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hint="eastAsia"/>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54388B11"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5A54E0">
        <w:rPr>
          <w:rFonts w:cs="Times New Roman"/>
          <w:sz w:val="32"/>
          <w:szCs w:val="32"/>
        </w:rPr>
        <w:t>7</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7083447"/>
      <w:r w:rsidRPr="001C0CC5">
        <w:t>摘要</w:t>
      </w:r>
      <w:bookmarkEnd w:id="2"/>
      <w:bookmarkEnd w:id="3"/>
    </w:p>
    <w:p w14:paraId="2DC0989B" w14:textId="2EB39A7B" w:rsidR="00B070A2" w:rsidRPr="00265B7F" w:rsidRDefault="00B070A2" w:rsidP="00B070A2">
      <w:pPr>
        <w:ind w:firstLine="480"/>
      </w:pPr>
    </w:p>
    <w:p w14:paraId="50AB4DA5" w14:textId="77777777" w:rsidR="00B070A2" w:rsidRPr="00265B7F" w:rsidRDefault="00B070A2" w:rsidP="00B070A2">
      <w:pPr>
        <w:ind w:firstLineChars="0" w:firstLine="0"/>
      </w:pPr>
    </w:p>
    <w:p w14:paraId="56CE9CE4" w14:textId="3B3A2B2A" w:rsidR="00B070A2" w:rsidRPr="00AC45C9" w:rsidRDefault="00B070A2" w:rsidP="00B070A2">
      <w:pPr>
        <w:ind w:firstLineChars="0" w:firstLine="0"/>
      </w:pPr>
      <w:r>
        <w:rPr>
          <w:rFonts w:hint="eastAsia"/>
        </w:rPr>
        <w:t>【</w:t>
      </w:r>
      <w:r w:rsidRPr="00265B7F">
        <w:t>關鍵詞</w:t>
      </w:r>
      <w:r>
        <w:rPr>
          <w:rFonts w:hint="eastAsia"/>
        </w:rPr>
        <w:t>】</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4D58A280" w:rsidR="00B070A2" w:rsidRPr="00AC45C9" w:rsidRDefault="00B070A2" w:rsidP="00B070A2">
      <w:pPr>
        <w:spacing w:line="400" w:lineRule="exact"/>
        <w:ind w:firstLineChars="0" w:firstLine="480"/>
        <w:rPr>
          <w:rFonts w:cs="Times New Roman"/>
          <w:szCs w:val="36"/>
        </w:rPr>
      </w:pPr>
    </w:p>
    <w:p w14:paraId="5AB6A8FC" w14:textId="77777777" w:rsidR="00B070A2" w:rsidRPr="00AC45C9" w:rsidRDefault="00B070A2" w:rsidP="00B070A2">
      <w:pPr>
        <w:spacing w:line="400" w:lineRule="exact"/>
        <w:ind w:firstLineChars="0" w:firstLine="0"/>
        <w:rPr>
          <w:rFonts w:cs="Times New Roman"/>
          <w:szCs w:val="36"/>
        </w:rPr>
      </w:pPr>
    </w:p>
    <w:p w14:paraId="2C7DAC48" w14:textId="5C5ED6A6" w:rsidR="00B070A2" w:rsidRDefault="00B070A2" w:rsidP="00B070A2">
      <w:pPr>
        <w:spacing w:line="400" w:lineRule="exact"/>
        <w:ind w:firstLineChars="0" w:firstLine="0"/>
        <w:rPr>
          <w:rFonts w:cs="Times New Roman"/>
          <w:szCs w:val="36"/>
        </w:rPr>
      </w:pPr>
      <w:r w:rsidRPr="00B070A2">
        <w:rPr>
          <w:rFonts w:cs="Times New Roman"/>
          <w:b/>
          <w:szCs w:val="36"/>
        </w:rPr>
        <w:t>Keywords:</w:t>
      </w:r>
      <w:r w:rsidRPr="00AC45C9">
        <w:rPr>
          <w:rFonts w:cs="Times New Roman"/>
          <w:szCs w:val="36"/>
        </w:rPr>
        <w:t xml:space="preserve"> </w:t>
      </w:r>
    </w:p>
    <w:p w14:paraId="6C470CBC" w14:textId="77777777" w:rsidR="00811816" w:rsidRDefault="00811816">
      <w:pPr>
        <w:spacing w:line="240" w:lineRule="auto"/>
        <w:ind w:firstLineChars="0" w:firstLine="0"/>
        <w:jc w:val="left"/>
      </w:pPr>
      <w:r>
        <w:br w:type="page"/>
      </w:r>
    </w:p>
    <w:p w14:paraId="7CC08C8B" w14:textId="4D1E5708" w:rsidR="00811816" w:rsidRDefault="00811816" w:rsidP="001A098F">
      <w:pPr>
        <w:pStyle w:val="aff"/>
      </w:pPr>
      <w:bookmarkStart w:id="4" w:name="OLE_LINK46"/>
      <w:bookmarkStart w:id="5" w:name="OLE_LINK47"/>
      <w:bookmarkStart w:id="6" w:name="_Toc107083448"/>
      <w:r w:rsidRPr="00B6158D">
        <w:rPr>
          <w:rFonts w:hint="eastAsia"/>
        </w:rPr>
        <w:lastRenderedPageBreak/>
        <w:t>誌謝</w:t>
      </w:r>
      <w:bookmarkEnd w:id="4"/>
      <w:bookmarkEnd w:id="5"/>
      <w:bookmarkEnd w:id="6"/>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proofErr w:type="spellStart"/>
      <w:r w:rsidRPr="000233DE">
        <w:t>TELiC</w:t>
      </w:r>
      <w:proofErr w:type="spellEnd"/>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7083449"/>
      <w:r w:rsidRPr="00981163">
        <w:rPr>
          <w:rFonts w:hint="eastAsia"/>
        </w:rPr>
        <w:lastRenderedPageBreak/>
        <w:t>目錄</w:t>
      </w:r>
      <w:bookmarkEnd w:id="7"/>
    </w:p>
    <w:p w14:paraId="0B62400F" w14:textId="6609C06E" w:rsidR="00053117"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7083447" w:history="1">
        <w:r w:rsidR="00053117" w:rsidRPr="00DE5AC7">
          <w:rPr>
            <w:rStyle w:val="ad"/>
            <w:rFonts w:hint="eastAsia"/>
            <w:noProof/>
          </w:rPr>
          <w:t>摘要</w:t>
        </w:r>
        <w:r w:rsidR="00053117">
          <w:rPr>
            <w:noProof/>
            <w:webHidden/>
          </w:rPr>
          <w:tab/>
        </w:r>
        <w:r w:rsidR="00053117">
          <w:rPr>
            <w:noProof/>
            <w:webHidden/>
          </w:rPr>
          <w:fldChar w:fldCharType="begin"/>
        </w:r>
        <w:r w:rsidR="00053117">
          <w:rPr>
            <w:noProof/>
            <w:webHidden/>
          </w:rPr>
          <w:instrText xml:space="preserve"> PAGEREF _Toc107083447 \h </w:instrText>
        </w:r>
        <w:r w:rsidR="00053117">
          <w:rPr>
            <w:noProof/>
            <w:webHidden/>
          </w:rPr>
        </w:r>
        <w:r w:rsidR="00053117">
          <w:rPr>
            <w:noProof/>
            <w:webHidden/>
          </w:rPr>
          <w:fldChar w:fldCharType="separate"/>
        </w:r>
        <w:r w:rsidR="00C31728">
          <w:rPr>
            <w:noProof/>
            <w:webHidden/>
          </w:rPr>
          <w:t>I</w:t>
        </w:r>
        <w:r w:rsidR="00053117">
          <w:rPr>
            <w:noProof/>
            <w:webHidden/>
          </w:rPr>
          <w:fldChar w:fldCharType="end"/>
        </w:r>
      </w:hyperlink>
    </w:p>
    <w:p w14:paraId="53404043" w14:textId="62153168" w:rsidR="00053117" w:rsidRDefault="004B0A80">
      <w:pPr>
        <w:pStyle w:val="12"/>
        <w:tabs>
          <w:tab w:val="right" w:leader="dot" w:pos="8720"/>
        </w:tabs>
        <w:ind w:firstLine="480"/>
        <w:rPr>
          <w:rFonts w:asciiTheme="minorHAnsi" w:eastAsiaTheme="minorEastAsia" w:hAnsiTheme="minorHAnsi"/>
          <w:noProof/>
        </w:rPr>
      </w:pPr>
      <w:hyperlink w:anchor="_Toc107083448" w:history="1">
        <w:r w:rsidR="00053117" w:rsidRPr="00DE5AC7">
          <w:rPr>
            <w:rStyle w:val="ad"/>
            <w:rFonts w:hint="eastAsia"/>
            <w:noProof/>
          </w:rPr>
          <w:t>誌謝</w:t>
        </w:r>
        <w:r w:rsidR="00053117">
          <w:rPr>
            <w:noProof/>
            <w:webHidden/>
          </w:rPr>
          <w:tab/>
        </w:r>
        <w:r w:rsidR="00053117">
          <w:rPr>
            <w:noProof/>
            <w:webHidden/>
          </w:rPr>
          <w:fldChar w:fldCharType="begin"/>
        </w:r>
        <w:r w:rsidR="00053117">
          <w:rPr>
            <w:noProof/>
            <w:webHidden/>
          </w:rPr>
          <w:instrText xml:space="preserve"> PAGEREF _Toc107083448 \h </w:instrText>
        </w:r>
        <w:r w:rsidR="00053117">
          <w:rPr>
            <w:noProof/>
            <w:webHidden/>
          </w:rPr>
        </w:r>
        <w:r w:rsidR="00053117">
          <w:rPr>
            <w:noProof/>
            <w:webHidden/>
          </w:rPr>
          <w:fldChar w:fldCharType="separate"/>
        </w:r>
        <w:r w:rsidR="00C31728">
          <w:rPr>
            <w:noProof/>
            <w:webHidden/>
          </w:rPr>
          <w:t>III</w:t>
        </w:r>
        <w:r w:rsidR="00053117">
          <w:rPr>
            <w:noProof/>
            <w:webHidden/>
          </w:rPr>
          <w:fldChar w:fldCharType="end"/>
        </w:r>
      </w:hyperlink>
    </w:p>
    <w:p w14:paraId="62EE28BF" w14:textId="674728F4" w:rsidR="00053117" w:rsidRDefault="004B0A80">
      <w:pPr>
        <w:pStyle w:val="12"/>
        <w:tabs>
          <w:tab w:val="right" w:leader="dot" w:pos="8720"/>
        </w:tabs>
        <w:ind w:firstLine="480"/>
        <w:rPr>
          <w:rFonts w:asciiTheme="minorHAnsi" w:eastAsiaTheme="minorEastAsia" w:hAnsiTheme="minorHAnsi"/>
          <w:noProof/>
        </w:rPr>
      </w:pPr>
      <w:hyperlink w:anchor="_Toc107083449" w:history="1">
        <w:r w:rsidR="00053117" w:rsidRPr="00DE5AC7">
          <w:rPr>
            <w:rStyle w:val="ad"/>
            <w:rFonts w:hint="eastAsia"/>
            <w:noProof/>
          </w:rPr>
          <w:t>目錄</w:t>
        </w:r>
        <w:r w:rsidR="00053117">
          <w:rPr>
            <w:noProof/>
            <w:webHidden/>
          </w:rPr>
          <w:tab/>
        </w:r>
        <w:r w:rsidR="00053117">
          <w:rPr>
            <w:noProof/>
            <w:webHidden/>
          </w:rPr>
          <w:fldChar w:fldCharType="begin"/>
        </w:r>
        <w:r w:rsidR="00053117">
          <w:rPr>
            <w:noProof/>
            <w:webHidden/>
          </w:rPr>
          <w:instrText xml:space="preserve"> PAGEREF _Toc107083449 \h </w:instrText>
        </w:r>
        <w:r w:rsidR="00053117">
          <w:rPr>
            <w:noProof/>
            <w:webHidden/>
          </w:rPr>
        </w:r>
        <w:r w:rsidR="00053117">
          <w:rPr>
            <w:noProof/>
            <w:webHidden/>
          </w:rPr>
          <w:fldChar w:fldCharType="separate"/>
        </w:r>
        <w:r w:rsidR="00C31728">
          <w:rPr>
            <w:noProof/>
            <w:webHidden/>
          </w:rPr>
          <w:t>IV</w:t>
        </w:r>
        <w:r w:rsidR="00053117">
          <w:rPr>
            <w:noProof/>
            <w:webHidden/>
          </w:rPr>
          <w:fldChar w:fldCharType="end"/>
        </w:r>
      </w:hyperlink>
    </w:p>
    <w:p w14:paraId="659E227E" w14:textId="4B4EB22C" w:rsidR="00053117" w:rsidRDefault="004B0A80">
      <w:pPr>
        <w:pStyle w:val="12"/>
        <w:tabs>
          <w:tab w:val="right" w:leader="dot" w:pos="8720"/>
        </w:tabs>
        <w:ind w:firstLine="480"/>
        <w:rPr>
          <w:rFonts w:asciiTheme="minorHAnsi" w:eastAsiaTheme="minorEastAsia" w:hAnsiTheme="minorHAnsi"/>
          <w:noProof/>
        </w:rPr>
      </w:pPr>
      <w:hyperlink w:anchor="_Toc107083450" w:history="1">
        <w:r w:rsidR="00053117" w:rsidRPr="00DE5AC7">
          <w:rPr>
            <w:rStyle w:val="ad"/>
            <w:rFonts w:hint="eastAsia"/>
            <w:noProof/>
          </w:rPr>
          <w:t>表目錄</w:t>
        </w:r>
        <w:r w:rsidR="00053117">
          <w:rPr>
            <w:noProof/>
            <w:webHidden/>
          </w:rPr>
          <w:tab/>
        </w:r>
        <w:r w:rsidR="00053117">
          <w:rPr>
            <w:noProof/>
            <w:webHidden/>
          </w:rPr>
          <w:fldChar w:fldCharType="begin"/>
        </w:r>
        <w:r w:rsidR="00053117">
          <w:rPr>
            <w:noProof/>
            <w:webHidden/>
          </w:rPr>
          <w:instrText xml:space="preserve"> PAGEREF _Toc107083450 \h </w:instrText>
        </w:r>
        <w:r w:rsidR="00053117">
          <w:rPr>
            <w:noProof/>
            <w:webHidden/>
          </w:rPr>
        </w:r>
        <w:r w:rsidR="00053117">
          <w:rPr>
            <w:noProof/>
            <w:webHidden/>
          </w:rPr>
          <w:fldChar w:fldCharType="separate"/>
        </w:r>
        <w:r w:rsidR="00C31728">
          <w:rPr>
            <w:noProof/>
            <w:webHidden/>
          </w:rPr>
          <w:t>VI</w:t>
        </w:r>
        <w:r w:rsidR="00053117">
          <w:rPr>
            <w:noProof/>
            <w:webHidden/>
          </w:rPr>
          <w:fldChar w:fldCharType="end"/>
        </w:r>
      </w:hyperlink>
    </w:p>
    <w:p w14:paraId="7E9E2651" w14:textId="5BA3A5EB" w:rsidR="00053117" w:rsidRDefault="004B0A80">
      <w:pPr>
        <w:pStyle w:val="12"/>
        <w:tabs>
          <w:tab w:val="right" w:leader="dot" w:pos="8720"/>
        </w:tabs>
        <w:ind w:firstLine="480"/>
        <w:rPr>
          <w:rFonts w:asciiTheme="minorHAnsi" w:eastAsiaTheme="minorEastAsia" w:hAnsiTheme="minorHAnsi"/>
          <w:noProof/>
        </w:rPr>
      </w:pPr>
      <w:hyperlink w:anchor="_Toc107083451" w:history="1">
        <w:r w:rsidR="00053117" w:rsidRPr="00DE5AC7">
          <w:rPr>
            <w:rStyle w:val="ad"/>
            <w:rFonts w:hint="eastAsia"/>
            <w:noProof/>
          </w:rPr>
          <w:t>圖目錄</w:t>
        </w:r>
        <w:r w:rsidR="00053117">
          <w:rPr>
            <w:noProof/>
            <w:webHidden/>
          </w:rPr>
          <w:tab/>
        </w:r>
        <w:r w:rsidR="00053117">
          <w:rPr>
            <w:noProof/>
            <w:webHidden/>
          </w:rPr>
          <w:fldChar w:fldCharType="begin"/>
        </w:r>
        <w:r w:rsidR="00053117">
          <w:rPr>
            <w:noProof/>
            <w:webHidden/>
          </w:rPr>
          <w:instrText xml:space="preserve"> PAGEREF _Toc107083451 \h </w:instrText>
        </w:r>
        <w:r w:rsidR="00053117">
          <w:rPr>
            <w:noProof/>
            <w:webHidden/>
          </w:rPr>
        </w:r>
        <w:r w:rsidR="00053117">
          <w:rPr>
            <w:noProof/>
            <w:webHidden/>
          </w:rPr>
          <w:fldChar w:fldCharType="separate"/>
        </w:r>
        <w:r w:rsidR="00C31728">
          <w:rPr>
            <w:noProof/>
            <w:webHidden/>
          </w:rPr>
          <w:t>VII</w:t>
        </w:r>
        <w:r w:rsidR="00053117">
          <w:rPr>
            <w:noProof/>
            <w:webHidden/>
          </w:rPr>
          <w:fldChar w:fldCharType="end"/>
        </w:r>
      </w:hyperlink>
    </w:p>
    <w:p w14:paraId="1430FCDF" w14:textId="000DA462" w:rsidR="00053117" w:rsidRDefault="004B0A80">
      <w:pPr>
        <w:pStyle w:val="12"/>
        <w:tabs>
          <w:tab w:val="left" w:pos="1680"/>
          <w:tab w:val="right" w:leader="dot" w:pos="8720"/>
        </w:tabs>
        <w:ind w:firstLine="480"/>
        <w:rPr>
          <w:rFonts w:asciiTheme="minorHAnsi" w:eastAsiaTheme="minorEastAsia" w:hAnsiTheme="minorHAnsi"/>
          <w:noProof/>
        </w:rPr>
      </w:pPr>
      <w:hyperlink w:anchor="_Toc107083452" w:history="1">
        <w:r w:rsidR="00053117" w:rsidRPr="00DE5AC7">
          <w:rPr>
            <w:rStyle w:val="ad"/>
            <w:rFonts w:hint="eastAsia"/>
            <w:noProof/>
          </w:rPr>
          <w:t>第一章</w:t>
        </w:r>
        <w:r w:rsidR="00053117">
          <w:rPr>
            <w:rFonts w:asciiTheme="minorHAnsi" w:eastAsiaTheme="minorEastAsia" w:hAnsiTheme="minorHAnsi"/>
            <w:noProof/>
          </w:rPr>
          <w:tab/>
        </w:r>
        <w:r w:rsidR="00053117" w:rsidRPr="00DE5AC7">
          <w:rPr>
            <w:rStyle w:val="ad"/>
            <w:rFonts w:hint="eastAsia"/>
            <w:noProof/>
          </w:rPr>
          <w:t>緒論</w:t>
        </w:r>
        <w:r w:rsidR="00053117">
          <w:rPr>
            <w:noProof/>
            <w:webHidden/>
          </w:rPr>
          <w:tab/>
        </w:r>
        <w:r w:rsidR="00053117">
          <w:rPr>
            <w:noProof/>
            <w:webHidden/>
          </w:rPr>
          <w:fldChar w:fldCharType="begin"/>
        </w:r>
        <w:r w:rsidR="00053117">
          <w:rPr>
            <w:noProof/>
            <w:webHidden/>
          </w:rPr>
          <w:instrText xml:space="preserve"> PAGEREF _Toc107083452 \h </w:instrText>
        </w:r>
        <w:r w:rsidR="00053117">
          <w:rPr>
            <w:noProof/>
            <w:webHidden/>
          </w:rPr>
        </w:r>
        <w:r w:rsidR="00053117">
          <w:rPr>
            <w:noProof/>
            <w:webHidden/>
          </w:rPr>
          <w:fldChar w:fldCharType="separate"/>
        </w:r>
        <w:r w:rsidR="00C31728">
          <w:rPr>
            <w:noProof/>
            <w:webHidden/>
          </w:rPr>
          <w:t>1</w:t>
        </w:r>
        <w:r w:rsidR="00053117">
          <w:rPr>
            <w:noProof/>
            <w:webHidden/>
          </w:rPr>
          <w:fldChar w:fldCharType="end"/>
        </w:r>
      </w:hyperlink>
    </w:p>
    <w:p w14:paraId="3661ABD6" w14:textId="7F4D571D" w:rsidR="00053117" w:rsidRDefault="004B0A80">
      <w:pPr>
        <w:pStyle w:val="21"/>
        <w:rPr>
          <w:rFonts w:asciiTheme="minorHAnsi" w:eastAsiaTheme="minorEastAsia" w:hAnsiTheme="minorHAnsi"/>
          <w:noProof/>
        </w:rPr>
      </w:pPr>
      <w:hyperlink w:anchor="_Toc107083453"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研究背景與動機</w:t>
        </w:r>
        <w:r w:rsidR="00053117">
          <w:rPr>
            <w:noProof/>
            <w:webHidden/>
          </w:rPr>
          <w:tab/>
        </w:r>
        <w:r w:rsidR="00053117">
          <w:rPr>
            <w:noProof/>
            <w:webHidden/>
          </w:rPr>
          <w:fldChar w:fldCharType="begin"/>
        </w:r>
        <w:r w:rsidR="00053117">
          <w:rPr>
            <w:noProof/>
            <w:webHidden/>
          </w:rPr>
          <w:instrText xml:space="preserve"> PAGEREF _Toc107083453 \h </w:instrText>
        </w:r>
        <w:r w:rsidR="00053117">
          <w:rPr>
            <w:noProof/>
            <w:webHidden/>
          </w:rPr>
        </w:r>
        <w:r w:rsidR="00053117">
          <w:rPr>
            <w:noProof/>
            <w:webHidden/>
          </w:rPr>
          <w:fldChar w:fldCharType="separate"/>
        </w:r>
        <w:r w:rsidR="00C31728">
          <w:rPr>
            <w:noProof/>
            <w:webHidden/>
          </w:rPr>
          <w:t>1</w:t>
        </w:r>
        <w:r w:rsidR="00053117">
          <w:rPr>
            <w:noProof/>
            <w:webHidden/>
          </w:rPr>
          <w:fldChar w:fldCharType="end"/>
        </w:r>
      </w:hyperlink>
    </w:p>
    <w:p w14:paraId="5C0A0CC1" w14:textId="79C24818" w:rsidR="00053117" w:rsidRDefault="004B0A80">
      <w:pPr>
        <w:pStyle w:val="21"/>
        <w:rPr>
          <w:rFonts w:asciiTheme="minorHAnsi" w:eastAsiaTheme="minorEastAsia" w:hAnsiTheme="minorHAnsi"/>
          <w:noProof/>
        </w:rPr>
      </w:pPr>
      <w:hyperlink w:anchor="_Toc107083454"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研究目的</w:t>
        </w:r>
        <w:r w:rsidR="00053117">
          <w:rPr>
            <w:noProof/>
            <w:webHidden/>
          </w:rPr>
          <w:tab/>
        </w:r>
        <w:r w:rsidR="00053117">
          <w:rPr>
            <w:noProof/>
            <w:webHidden/>
          </w:rPr>
          <w:fldChar w:fldCharType="begin"/>
        </w:r>
        <w:r w:rsidR="00053117">
          <w:rPr>
            <w:noProof/>
            <w:webHidden/>
          </w:rPr>
          <w:instrText xml:space="preserve"> PAGEREF _Toc107083454 \h </w:instrText>
        </w:r>
        <w:r w:rsidR="00053117">
          <w:rPr>
            <w:noProof/>
            <w:webHidden/>
          </w:rPr>
        </w:r>
        <w:r w:rsidR="00053117">
          <w:rPr>
            <w:noProof/>
            <w:webHidden/>
          </w:rPr>
          <w:fldChar w:fldCharType="separate"/>
        </w:r>
        <w:r w:rsidR="00C31728">
          <w:rPr>
            <w:noProof/>
            <w:webHidden/>
          </w:rPr>
          <w:t>5</w:t>
        </w:r>
        <w:r w:rsidR="00053117">
          <w:rPr>
            <w:noProof/>
            <w:webHidden/>
          </w:rPr>
          <w:fldChar w:fldCharType="end"/>
        </w:r>
      </w:hyperlink>
    </w:p>
    <w:p w14:paraId="0898240E" w14:textId="29377B83" w:rsidR="00053117" w:rsidRDefault="004B0A80">
      <w:pPr>
        <w:pStyle w:val="21"/>
        <w:rPr>
          <w:rFonts w:asciiTheme="minorHAnsi" w:eastAsiaTheme="minorEastAsia" w:hAnsiTheme="minorHAnsi"/>
          <w:noProof/>
        </w:rPr>
      </w:pPr>
      <w:hyperlink w:anchor="_Toc107083455"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名詞釋義</w:t>
        </w:r>
        <w:r w:rsidR="00053117">
          <w:rPr>
            <w:noProof/>
            <w:webHidden/>
          </w:rPr>
          <w:tab/>
        </w:r>
        <w:r w:rsidR="00053117">
          <w:rPr>
            <w:noProof/>
            <w:webHidden/>
          </w:rPr>
          <w:fldChar w:fldCharType="begin"/>
        </w:r>
        <w:r w:rsidR="00053117">
          <w:rPr>
            <w:noProof/>
            <w:webHidden/>
          </w:rPr>
          <w:instrText xml:space="preserve"> PAGEREF _Toc107083455 \h </w:instrText>
        </w:r>
        <w:r w:rsidR="00053117">
          <w:rPr>
            <w:noProof/>
            <w:webHidden/>
          </w:rPr>
        </w:r>
        <w:r w:rsidR="00053117">
          <w:rPr>
            <w:noProof/>
            <w:webHidden/>
          </w:rPr>
          <w:fldChar w:fldCharType="separate"/>
        </w:r>
        <w:r w:rsidR="00C31728">
          <w:rPr>
            <w:noProof/>
            <w:webHidden/>
          </w:rPr>
          <w:t>6</w:t>
        </w:r>
        <w:r w:rsidR="00053117">
          <w:rPr>
            <w:noProof/>
            <w:webHidden/>
          </w:rPr>
          <w:fldChar w:fldCharType="end"/>
        </w:r>
      </w:hyperlink>
    </w:p>
    <w:p w14:paraId="4FABDBB1" w14:textId="5DD2C36B" w:rsidR="00053117" w:rsidRDefault="004B0A80">
      <w:pPr>
        <w:pStyle w:val="12"/>
        <w:tabs>
          <w:tab w:val="left" w:pos="1680"/>
          <w:tab w:val="right" w:leader="dot" w:pos="8720"/>
        </w:tabs>
        <w:ind w:firstLine="480"/>
        <w:rPr>
          <w:rFonts w:asciiTheme="minorHAnsi" w:eastAsiaTheme="minorEastAsia" w:hAnsiTheme="minorHAnsi"/>
          <w:noProof/>
        </w:rPr>
      </w:pPr>
      <w:hyperlink w:anchor="_Toc107083456" w:history="1">
        <w:r w:rsidR="00053117" w:rsidRPr="00DE5AC7">
          <w:rPr>
            <w:rStyle w:val="ad"/>
            <w:rFonts w:hint="eastAsia"/>
            <w:noProof/>
          </w:rPr>
          <w:t>第二章</w:t>
        </w:r>
        <w:r w:rsidR="00053117">
          <w:rPr>
            <w:rFonts w:asciiTheme="minorHAnsi" w:eastAsiaTheme="minorEastAsia" w:hAnsiTheme="minorHAnsi"/>
            <w:noProof/>
          </w:rPr>
          <w:tab/>
        </w:r>
        <w:r w:rsidR="00053117" w:rsidRPr="00DE5AC7">
          <w:rPr>
            <w:rStyle w:val="ad"/>
            <w:rFonts w:hint="eastAsia"/>
            <w:noProof/>
          </w:rPr>
          <w:t>文獻探討</w:t>
        </w:r>
        <w:r w:rsidR="00053117">
          <w:rPr>
            <w:noProof/>
            <w:webHidden/>
          </w:rPr>
          <w:tab/>
        </w:r>
        <w:r w:rsidR="00053117">
          <w:rPr>
            <w:noProof/>
            <w:webHidden/>
          </w:rPr>
          <w:fldChar w:fldCharType="begin"/>
        </w:r>
        <w:r w:rsidR="00053117">
          <w:rPr>
            <w:noProof/>
            <w:webHidden/>
          </w:rPr>
          <w:instrText xml:space="preserve"> PAGEREF _Toc107083456 \h </w:instrText>
        </w:r>
        <w:r w:rsidR="00053117">
          <w:rPr>
            <w:noProof/>
            <w:webHidden/>
          </w:rPr>
        </w:r>
        <w:r w:rsidR="00053117">
          <w:rPr>
            <w:noProof/>
            <w:webHidden/>
          </w:rPr>
          <w:fldChar w:fldCharType="separate"/>
        </w:r>
        <w:r w:rsidR="00C31728">
          <w:rPr>
            <w:noProof/>
            <w:webHidden/>
          </w:rPr>
          <w:t>8</w:t>
        </w:r>
        <w:r w:rsidR="00053117">
          <w:rPr>
            <w:noProof/>
            <w:webHidden/>
          </w:rPr>
          <w:fldChar w:fldCharType="end"/>
        </w:r>
      </w:hyperlink>
    </w:p>
    <w:p w14:paraId="0F17EE65" w14:textId="021410BB" w:rsidR="00053117" w:rsidRDefault="004B0A80">
      <w:pPr>
        <w:pStyle w:val="21"/>
        <w:rPr>
          <w:rFonts w:asciiTheme="minorHAnsi" w:eastAsiaTheme="minorEastAsia" w:hAnsiTheme="minorHAnsi"/>
          <w:noProof/>
        </w:rPr>
      </w:pPr>
      <w:hyperlink w:anchor="_Toc107083457"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人工智慧</w:t>
        </w:r>
        <w:r w:rsidR="00053117">
          <w:rPr>
            <w:noProof/>
            <w:webHidden/>
          </w:rPr>
          <w:tab/>
        </w:r>
        <w:r w:rsidR="00053117">
          <w:rPr>
            <w:noProof/>
            <w:webHidden/>
          </w:rPr>
          <w:fldChar w:fldCharType="begin"/>
        </w:r>
        <w:r w:rsidR="00053117">
          <w:rPr>
            <w:noProof/>
            <w:webHidden/>
          </w:rPr>
          <w:instrText xml:space="preserve"> PAGEREF _Toc107083457 \h </w:instrText>
        </w:r>
        <w:r w:rsidR="00053117">
          <w:rPr>
            <w:noProof/>
            <w:webHidden/>
          </w:rPr>
        </w:r>
        <w:r w:rsidR="00053117">
          <w:rPr>
            <w:noProof/>
            <w:webHidden/>
          </w:rPr>
          <w:fldChar w:fldCharType="separate"/>
        </w:r>
        <w:r w:rsidR="00C31728">
          <w:rPr>
            <w:noProof/>
            <w:webHidden/>
          </w:rPr>
          <w:t>8</w:t>
        </w:r>
        <w:r w:rsidR="00053117">
          <w:rPr>
            <w:noProof/>
            <w:webHidden/>
          </w:rPr>
          <w:fldChar w:fldCharType="end"/>
        </w:r>
      </w:hyperlink>
    </w:p>
    <w:p w14:paraId="24214B0C" w14:textId="6416E807" w:rsidR="00053117" w:rsidRDefault="004B0A80">
      <w:pPr>
        <w:pStyle w:val="21"/>
        <w:rPr>
          <w:rFonts w:asciiTheme="minorHAnsi" w:eastAsiaTheme="minorEastAsia" w:hAnsiTheme="minorHAnsi"/>
          <w:noProof/>
        </w:rPr>
      </w:pPr>
      <w:hyperlink w:anchor="_Toc107083458"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程式設計與演算法教學</w:t>
        </w:r>
        <w:r w:rsidR="00053117">
          <w:rPr>
            <w:noProof/>
            <w:webHidden/>
          </w:rPr>
          <w:tab/>
        </w:r>
        <w:r w:rsidR="00053117">
          <w:rPr>
            <w:noProof/>
            <w:webHidden/>
          </w:rPr>
          <w:fldChar w:fldCharType="begin"/>
        </w:r>
        <w:r w:rsidR="00053117">
          <w:rPr>
            <w:noProof/>
            <w:webHidden/>
          </w:rPr>
          <w:instrText xml:space="preserve"> PAGEREF _Toc107083458 \h </w:instrText>
        </w:r>
        <w:r w:rsidR="00053117">
          <w:rPr>
            <w:noProof/>
            <w:webHidden/>
          </w:rPr>
        </w:r>
        <w:r w:rsidR="00053117">
          <w:rPr>
            <w:noProof/>
            <w:webHidden/>
          </w:rPr>
          <w:fldChar w:fldCharType="separate"/>
        </w:r>
        <w:r w:rsidR="00C31728">
          <w:rPr>
            <w:noProof/>
            <w:webHidden/>
          </w:rPr>
          <w:t>12</w:t>
        </w:r>
        <w:r w:rsidR="00053117">
          <w:rPr>
            <w:noProof/>
            <w:webHidden/>
          </w:rPr>
          <w:fldChar w:fldCharType="end"/>
        </w:r>
      </w:hyperlink>
    </w:p>
    <w:p w14:paraId="2C48C13C" w14:textId="17BE09B2" w:rsidR="00053117" w:rsidRDefault="004B0A80">
      <w:pPr>
        <w:pStyle w:val="21"/>
        <w:rPr>
          <w:rFonts w:asciiTheme="minorHAnsi" w:eastAsiaTheme="minorEastAsia" w:hAnsiTheme="minorHAnsi"/>
          <w:noProof/>
        </w:rPr>
      </w:pPr>
      <w:hyperlink w:anchor="_Toc107083459"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模擬式教學</w:t>
        </w:r>
        <w:r w:rsidR="00053117">
          <w:rPr>
            <w:noProof/>
            <w:webHidden/>
          </w:rPr>
          <w:tab/>
        </w:r>
        <w:r w:rsidR="00053117">
          <w:rPr>
            <w:noProof/>
            <w:webHidden/>
          </w:rPr>
          <w:fldChar w:fldCharType="begin"/>
        </w:r>
        <w:r w:rsidR="00053117">
          <w:rPr>
            <w:noProof/>
            <w:webHidden/>
          </w:rPr>
          <w:instrText xml:space="preserve"> PAGEREF _Toc107083459 \h </w:instrText>
        </w:r>
        <w:r w:rsidR="00053117">
          <w:rPr>
            <w:noProof/>
            <w:webHidden/>
          </w:rPr>
        </w:r>
        <w:r w:rsidR="00053117">
          <w:rPr>
            <w:noProof/>
            <w:webHidden/>
          </w:rPr>
          <w:fldChar w:fldCharType="separate"/>
        </w:r>
        <w:r w:rsidR="00C31728">
          <w:rPr>
            <w:noProof/>
            <w:webHidden/>
          </w:rPr>
          <w:t>14</w:t>
        </w:r>
        <w:r w:rsidR="00053117">
          <w:rPr>
            <w:noProof/>
            <w:webHidden/>
          </w:rPr>
          <w:fldChar w:fldCharType="end"/>
        </w:r>
      </w:hyperlink>
    </w:p>
    <w:p w14:paraId="7E29E546" w14:textId="7C8D98CD" w:rsidR="00053117" w:rsidRDefault="004B0A80">
      <w:pPr>
        <w:pStyle w:val="21"/>
        <w:rPr>
          <w:rFonts w:asciiTheme="minorHAnsi" w:eastAsiaTheme="minorEastAsia" w:hAnsiTheme="minorHAnsi"/>
          <w:noProof/>
        </w:rPr>
      </w:pPr>
      <w:hyperlink w:anchor="_Toc107083460"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演算法視覺化</w:t>
        </w:r>
        <w:r w:rsidR="00053117">
          <w:rPr>
            <w:noProof/>
            <w:webHidden/>
          </w:rPr>
          <w:tab/>
        </w:r>
        <w:r w:rsidR="00053117">
          <w:rPr>
            <w:noProof/>
            <w:webHidden/>
          </w:rPr>
          <w:fldChar w:fldCharType="begin"/>
        </w:r>
        <w:r w:rsidR="00053117">
          <w:rPr>
            <w:noProof/>
            <w:webHidden/>
          </w:rPr>
          <w:instrText xml:space="preserve"> PAGEREF _Toc107083460 \h </w:instrText>
        </w:r>
        <w:r w:rsidR="00053117">
          <w:rPr>
            <w:noProof/>
            <w:webHidden/>
          </w:rPr>
        </w:r>
        <w:r w:rsidR="00053117">
          <w:rPr>
            <w:noProof/>
            <w:webHidden/>
          </w:rPr>
          <w:fldChar w:fldCharType="separate"/>
        </w:r>
        <w:r w:rsidR="00C31728">
          <w:rPr>
            <w:noProof/>
            <w:webHidden/>
          </w:rPr>
          <w:t>17</w:t>
        </w:r>
        <w:r w:rsidR="00053117">
          <w:rPr>
            <w:noProof/>
            <w:webHidden/>
          </w:rPr>
          <w:fldChar w:fldCharType="end"/>
        </w:r>
      </w:hyperlink>
    </w:p>
    <w:p w14:paraId="284D9D66" w14:textId="33B72EDB" w:rsidR="00053117" w:rsidRDefault="004B0A80">
      <w:pPr>
        <w:pStyle w:val="12"/>
        <w:tabs>
          <w:tab w:val="left" w:pos="1680"/>
          <w:tab w:val="right" w:leader="dot" w:pos="8720"/>
        </w:tabs>
        <w:ind w:firstLine="480"/>
        <w:rPr>
          <w:rFonts w:asciiTheme="minorHAnsi" w:eastAsiaTheme="minorEastAsia" w:hAnsiTheme="minorHAnsi"/>
          <w:noProof/>
        </w:rPr>
      </w:pPr>
      <w:hyperlink w:anchor="_Toc107083461" w:history="1">
        <w:r w:rsidR="00053117" w:rsidRPr="00DE5AC7">
          <w:rPr>
            <w:rStyle w:val="ad"/>
            <w:rFonts w:hint="eastAsia"/>
            <w:noProof/>
          </w:rPr>
          <w:t>第三章</w:t>
        </w:r>
        <w:r w:rsidR="00053117">
          <w:rPr>
            <w:rFonts w:asciiTheme="minorHAnsi" w:eastAsiaTheme="minorEastAsia" w:hAnsiTheme="minorHAnsi"/>
            <w:noProof/>
          </w:rPr>
          <w:tab/>
        </w:r>
        <w:r w:rsidR="00053117" w:rsidRPr="00DE5AC7">
          <w:rPr>
            <w:rStyle w:val="ad"/>
            <w:rFonts w:hint="eastAsia"/>
            <w:noProof/>
          </w:rPr>
          <w:t>研究方法</w:t>
        </w:r>
        <w:r w:rsidR="00053117">
          <w:rPr>
            <w:noProof/>
            <w:webHidden/>
          </w:rPr>
          <w:tab/>
        </w:r>
        <w:r w:rsidR="00053117">
          <w:rPr>
            <w:noProof/>
            <w:webHidden/>
          </w:rPr>
          <w:fldChar w:fldCharType="begin"/>
        </w:r>
        <w:r w:rsidR="00053117">
          <w:rPr>
            <w:noProof/>
            <w:webHidden/>
          </w:rPr>
          <w:instrText xml:space="preserve"> PAGEREF _Toc107083461 \h </w:instrText>
        </w:r>
        <w:r w:rsidR="00053117">
          <w:rPr>
            <w:noProof/>
            <w:webHidden/>
          </w:rPr>
        </w:r>
        <w:r w:rsidR="00053117">
          <w:rPr>
            <w:noProof/>
            <w:webHidden/>
          </w:rPr>
          <w:fldChar w:fldCharType="separate"/>
        </w:r>
        <w:r w:rsidR="00C31728">
          <w:rPr>
            <w:noProof/>
            <w:webHidden/>
          </w:rPr>
          <w:t>18</w:t>
        </w:r>
        <w:r w:rsidR="00053117">
          <w:rPr>
            <w:noProof/>
            <w:webHidden/>
          </w:rPr>
          <w:fldChar w:fldCharType="end"/>
        </w:r>
      </w:hyperlink>
    </w:p>
    <w:p w14:paraId="449C2C58" w14:textId="6854E076" w:rsidR="00053117" w:rsidRDefault="004B0A80">
      <w:pPr>
        <w:pStyle w:val="21"/>
        <w:rPr>
          <w:rFonts w:asciiTheme="minorHAnsi" w:eastAsiaTheme="minorEastAsia" w:hAnsiTheme="minorHAnsi"/>
          <w:noProof/>
        </w:rPr>
      </w:pPr>
      <w:hyperlink w:anchor="_Toc107083462"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研究設計與架構</w:t>
        </w:r>
        <w:r w:rsidR="00053117">
          <w:rPr>
            <w:noProof/>
            <w:webHidden/>
          </w:rPr>
          <w:tab/>
        </w:r>
        <w:r w:rsidR="00053117">
          <w:rPr>
            <w:noProof/>
            <w:webHidden/>
          </w:rPr>
          <w:fldChar w:fldCharType="begin"/>
        </w:r>
        <w:r w:rsidR="00053117">
          <w:rPr>
            <w:noProof/>
            <w:webHidden/>
          </w:rPr>
          <w:instrText xml:space="preserve"> PAGEREF _Toc107083462 \h </w:instrText>
        </w:r>
        <w:r w:rsidR="00053117">
          <w:rPr>
            <w:noProof/>
            <w:webHidden/>
          </w:rPr>
        </w:r>
        <w:r w:rsidR="00053117">
          <w:rPr>
            <w:noProof/>
            <w:webHidden/>
          </w:rPr>
          <w:fldChar w:fldCharType="separate"/>
        </w:r>
        <w:r w:rsidR="00C31728">
          <w:rPr>
            <w:noProof/>
            <w:webHidden/>
          </w:rPr>
          <w:t>18</w:t>
        </w:r>
        <w:r w:rsidR="00053117">
          <w:rPr>
            <w:noProof/>
            <w:webHidden/>
          </w:rPr>
          <w:fldChar w:fldCharType="end"/>
        </w:r>
      </w:hyperlink>
    </w:p>
    <w:p w14:paraId="365E0117" w14:textId="363322B9" w:rsidR="00053117" w:rsidRDefault="004B0A80">
      <w:pPr>
        <w:pStyle w:val="21"/>
        <w:rPr>
          <w:rFonts w:asciiTheme="minorHAnsi" w:eastAsiaTheme="minorEastAsia" w:hAnsiTheme="minorHAnsi"/>
          <w:noProof/>
        </w:rPr>
      </w:pPr>
      <w:hyperlink w:anchor="_Toc107083463"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研究實驗參與者</w:t>
        </w:r>
        <w:r w:rsidR="00053117">
          <w:rPr>
            <w:noProof/>
            <w:webHidden/>
          </w:rPr>
          <w:tab/>
        </w:r>
        <w:r w:rsidR="00053117">
          <w:rPr>
            <w:noProof/>
            <w:webHidden/>
          </w:rPr>
          <w:fldChar w:fldCharType="begin"/>
        </w:r>
        <w:r w:rsidR="00053117">
          <w:rPr>
            <w:noProof/>
            <w:webHidden/>
          </w:rPr>
          <w:instrText xml:space="preserve"> PAGEREF _Toc107083463 \h </w:instrText>
        </w:r>
        <w:r w:rsidR="00053117">
          <w:rPr>
            <w:noProof/>
            <w:webHidden/>
          </w:rPr>
        </w:r>
        <w:r w:rsidR="00053117">
          <w:rPr>
            <w:noProof/>
            <w:webHidden/>
          </w:rPr>
          <w:fldChar w:fldCharType="separate"/>
        </w:r>
        <w:r w:rsidR="00C31728">
          <w:rPr>
            <w:noProof/>
            <w:webHidden/>
          </w:rPr>
          <w:t>19</w:t>
        </w:r>
        <w:r w:rsidR="00053117">
          <w:rPr>
            <w:noProof/>
            <w:webHidden/>
          </w:rPr>
          <w:fldChar w:fldCharType="end"/>
        </w:r>
      </w:hyperlink>
    </w:p>
    <w:p w14:paraId="4F5C9005" w14:textId="2845B4E8" w:rsidR="00053117" w:rsidRDefault="004B0A80">
      <w:pPr>
        <w:pStyle w:val="21"/>
        <w:rPr>
          <w:rFonts w:asciiTheme="minorHAnsi" w:eastAsiaTheme="minorEastAsia" w:hAnsiTheme="minorHAnsi"/>
          <w:noProof/>
        </w:rPr>
      </w:pPr>
      <w:hyperlink w:anchor="_Toc107083464"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視覺化模擬輔助教學</w:t>
        </w:r>
        <w:r w:rsidR="00053117">
          <w:rPr>
            <w:noProof/>
            <w:webHidden/>
          </w:rPr>
          <w:tab/>
        </w:r>
        <w:r w:rsidR="00053117">
          <w:rPr>
            <w:noProof/>
            <w:webHidden/>
          </w:rPr>
          <w:fldChar w:fldCharType="begin"/>
        </w:r>
        <w:r w:rsidR="00053117">
          <w:rPr>
            <w:noProof/>
            <w:webHidden/>
          </w:rPr>
          <w:instrText xml:space="preserve"> PAGEREF _Toc107083464 \h </w:instrText>
        </w:r>
        <w:r w:rsidR="00053117">
          <w:rPr>
            <w:noProof/>
            <w:webHidden/>
          </w:rPr>
        </w:r>
        <w:r w:rsidR="00053117">
          <w:rPr>
            <w:noProof/>
            <w:webHidden/>
          </w:rPr>
          <w:fldChar w:fldCharType="separate"/>
        </w:r>
        <w:r w:rsidR="00C31728">
          <w:rPr>
            <w:noProof/>
            <w:webHidden/>
          </w:rPr>
          <w:t>20</w:t>
        </w:r>
        <w:r w:rsidR="00053117">
          <w:rPr>
            <w:noProof/>
            <w:webHidden/>
          </w:rPr>
          <w:fldChar w:fldCharType="end"/>
        </w:r>
      </w:hyperlink>
    </w:p>
    <w:p w14:paraId="2D0DE04A" w14:textId="6C4DDDFE" w:rsidR="00053117" w:rsidRDefault="004B0A80">
      <w:pPr>
        <w:pStyle w:val="21"/>
        <w:rPr>
          <w:rFonts w:asciiTheme="minorHAnsi" w:eastAsiaTheme="minorEastAsia" w:hAnsiTheme="minorHAnsi"/>
          <w:noProof/>
        </w:rPr>
      </w:pPr>
      <w:hyperlink w:anchor="_Toc107083465"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研究程序</w:t>
        </w:r>
        <w:r w:rsidR="00053117">
          <w:rPr>
            <w:noProof/>
            <w:webHidden/>
          </w:rPr>
          <w:tab/>
        </w:r>
        <w:r w:rsidR="00053117">
          <w:rPr>
            <w:noProof/>
            <w:webHidden/>
          </w:rPr>
          <w:fldChar w:fldCharType="begin"/>
        </w:r>
        <w:r w:rsidR="00053117">
          <w:rPr>
            <w:noProof/>
            <w:webHidden/>
          </w:rPr>
          <w:instrText xml:space="preserve"> PAGEREF _Toc107083465 \h </w:instrText>
        </w:r>
        <w:r w:rsidR="00053117">
          <w:rPr>
            <w:noProof/>
            <w:webHidden/>
          </w:rPr>
        </w:r>
        <w:r w:rsidR="00053117">
          <w:rPr>
            <w:noProof/>
            <w:webHidden/>
          </w:rPr>
          <w:fldChar w:fldCharType="separate"/>
        </w:r>
        <w:r w:rsidR="00C31728">
          <w:rPr>
            <w:noProof/>
            <w:webHidden/>
          </w:rPr>
          <w:t>29</w:t>
        </w:r>
        <w:r w:rsidR="00053117">
          <w:rPr>
            <w:noProof/>
            <w:webHidden/>
          </w:rPr>
          <w:fldChar w:fldCharType="end"/>
        </w:r>
      </w:hyperlink>
    </w:p>
    <w:p w14:paraId="086253DF" w14:textId="7868D9B9" w:rsidR="00053117" w:rsidRDefault="004B0A80">
      <w:pPr>
        <w:pStyle w:val="21"/>
        <w:rPr>
          <w:rFonts w:asciiTheme="minorHAnsi" w:eastAsiaTheme="minorEastAsia" w:hAnsiTheme="minorHAnsi"/>
          <w:noProof/>
        </w:rPr>
      </w:pPr>
      <w:hyperlink w:anchor="_Toc107083466"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研究工具</w:t>
        </w:r>
        <w:r w:rsidR="00053117">
          <w:rPr>
            <w:noProof/>
            <w:webHidden/>
          </w:rPr>
          <w:tab/>
        </w:r>
        <w:r w:rsidR="00053117">
          <w:rPr>
            <w:noProof/>
            <w:webHidden/>
          </w:rPr>
          <w:fldChar w:fldCharType="begin"/>
        </w:r>
        <w:r w:rsidR="00053117">
          <w:rPr>
            <w:noProof/>
            <w:webHidden/>
          </w:rPr>
          <w:instrText xml:space="preserve"> PAGEREF _Toc107083466 \h </w:instrText>
        </w:r>
        <w:r w:rsidR="00053117">
          <w:rPr>
            <w:noProof/>
            <w:webHidden/>
          </w:rPr>
        </w:r>
        <w:r w:rsidR="00053117">
          <w:rPr>
            <w:noProof/>
            <w:webHidden/>
          </w:rPr>
          <w:fldChar w:fldCharType="separate"/>
        </w:r>
        <w:r w:rsidR="00C31728">
          <w:rPr>
            <w:noProof/>
            <w:webHidden/>
          </w:rPr>
          <w:t>34</w:t>
        </w:r>
        <w:r w:rsidR="00053117">
          <w:rPr>
            <w:noProof/>
            <w:webHidden/>
          </w:rPr>
          <w:fldChar w:fldCharType="end"/>
        </w:r>
      </w:hyperlink>
    </w:p>
    <w:p w14:paraId="3F385573" w14:textId="5D58613B" w:rsidR="00053117" w:rsidRDefault="004B0A80">
      <w:pPr>
        <w:pStyle w:val="21"/>
        <w:rPr>
          <w:rFonts w:asciiTheme="minorHAnsi" w:eastAsiaTheme="minorEastAsia" w:hAnsiTheme="minorHAnsi"/>
          <w:noProof/>
        </w:rPr>
      </w:pPr>
      <w:hyperlink w:anchor="_Toc107083467" w:history="1">
        <w:r w:rsidR="00053117" w:rsidRPr="00DE5AC7">
          <w:rPr>
            <w:rStyle w:val="ad"/>
            <w:rFonts w:hint="eastAsia"/>
            <w:noProof/>
          </w:rPr>
          <w:t>第六節</w:t>
        </w:r>
        <w:r w:rsidR="00053117">
          <w:rPr>
            <w:rFonts w:asciiTheme="minorHAnsi" w:eastAsiaTheme="minorEastAsia" w:hAnsiTheme="minorHAnsi"/>
            <w:noProof/>
          </w:rPr>
          <w:tab/>
        </w:r>
        <w:r w:rsidR="00053117" w:rsidRPr="00DE5AC7">
          <w:rPr>
            <w:rStyle w:val="ad"/>
            <w:rFonts w:hint="eastAsia"/>
            <w:noProof/>
          </w:rPr>
          <w:t>資料蒐集與分析</w:t>
        </w:r>
        <w:r w:rsidR="00053117">
          <w:rPr>
            <w:noProof/>
            <w:webHidden/>
          </w:rPr>
          <w:tab/>
        </w:r>
        <w:r w:rsidR="00053117">
          <w:rPr>
            <w:noProof/>
            <w:webHidden/>
          </w:rPr>
          <w:fldChar w:fldCharType="begin"/>
        </w:r>
        <w:r w:rsidR="00053117">
          <w:rPr>
            <w:noProof/>
            <w:webHidden/>
          </w:rPr>
          <w:instrText xml:space="preserve"> PAGEREF _Toc107083467 \h </w:instrText>
        </w:r>
        <w:r w:rsidR="00053117">
          <w:rPr>
            <w:noProof/>
            <w:webHidden/>
          </w:rPr>
        </w:r>
        <w:r w:rsidR="00053117">
          <w:rPr>
            <w:noProof/>
            <w:webHidden/>
          </w:rPr>
          <w:fldChar w:fldCharType="separate"/>
        </w:r>
        <w:r w:rsidR="00C31728">
          <w:rPr>
            <w:noProof/>
            <w:webHidden/>
          </w:rPr>
          <w:t>39</w:t>
        </w:r>
        <w:r w:rsidR="00053117">
          <w:rPr>
            <w:noProof/>
            <w:webHidden/>
          </w:rPr>
          <w:fldChar w:fldCharType="end"/>
        </w:r>
      </w:hyperlink>
    </w:p>
    <w:p w14:paraId="6F32E288" w14:textId="1462180B" w:rsidR="00053117" w:rsidRDefault="004B0A80">
      <w:pPr>
        <w:pStyle w:val="12"/>
        <w:tabs>
          <w:tab w:val="left" w:pos="1680"/>
          <w:tab w:val="right" w:leader="dot" w:pos="8720"/>
        </w:tabs>
        <w:ind w:firstLine="480"/>
        <w:rPr>
          <w:rFonts w:asciiTheme="minorHAnsi" w:eastAsiaTheme="minorEastAsia" w:hAnsiTheme="minorHAnsi"/>
          <w:noProof/>
        </w:rPr>
      </w:pPr>
      <w:hyperlink w:anchor="_Toc107083468" w:history="1">
        <w:r w:rsidR="00053117" w:rsidRPr="00DE5AC7">
          <w:rPr>
            <w:rStyle w:val="ad"/>
            <w:rFonts w:hint="eastAsia"/>
            <w:noProof/>
          </w:rPr>
          <w:t>第四章</w:t>
        </w:r>
        <w:r w:rsidR="00053117">
          <w:rPr>
            <w:rFonts w:asciiTheme="minorHAnsi" w:eastAsiaTheme="minorEastAsia" w:hAnsiTheme="minorHAnsi"/>
            <w:noProof/>
          </w:rPr>
          <w:tab/>
        </w:r>
        <w:r w:rsidR="00053117" w:rsidRPr="00DE5AC7">
          <w:rPr>
            <w:rStyle w:val="ad"/>
            <w:rFonts w:hint="eastAsia"/>
            <w:noProof/>
          </w:rPr>
          <w:t>分析結果與討論</w:t>
        </w:r>
        <w:r w:rsidR="00053117">
          <w:rPr>
            <w:noProof/>
            <w:webHidden/>
          </w:rPr>
          <w:tab/>
        </w:r>
        <w:r w:rsidR="00053117">
          <w:rPr>
            <w:noProof/>
            <w:webHidden/>
          </w:rPr>
          <w:fldChar w:fldCharType="begin"/>
        </w:r>
        <w:r w:rsidR="00053117">
          <w:rPr>
            <w:noProof/>
            <w:webHidden/>
          </w:rPr>
          <w:instrText xml:space="preserve"> PAGEREF _Toc107083468 \h </w:instrText>
        </w:r>
        <w:r w:rsidR="00053117">
          <w:rPr>
            <w:noProof/>
            <w:webHidden/>
          </w:rPr>
        </w:r>
        <w:r w:rsidR="00053117">
          <w:rPr>
            <w:noProof/>
            <w:webHidden/>
          </w:rPr>
          <w:fldChar w:fldCharType="separate"/>
        </w:r>
        <w:r w:rsidR="00C31728">
          <w:rPr>
            <w:noProof/>
            <w:webHidden/>
          </w:rPr>
          <w:t>42</w:t>
        </w:r>
        <w:r w:rsidR="00053117">
          <w:rPr>
            <w:noProof/>
            <w:webHidden/>
          </w:rPr>
          <w:fldChar w:fldCharType="end"/>
        </w:r>
      </w:hyperlink>
    </w:p>
    <w:p w14:paraId="0E297FBC" w14:textId="66143772" w:rsidR="00053117" w:rsidRDefault="004B0A80">
      <w:pPr>
        <w:pStyle w:val="21"/>
        <w:rPr>
          <w:rFonts w:asciiTheme="minorHAnsi" w:eastAsiaTheme="minorEastAsia" w:hAnsiTheme="minorHAnsi"/>
          <w:noProof/>
        </w:rPr>
      </w:pPr>
      <w:hyperlink w:anchor="_Toc107083469"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對人工智慧學習成就之影響</w:t>
        </w:r>
        <w:r w:rsidR="00053117">
          <w:rPr>
            <w:noProof/>
            <w:webHidden/>
          </w:rPr>
          <w:tab/>
        </w:r>
        <w:r w:rsidR="00053117">
          <w:rPr>
            <w:noProof/>
            <w:webHidden/>
          </w:rPr>
          <w:fldChar w:fldCharType="begin"/>
        </w:r>
        <w:r w:rsidR="00053117">
          <w:rPr>
            <w:noProof/>
            <w:webHidden/>
          </w:rPr>
          <w:instrText xml:space="preserve"> PAGEREF _Toc107083469 \h </w:instrText>
        </w:r>
        <w:r w:rsidR="00053117">
          <w:rPr>
            <w:noProof/>
            <w:webHidden/>
          </w:rPr>
        </w:r>
        <w:r w:rsidR="00053117">
          <w:rPr>
            <w:noProof/>
            <w:webHidden/>
          </w:rPr>
          <w:fldChar w:fldCharType="separate"/>
        </w:r>
        <w:r w:rsidR="00C31728">
          <w:rPr>
            <w:noProof/>
            <w:webHidden/>
          </w:rPr>
          <w:t>42</w:t>
        </w:r>
        <w:r w:rsidR="00053117">
          <w:rPr>
            <w:noProof/>
            <w:webHidden/>
          </w:rPr>
          <w:fldChar w:fldCharType="end"/>
        </w:r>
      </w:hyperlink>
    </w:p>
    <w:p w14:paraId="6915FA61" w14:textId="03FE595D" w:rsidR="00053117" w:rsidRDefault="004B0A80">
      <w:pPr>
        <w:pStyle w:val="21"/>
        <w:rPr>
          <w:rFonts w:asciiTheme="minorHAnsi" w:eastAsiaTheme="minorEastAsia" w:hAnsiTheme="minorHAnsi"/>
          <w:noProof/>
        </w:rPr>
      </w:pPr>
      <w:hyperlink w:anchor="_Toc107083470"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對學習態度之影響</w:t>
        </w:r>
        <w:r w:rsidR="00053117">
          <w:rPr>
            <w:noProof/>
            <w:webHidden/>
          </w:rPr>
          <w:tab/>
        </w:r>
        <w:r w:rsidR="00053117">
          <w:rPr>
            <w:noProof/>
            <w:webHidden/>
          </w:rPr>
          <w:fldChar w:fldCharType="begin"/>
        </w:r>
        <w:r w:rsidR="00053117">
          <w:rPr>
            <w:noProof/>
            <w:webHidden/>
          </w:rPr>
          <w:instrText xml:space="preserve"> PAGEREF _Toc107083470 \h </w:instrText>
        </w:r>
        <w:r w:rsidR="00053117">
          <w:rPr>
            <w:noProof/>
            <w:webHidden/>
          </w:rPr>
        </w:r>
        <w:r w:rsidR="00053117">
          <w:rPr>
            <w:noProof/>
            <w:webHidden/>
          </w:rPr>
          <w:fldChar w:fldCharType="separate"/>
        </w:r>
        <w:r w:rsidR="00C31728">
          <w:rPr>
            <w:noProof/>
            <w:webHidden/>
          </w:rPr>
          <w:t>48</w:t>
        </w:r>
        <w:r w:rsidR="00053117">
          <w:rPr>
            <w:noProof/>
            <w:webHidden/>
          </w:rPr>
          <w:fldChar w:fldCharType="end"/>
        </w:r>
      </w:hyperlink>
    </w:p>
    <w:p w14:paraId="0B334617" w14:textId="3A088C62" w:rsidR="00053117" w:rsidRDefault="004B0A80">
      <w:pPr>
        <w:pStyle w:val="21"/>
        <w:rPr>
          <w:rFonts w:asciiTheme="minorHAnsi" w:eastAsiaTheme="minorEastAsia" w:hAnsiTheme="minorHAnsi"/>
          <w:noProof/>
        </w:rPr>
      </w:pPr>
      <w:hyperlink w:anchor="_Toc107083471"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bCs/>
            <w:noProof/>
          </w:rPr>
          <w:t>模擬式教學策略之課堂感受</w:t>
        </w:r>
        <w:r w:rsidR="00053117">
          <w:rPr>
            <w:noProof/>
            <w:webHidden/>
          </w:rPr>
          <w:tab/>
        </w:r>
        <w:r w:rsidR="00053117">
          <w:rPr>
            <w:noProof/>
            <w:webHidden/>
          </w:rPr>
          <w:fldChar w:fldCharType="begin"/>
        </w:r>
        <w:r w:rsidR="00053117">
          <w:rPr>
            <w:noProof/>
            <w:webHidden/>
          </w:rPr>
          <w:instrText xml:space="preserve"> PAGEREF _Toc107083471 \h </w:instrText>
        </w:r>
        <w:r w:rsidR="00053117">
          <w:rPr>
            <w:noProof/>
            <w:webHidden/>
          </w:rPr>
        </w:r>
        <w:r w:rsidR="00053117">
          <w:rPr>
            <w:noProof/>
            <w:webHidden/>
          </w:rPr>
          <w:fldChar w:fldCharType="separate"/>
        </w:r>
        <w:r w:rsidR="00C31728">
          <w:rPr>
            <w:noProof/>
            <w:webHidden/>
          </w:rPr>
          <w:t>53</w:t>
        </w:r>
        <w:r w:rsidR="00053117">
          <w:rPr>
            <w:noProof/>
            <w:webHidden/>
          </w:rPr>
          <w:fldChar w:fldCharType="end"/>
        </w:r>
      </w:hyperlink>
    </w:p>
    <w:p w14:paraId="49149495" w14:textId="5C83E8DF" w:rsidR="00053117" w:rsidRDefault="004B0A80">
      <w:pPr>
        <w:pStyle w:val="21"/>
        <w:rPr>
          <w:rFonts w:asciiTheme="minorHAnsi" w:eastAsiaTheme="minorEastAsia" w:hAnsiTheme="minorHAnsi"/>
          <w:noProof/>
        </w:rPr>
      </w:pPr>
      <w:hyperlink w:anchor="_Toc107083472"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講述式教學之課堂感受</w:t>
        </w:r>
        <w:r w:rsidR="00053117">
          <w:rPr>
            <w:noProof/>
            <w:webHidden/>
          </w:rPr>
          <w:tab/>
        </w:r>
        <w:r w:rsidR="00053117">
          <w:rPr>
            <w:noProof/>
            <w:webHidden/>
          </w:rPr>
          <w:fldChar w:fldCharType="begin"/>
        </w:r>
        <w:r w:rsidR="00053117">
          <w:rPr>
            <w:noProof/>
            <w:webHidden/>
          </w:rPr>
          <w:instrText xml:space="preserve"> PAGEREF _Toc107083472 \h </w:instrText>
        </w:r>
        <w:r w:rsidR="00053117">
          <w:rPr>
            <w:noProof/>
            <w:webHidden/>
          </w:rPr>
        </w:r>
        <w:r w:rsidR="00053117">
          <w:rPr>
            <w:noProof/>
            <w:webHidden/>
          </w:rPr>
          <w:fldChar w:fldCharType="separate"/>
        </w:r>
        <w:r w:rsidR="00C31728">
          <w:rPr>
            <w:noProof/>
            <w:webHidden/>
          </w:rPr>
          <w:t>57</w:t>
        </w:r>
        <w:r w:rsidR="00053117">
          <w:rPr>
            <w:noProof/>
            <w:webHidden/>
          </w:rPr>
          <w:fldChar w:fldCharType="end"/>
        </w:r>
      </w:hyperlink>
    </w:p>
    <w:p w14:paraId="3594E2C2" w14:textId="782F4A61" w:rsidR="00053117" w:rsidRDefault="004B0A80">
      <w:pPr>
        <w:pStyle w:val="21"/>
        <w:rPr>
          <w:rFonts w:asciiTheme="minorHAnsi" w:eastAsiaTheme="minorEastAsia" w:hAnsiTheme="minorHAnsi"/>
          <w:noProof/>
        </w:rPr>
      </w:pPr>
      <w:hyperlink w:anchor="_Toc107083473"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討論</w:t>
        </w:r>
        <w:r w:rsidR="00053117">
          <w:rPr>
            <w:noProof/>
            <w:webHidden/>
          </w:rPr>
          <w:tab/>
        </w:r>
        <w:r w:rsidR="00053117">
          <w:rPr>
            <w:noProof/>
            <w:webHidden/>
          </w:rPr>
          <w:fldChar w:fldCharType="begin"/>
        </w:r>
        <w:r w:rsidR="00053117">
          <w:rPr>
            <w:noProof/>
            <w:webHidden/>
          </w:rPr>
          <w:instrText xml:space="preserve"> PAGEREF _Toc107083473 \h </w:instrText>
        </w:r>
        <w:r w:rsidR="00053117">
          <w:rPr>
            <w:noProof/>
            <w:webHidden/>
          </w:rPr>
        </w:r>
        <w:r w:rsidR="00053117">
          <w:rPr>
            <w:noProof/>
            <w:webHidden/>
          </w:rPr>
          <w:fldChar w:fldCharType="separate"/>
        </w:r>
        <w:r w:rsidR="00C31728">
          <w:rPr>
            <w:noProof/>
            <w:webHidden/>
          </w:rPr>
          <w:t>59</w:t>
        </w:r>
        <w:r w:rsidR="00053117">
          <w:rPr>
            <w:noProof/>
            <w:webHidden/>
          </w:rPr>
          <w:fldChar w:fldCharType="end"/>
        </w:r>
      </w:hyperlink>
    </w:p>
    <w:p w14:paraId="2BCC0305" w14:textId="06F862A6" w:rsidR="00053117" w:rsidRDefault="004B0A80">
      <w:pPr>
        <w:pStyle w:val="12"/>
        <w:tabs>
          <w:tab w:val="left" w:pos="1680"/>
          <w:tab w:val="right" w:leader="dot" w:pos="8720"/>
        </w:tabs>
        <w:ind w:firstLine="480"/>
        <w:rPr>
          <w:rFonts w:asciiTheme="minorHAnsi" w:eastAsiaTheme="minorEastAsia" w:hAnsiTheme="minorHAnsi"/>
          <w:noProof/>
        </w:rPr>
      </w:pPr>
      <w:hyperlink w:anchor="_Toc107083474" w:history="1">
        <w:r w:rsidR="00053117" w:rsidRPr="00DE5AC7">
          <w:rPr>
            <w:rStyle w:val="ad"/>
            <w:rFonts w:hint="eastAsia"/>
            <w:noProof/>
          </w:rPr>
          <w:t>第五章</w:t>
        </w:r>
        <w:r w:rsidR="00053117">
          <w:rPr>
            <w:rFonts w:asciiTheme="minorHAnsi" w:eastAsiaTheme="minorEastAsia" w:hAnsiTheme="minorHAnsi"/>
            <w:noProof/>
          </w:rPr>
          <w:tab/>
        </w:r>
        <w:r w:rsidR="00053117" w:rsidRPr="00DE5AC7">
          <w:rPr>
            <w:rStyle w:val="ad"/>
            <w:rFonts w:hint="eastAsia"/>
            <w:noProof/>
          </w:rPr>
          <w:t>結論與建議</w:t>
        </w:r>
        <w:r w:rsidR="00053117">
          <w:rPr>
            <w:noProof/>
            <w:webHidden/>
          </w:rPr>
          <w:tab/>
        </w:r>
        <w:r w:rsidR="00053117">
          <w:rPr>
            <w:noProof/>
            <w:webHidden/>
          </w:rPr>
          <w:fldChar w:fldCharType="begin"/>
        </w:r>
        <w:r w:rsidR="00053117">
          <w:rPr>
            <w:noProof/>
            <w:webHidden/>
          </w:rPr>
          <w:instrText xml:space="preserve"> PAGEREF _Toc107083474 \h </w:instrText>
        </w:r>
        <w:r w:rsidR="00053117">
          <w:rPr>
            <w:noProof/>
            <w:webHidden/>
          </w:rPr>
        </w:r>
        <w:r w:rsidR="00053117">
          <w:rPr>
            <w:noProof/>
            <w:webHidden/>
          </w:rPr>
          <w:fldChar w:fldCharType="separate"/>
        </w:r>
        <w:r w:rsidR="00C31728">
          <w:rPr>
            <w:noProof/>
            <w:webHidden/>
          </w:rPr>
          <w:t>73</w:t>
        </w:r>
        <w:r w:rsidR="00053117">
          <w:rPr>
            <w:noProof/>
            <w:webHidden/>
          </w:rPr>
          <w:fldChar w:fldCharType="end"/>
        </w:r>
      </w:hyperlink>
    </w:p>
    <w:p w14:paraId="4C9CA8CA" w14:textId="0053223E" w:rsidR="00053117" w:rsidRDefault="004B0A80">
      <w:pPr>
        <w:pStyle w:val="21"/>
        <w:rPr>
          <w:rFonts w:asciiTheme="minorHAnsi" w:eastAsiaTheme="minorEastAsia" w:hAnsiTheme="minorHAnsi"/>
          <w:noProof/>
        </w:rPr>
      </w:pPr>
      <w:hyperlink w:anchor="_Toc107083475"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結論</w:t>
        </w:r>
        <w:r w:rsidR="00053117">
          <w:rPr>
            <w:noProof/>
            <w:webHidden/>
          </w:rPr>
          <w:tab/>
        </w:r>
        <w:r w:rsidR="00053117">
          <w:rPr>
            <w:noProof/>
            <w:webHidden/>
          </w:rPr>
          <w:fldChar w:fldCharType="begin"/>
        </w:r>
        <w:r w:rsidR="00053117">
          <w:rPr>
            <w:noProof/>
            <w:webHidden/>
          </w:rPr>
          <w:instrText xml:space="preserve"> PAGEREF _Toc107083475 \h </w:instrText>
        </w:r>
        <w:r w:rsidR="00053117">
          <w:rPr>
            <w:noProof/>
            <w:webHidden/>
          </w:rPr>
        </w:r>
        <w:r w:rsidR="00053117">
          <w:rPr>
            <w:noProof/>
            <w:webHidden/>
          </w:rPr>
          <w:fldChar w:fldCharType="separate"/>
        </w:r>
        <w:r w:rsidR="00C31728">
          <w:rPr>
            <w:noProof/>
            <w:webHidden/>
          </w:rPr>
          <w:t>73</w:t>
        </w:r>
        <w:r w:rsidR="00053117">
          <w:rPr>
            <w:noProof/>
            <w:webHidden/>
          </w:rPr>
          <w:fldChar w:fldCharType="end"/>
        </w:r>
      </w:hyperlink>
    </w:p>
    <w:p w14:paraId="31041C49" w14:textId="332C970B" w:rsidR="00053117" w:rsidRDefault="004B0A80">
      <w:pPr>
        <w:pStyle w:val="21"/>
        <w:rPr>
          <w:rFonts w:asciiTheme="minorHAnsi" w:eastAsiaTheme="minorEastAsia" w:hAnsiTheme="minorHAnsi"/>
          <w:noProof/>
        </w:rPr>
      </w:pPr>
      <w:hyperlink w:anchor="_Toc107083476"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建議</w:t>
        </w:r>
        <w:r w:rsidR="00053117">
          <w:rPr>
            <w:noProof/>
            <w:webHidden/>
          </w:rPr>
          <w:tab/>
        </w:r>
        <w:r w:rsidR="00053117">
          <w:rPr>
            <w:noProof/>
            <w:webHidden/>
          </w:rPr>
          <w:fldChar w:fldCharType="begin"/>
        </w:r>
        <w:r w:rsidR="00053117">
          <w:rPr>
            <w:noProof/>
            <w:webHidden/>
          </w:rPr>
          <w:instrText xml:space="preserve"> PAGEREF _Toc107083476 \h </w:instrText>
        </w:r>
        <w:r w:rsidR="00053117">
          <w:rPr>
            <w:noProof/>
            <w:webHidden/>
          </w:rPr>
        </w:r>
        <w:r w:rsidR="00053117">
          <w:rPr>
            <w:noProof/>
            <w:webHidden/>
          </w:rPr>
          <w:fldChar w:fldCharType="separate"/>
        </w:r>
        <w:r w:rsidR="00C31728">
          <w:rPr>
            <w:noProof/>
            <w:webHidden/>
          </w:rPr>
          <w:t>77</w:t>
        </w:r>
        <w:r w:rsidR="00053117">
          <w:rPr>
            <w:noProof/>
            <w:webHidden/>
          </w:rPr>
          <w:fldChar w:fldCharType="end"/>
        </w:r>
      </w:hyperlink>
    </w:p>
    <w:p w14:paraId="05BDDA44" w14:textId="58473B3C" w:rsidR="00053117" w:rsidRDefault="004B0A80">
      <w:pPr>
        <w:pStyle w:val="12"/>
        <w:tabs>
          <w:tab w:val="right" w:leader="dot" w:pos="8720"/>
        </w:tabs>
        <w:ind w:firstLine="480"/>
        <w:rPr>
          <w:rFonts w:asciiTheme="minorHAnsi" w:eastAsiaTheme="minorEastAsia" w:hAnsiTheme="minorHAnsi"/>
          <w:noProof/>
        </w:rPr>
      </w:pPr>
      <w:hyperlink w:anchor="_Toc107083477" w:history="1">
        <w:r w:rsidR="00053117" w:rsidRPr="00DE5AC7">
          <w:rPr>
            <w:rStyle w:val="ad"/>
            <w:rFonts w:hint="eastAsia"/>
            <w:noProof/>
          </w:rPr>
          <w:t>參考文獻</w:t>
        </w:r>
        <w:r w:rsidR="00053117">
          <w:rPr>
            <w:noProof/>
            <w:webHidden/>
          </w:rPr>
          <w:tab/>
        </w:r>
        <w:r w:rsidR="00053117">
          <w:rPr>
            <w:noProof/>
            <w:webHidden/>
          </w:rPr>
          <w:fldChar w:fldCharType="begin"/>
        </w:r>
        <w:r w:rsidR="00053117">
          <w:rPr>
            <w:noProof/>
            <w:webHidden/>
          </w:rPr>
          <w:instrText xml:space="preserve"> PAGEREF _Toc107083477 \h </w:instrText>
        </w:r>
        <w:r w:rsidR="00053117">
          <w:rPr>
            <w:noProof/>
            <w:webHidden/>
          </w:rPr>
        </w:r>
        <w:r w:rsidR="00053117">
          <w:rPr>
            <w:noProof/>
            <w:webHidden/>
          </w:rPr>
          <w:fldChar w:fldCharType="separate"/>
        </w:r>
        <w:r w:rsidR="00C31728">
          <w:rPr>
            <w:noProof/>
            <w:webHidden/>
          </w:rPr>
          <w:t>79</w:t>
        </w:r>
        <w:r w:rsidR="00053117">
          <w:rPr>
            <w:noProof/>
            <w:webHidden/>
          </w:rPr>
          <w:fldChar w:fldCharType="end"/>
        </w:r>
      </w:hyperlink>
    </w:p>
    <w:p w14:paraId="5F6B0997" w14:textId="1A7518A8" w:rsidR="00053117" w:rsidRDefault="004B0A80">
      <w:pPr>
        <w:pStyle w:val="12"/>
        <w:tabs>
          <w:tab w:val="right" w:leader="dot" w:pos="8720"/>
        </w:tabs>
        <w:ind w:firstLine="480"/>
        <w:rPr>
          <w:rFonts w:asciiTheme="minorHAnsi" w:eastAsiaTheme="minorEastAsia" w:hAnsiTheme="minorHAnsi"/>
          <w:noProof/>
        </w:rPr>
      </w:pPr>
      <w:hyperlink w:anchor="_Toc107083478" w:history="1">
        <w:r w:rsidR="00053117" w:rsidRPr="00DE5AC7">
          <w:rPr>
            <w:rStyle w:val="ad"/>
            <w:rFonts w:hint="eastAsia"/>
            <w:noProof/>
          </w:rPr>
          <w:t>附錄一</w:t>
        </w:r>
        <w:r w:rsidR="00053117" w:rsidRPr="00DE5AC7">
          <w:rPr>
            <w:rStyle w:val="ad"/>
            <w:noProof/>
          </w:rPr>
          <w:t xml:space="preserve">  </w:t>
        </w:r>
        <w:r w:rsidR="00053117" w:rsidRPr="00DE5AC7">
          <w:rPr>
            <w:rStyle w:val="ad"/>
            <w:rFonts w:hint="eastAsia"/>
            <w:noProof/>
          </w:rPr>
          <w:t>類神經網路概念學習單</w:t>
        </w:r>
        <w:r w:rsidR="00053117">
          <w:rPr>
            <w:noProof/>
            <w:webHidden/>
          </w:rPr>
          <w:tab/>
        </w:r>
        <w:r w:rsidR="00053117">
          <w:rPr>
            <w:noProof/>
            <w:webHidden/>
          </w:rPr>
          <w:fldChar w:fldCharType="begin"/>
        </w:r>
        <w:r w:rsidR="00053117">
          <w:rPr>
            <w:noProof/>
            <w:webHidden/>
          </w:rPr>
          <w:instrText xml:space="preserve"> PAGEREF _Toc107083478 \h </w:instrText>
        </w:r>
        <w:r w:rsidR="00053117">
          <w:rPr>
            <w:noProof/>
            <w:webHidden/>
          </w:rPr>
        </w:r>
        <w:r w:rsidR="00053117">
          <w:rPr>
            <w:noProof/>
            <w:webHidden/>
          </w:rPr>
          <w:fldChar w:fldCharType="separate"/>
        </w:r>
        <w:r w:rsidR="00C31728">
          <w:rPr>
            <w:noProof/>
            <w:webHidden/>
          </w:rPr>
          <w:t>86</w:t>
        </w:r>
        <w:r w:rsidR="00053117">
          <w:rPr>
            <w:noProof/>
            <w:webHidden/>
          </w:rPr>
          <w:fldChar w:fldCharType="end"/>
        </w:r>
      </w:hyperlink>
    </w:p>
    <w:p w14:paraId="285BCA1C" w14:textId="3C2E7255" w:rsidR="00053117" w:rsidRDefault="004B0A80">
      <w:pPr>
        <w:pStyle w:val="12"/>
        <w:tabs>
          <w:tab w:val="right" w:leader="dot" w:pos="8720"/>
        </w:tabs>
        <w:ind w:firstLine="480"/>
        <w:rPr>
          <w:rFonts w:asciiTheme="minorHAnsi" w:eastAsiaTheme="minorEastAsia" w:hAnsiTheme="minorHAnsi"/>
          <w:noProof/>
        </w:rPr>
      </w:pPr>
      <w:hyperlink w:anchor="_Toc107083479" w:history="1">
        <w:r w:rsidR="00053117" w:rsidRPr="00DE5AC7">
          <w:rPr>
            <w:rStyle w:val="ad"/>
            <w:rFonts w:hint="eastAsia"/>
            <w:noProof/>
          </w:rPr>
          <w:t>附錄二</w:t>
        </w:r>
        <w:r w:rsidR="00053117" w:rsidRPr="00DE5AC7">
          <w:rPr>
            <w:rStyle w:val="ad"/>
            <w:noProof/>
          </w:rPr>
          <w:t xml:space="preserve">  </w:t>
        </w:r>
        <w:r w:rsidR="00053117" w:rsidRPr="00DE5AC7">
          <w:rPr>
            <w:rStyle w:val="ad"/>
            <w:rFonts w:hint="eastAsia"/>
            <w:noProof/>
          </w:rPr>
          <w:t>程式設計學習單</w:t>
        </w:r>
        <w:r w:rsidR="00053117">
          <w:rPr>
            <w:noProof/>
            <w:webHidden/>
          </w:rPr>
          <w:tab/>
        </w:r>
        <w:r w:rsidR="00053117">
          <w:rPr>
            <w:noProof/>
            <w:webHidden/>
          </w:rPr>
          <w:fldChar w:fldCharType="begin"/>
        </w:r>
        <w:r w:rsidR="00053117">
          <w:rPr>
            <w:noProof/>
            <w:webHidden/>
          </w:rPr>
          <w:instrText xml:space="preserve"> PAGEREF _Toc107083479 \h </w:instrText>
        </w:r>
        <w:r w:rsidR="00053117">
          <w:rPr>
            <w:noProof/>
            <w:webHidden/>
          </w:rPr>
        </w:r>
        <w:r w:rsidR="00053117">
          <w:rPr>
            <w:noProof/>
            <w:webHidden/>
          </w:rPr>
          <w:fldChar w:fldCharType="separate"/>
        </w:r>
        <w:r w:rsidR="00C31728">
          <w:rPr>
            <w:noProof/>
            <w:webHidden/>
          </w:rPr>
          <w:t>127</w:t>
        </w:r>
        <w:r w:rsidR="00053117">
          <w:rPr>
            <w:noProof/>
            <w:webHidden/>
          </w:rPr>
          <w:fldChar w:fldCharType="end"/>
        </w:r>
      </w:hyperlink>
    </w:p>
    <w:p w14:paraId="64656F5C" w14:textId="5845456B" w:rsidR="00053117" w:rsidRDefault="004B0A80">
      <w:pPr>
        <w:pStyle w:val="12"/>
        <w:tabs>
          <w:tab w:val="right" w:leader="dot" w:pos="8720"/>
        </w:tabs>
        <w:ind w:firstLine="480"/>
        <w:rPr>
          <w:rFonts w:asciiTheme="minorHAnsi" w:eastAsiaTheme="minorEastAsia" w:hAnsiTheme="minorHAnsi"/>
          <w:noProof/>
        </w:rPr>
      </w:pPr>
      <w:hyperlink w:anchor="_Toc107083480" w:history="1">
        <w:r w:rsidR="00053117" w:rsidRPr="00DE5AC7">
          <w:rPr>
            <w:rStyle w:val="ad"/>
            <w:rFonts w:hint="eastAsia"/>
            <w:noProof/>
          </w:rPr>
          <w:t>附錄三</w:t>
        </w:r>
        <w:r w:rsidR="00053117" w:rsidRPr="00DE5AC7">
          <w:rPr>
            <w:rStyle w:val="ad"/>
            <w:noProof/>
          </w:rPr>
          <w:t xml:space="preserve">  </w:t>
        </w:r>
        <w:r w:rsidR="00053117" w:rsidRPr="00DE5AC7">
          <w:rPr>
            <w:rStyle w:val="ad"/>
            <w:rFonts w:hint="eastAsia"/>
            <w:noProof/>
          </w:rPr>
          <w:t>隨堂測驗</w:t>
        </w:r>
        <w:r w:rsidR="00053117">
          <w:rPr>
            <w:noProof/>
            <w:webHidden/>
          </w:rPr>
          <w:tab/>
        </w:r>
        <w:r w:rsidR="00053117">
          <w:rPr>
            <w:noProof/>
            <w:webHidden/>
          </w:rPr>
          <w:fldChar w:fldCharType="begin"/>
        </w:r>
        <w:r w:rsidR="00053117">
          <w:rPr>
            <w:noProof/>
            <w:webHidden/>
          </w:rPr>
          <w:instrText xml:space="preserve"> PAGEREF _Toc107083480 \h </w:instrText>
        </w:r>
        <w:r w:rsidR="00053117">
          <w:rPr>
            <w:noProof/>
            <w:webHidden/>
          </w:rPr>
        </w:r>
        <w:r w:rsidR="00053117">
          <w:rPr>
            <w:noProof/>
            <w:webHidden/>
          </w:rPr>
          <w:fldChar w:fldCharType="separate"/>
        </w:r>
        <w:r w:rsidR="00C31728">
          <w:rPr>
            <w:noProof/>
            <w:webHidden/>
          </w:rPr>
          <w:t>133</w:t>
        </w:r>
        <w:r w:rsidR="00053117">
          <w:rPr>
            <w:noProof/>
            <w:webHidden/>
          </w:rPr>
          <w:fldChar w:fldCharType="end"/>
        </w:r>
      </w:hyperlink>
    </w:p>
    <w:p w14:paraId="226DF870" w14:textId="2FC7CDC7" w:rsidR="00053117" w:rsidRDefault="004B0A80">
      <w:pPr>
        <w:pStyle w:val="12"/>
        <w:tabs>
          <w:tab w:val="right" w:leader="dot" w:pos="8720"/>
        </w:tabs>
        <w:ind w:firstLine="480"/>
        <w:rPr>
          <w:rFonts w:asciiTheme="minorHAnsi" w:eastAsiaTheme="minorEastAsia" w:hAnsiTheme="minorHAnsi"/>
          <w:noProof/>
        </w:rPr>
      </w:pPr>
      <w:hyperlink w:anchor="_Toc107083481" w:history="1">
        <w:r w:rsidR="00053117" w:rsidRPr="00DE5AC7">
          <w:rPr>
            <w:rStyle w:val="ad"/>
            <w:rFonts w:hint="eastAsia"/>
            <w:noProof/>
          </w:rPr>
          <w:t>附錄四</w:t>
        </w:r>
        <w:r w:rsidR="00053117" w:rsidRPr="00DE5AC7">
          <w:rPr>
            <w:rStyle w:val="ad"/>
            <w:noProof/>
          </w:rPr>
          <w:t xml:space="preserve"> </w:t>
        </w:r>
        <w:r w:rsidR="00053117" w:rsidRPr="00DE5AC7">
          <w:rPr>
            <w:rStyle w:val="ad"/>
            <w:rFonts w:hint="eastAsia"/>
            <w:noProof/>
          </w:rPr>
          <w:t>人工智慧概念前測</w:t>
        </w:r>
        <w:r w:rsidR="00053117">
          <w:rPr>
            <w:noProof/>
            <w:webHidden/>
          </w:rPr>
          <w:tab/>
        </w:r>
        <w:r w:rsidR="00053117">
          <w:rPr>
            <w:noProof/>
            <w:webHidden/>
          </w:rPr>
          <w:fldChar w:fldCharType="begin"/>
        </w:r>
        <w:r w:rsidR="00053117">
          <w:rPr>
            <w:noProof/>
            <w:webHidden/>
          </w:rPr>
          <w:instrText xml:space="preserve"> PAGEREF _Toc107083481 \h </w:instrText>
        </w:r>
        <w:r w:rsidR="00053117">
          <w:rPr>
            <w:noProof/>
            <w:webHidden/>
          </w:rPr>
        </w:r>
        <w:r w:rsidR="00053117">
          <w:rPr>
            <w:noProof/>
            <w:webHidden/>
          </w:rPr>
          <w:fldChar w:fldCharType="separate"/>
        </w:r>
        <w:r w:rsidR="00C31728">
          <w:rPr>
            <w:noProof/>
            <w:webHidden/>
          </w:rPr>
          <w:t>142</w:t>
        </w:r>
        <w:r w:rsidR="00053117">
          <w:rPr>
            <w:noProof/>
            <w:webHidden/>
          </w:rPr>
          <w:fldChar w:fldCharType="end"/>
        </w:r>
      </w:hyperlink>
    </w:p>
    <w:p w14:paraId="6FE09642" w14:textId="442BCAE0" w:rsidR="00053117" w:rsidRDefault="004B0A80">
      <w:pPr>
        <w:pStyle w:val="12"/>
        <w:tabs>
          <w:tab w:val="right" w:leader="dot" w:pos="8720"/>
        </w:tabs>
        <w:ind w:firstLine="480"/>
        <w:rPr>
          <w:rFonts w:asciiTheme="minorHAnsi" w:eastAsiaTheme="minorEastAsia" w:hAnsiTheme="minorHAnsi"/>
          <w:noProof/>
        </w:rPr>
      </w:pPr>
      <w:hyperlink w:anchor="_Toc107083482" w:history="1">
        <w:r w:rsidR="00053117" w:rsidRPr="00DE5AC7">
          <w:rPr>
            <w:rStyle w:val="ad"/>
            <w:rFonts w:hint="eastAsia"/>
            <w:noProof/>
          </w:rPr>
          <w:t>附錄五</w:t>
        </w:r>
        <w:r w:rsidR="00053117" w:rsidRPr="00DE5AC7">
          <w:rPr>
            <w:rStyle w:val="ad"/>
            <w:noProof/>
          </w:rPr>
          <w:t xml:space="preserve"> </w:t>
        </w:r>
        <w:r w:rsidR="00053117" w:rsidRPr="00DE5AC7">
          <w:rPr>
            <w:rStyle w:val="ad"/>
            <w:rFonts w:hint="eastAsia"/>
            <w:noProof/>
          </w:rPr>
          <w:t>人工智慧概念後測</w:t>
        </w:r>
        <w:r w:rsidR="00053117">
          <w:rPr>
            <w:noProof/>
            <w:webHidden/>
          </w:rPr>
          <w:tab/>
        </w:r>
        <w:r w:rsidR="00053117">
          <w:rPr>
            <w:noProof/>
            <w:webHidden/>
          </w:rPr>
          <w:fldChar w:fldCharType="begin"/>
        </w:r>
        <w:r w:rsidR="00053117">
          <w:rPr>
            <w:noProof/>
            <w:webHidden/>
          </w:rPr>
          <w:instrText xml:space="preserve"> PAGEREF _Toc107083482 \h </w:instrText>
        </w:r>
        <w:r w:rsidR="00053117">
          <w:rPr>
            <w:noProof/>
            <w:webHidden/>
          </w:rPr>
        </w:r>
        <w:r w:rsidR="00053117">
          <w:rPr>
            <w:noProof/>
            <w:webHidden/>
          </w:rPr>
          <w:fldChar w:fldCharType="separate"/>
        </w:r>
        <w:r w:rsidR="00C31728">
          <w:rPr>
            <w:noProof/>
            <w:webHidden/>
          </w:rPr>
          <w:t>149</w:t>
        </w:r>
        <w:r w:rsidR="00053117">
          <w:rPr>
            <w:noProof/>
            <w:webHidden/>
          </w:rPr>
          <w:fldChar w:fldCharType="end"/>
        </w:r>
      </w:hyperlink>
    </w:p>
    <w:p w14:paraId="15F15D50" w14:textId="6DD09A3D" w:rsidR="00053117" w:rsidRDefault="004B0A80">
      <w:pPr>
        <w:pStyle w:val="12"/>
        <w:tabs>
          <w:tab w:val="right" w:leader="dot" w:pos="8720"/>
        </w:tabs>
        <w:ind w:firstLine="480"/>
        <w:rPr>
          <w:rFonts w:asciiTheme="minorHAnsi" w:eastAsiaTheme="minorEastAsia" w:hAnsiTheme="minorHAnsi"/>
          <w:noProof/>
        </w:rPr>
      </w:pPr>
      <w:hyperlink w:anchor="_Toc107083483" w:history="1">
        <w:r w:rsidR="00053117" w:rsidRPr="00DE5AC7">
          <w:rPr>
            <w:rStyle w:val="ad"/>
            <w:rFonts w:hint="eastAsia"/>
            <w:noProof/>
          </w:rPr>
          <w:t>附錄六</w:t>
        </w:r>
        <w:r w:rsidR="00053117" w:rsidRPr="00DE5AC7">
          <w:rPr>
            <w:rStyle w:val="ad"/>
            <w:noProof/>
          </w:rPr>
          <w:t xml:space="preserve"> </w:t>
        </w:r>
        <w:r w:rsidR="00053117" w:rsidRPr="00DE5AC7">
          <w:rPr>
            <w:rStyle w:val="ad"/>
            <w:rFonts w:hint="eastAsia"/>
            <w:noProof/>
          </w:rPr>
          <w:t>專題實作</w:t>
        </w:r>
        <w:r w:rsidR="00053117">
          <w:rPr>
            <w:noProof/>
            <w:webHidden/>
          </w:rPr>
          <w:tab/>
        </w:r>
        <w:r w:rsidR="00053117">
          <w:rPr>
            <w:noProof/>
            <w:webHidden/>
          </w:rPr>
          <w:fldChar w:fldCharType="begin"/>
        </w:r>
        <w:r w:rsidR="00053117">
          <w:rPr>
            <w:noProof/>
            <w:webHidden/>
          </w:rPr>
          <w:instrText xml:space="preserve"> PAGEREF _Toc107083483 \h </w:instrText>
        </w:r>
        <w:r w:rsidR="00053117">
          <w:rPr>
            <w:noProof/>
            <w:webHidden/>
          </w:rPr>
        </w:r>
        <w:r w:rsidR="00053117">
          <w:rPr>
            <w:noProof/>
            <w:webHidden/>
          </w:rPr>
          <w:fldChar w:fldCharType="separate"/>
        </w:r>
        <w:r w:rsidR="00C31728">
          <w:rPr>
            <w:noProof/>
            <w:webHidden/>
          </w:rPr>
          <w:t>155</w:t>
        </w:r>
        <w:r w:rsidR="00053117">
          <w:rPr>
            <w:noProof/>
            <w:webHidden/>
          </w:rPr>
          <w:fldChar w:fldCharType="end"/>
        </w:r>
      </w:hyperlink>
    </w:p>
    <w:p w14:paraId="679578F0" w14:textId="59A89A2C" w:rsidR="00053117" w:rsidRDefault="004B0A80">
      <w:pPr>
        <w:pStyle w:val="12"/>
        <w:tabs>
          <w:tab w:val="right" w:leader="dot" w:pos="8720"/>
        </w:tabs>
        <w:ind w:firstLine="480"/>
        <w:rPr>
          <w:rFonts w:asciiTheme="minorHAnsi" w:eastAsiaTheme="minorEastAsia" w:hAnsiTheme="minorHAnsi"/>
          <w:noProof/>
        </w:rPr>
      </w:pPr>
      <w:hyperlink w:anchor="_Toc107083484" w:history="1">
        <w:r w:rsidR="00053117" w:rsidRPr="00DE5AC7">
          <w:rPr>
            <w:rStyle w:val="ad"/>
            <w:rFonts w:hint="eastAsia"/>
            <w:noProof/>
          </w:rPr>
          <w:t>附錄七</w:t>
        </w:r>
        <w:r w:rsidR="00053117" w:rsidRPr="00DE5AC7">
          <w:rPr>
            <w:rStyle w:val="ad"/>
            <w:noProof/>
          </w:rPr>
          <w:t xml:space="preserve"> </w:t>
        </w:r>
        <w:r w:rsidR="00053117" w:rsidRPr="00DE5AC7">
          <w:rPr>
            <w:rStyle w:val="ad"/>
            <w:rFonts w:hint="eastAsia"/>
            <w:noProof/>
          </w:rPr>
          <w:t>電腦科學態度問卷</w:t>
        </w:r>
        <w:r w:rsidR="00053117">
          <w:rPr>
            <w:noProof/>
            <w:webHidden/>
          </w:rPr>
          <w:tab/>
        </w:r>
        <w:r w:rsidR="00053117">
          <w:rPr>
            <w:noProof/>
            <w:webHidden/>
          </w:rPr>
          <w:fldChar w:fldCharType="begin"/>
        </w:r>
        <w:r w:rsidR="00053117">
          <w:rPr>
            <w:noProof/>
            <w:webHidden/>
          </w:rPr>
          <w:instrText xml:space="preserve"> PAGEREF _Toc107083484 \h </w:instrText>
        </w:r>
        <w:r w:rsidR="00053117">
          <w:rPr>
            <w:noProof/>
            <w:webHidden/>
          </w:rPr>
        </w:r>
        <w:r w:rsidR="00053117">
          <w:rPr>
            <w:noProof/>
            <w:webHidden/>
          </w:rPr>
          <w:fldChar w:fldCharType="separate"/>
        </w:r>
        <w:r w:rsidR="00C31728">
          <w:rPr>
            <w:noProof/>
            <w:webHidden/>
          </w:rPr>
          <w:t>168</w:t>
        </w:r>
        <w:r w:rsidR="00053117">
          <w:rPr>
            <w:noProof/>
            <w:webHidden/>
          </w:rPr>
          <w:fldChar w:fldCharType="end"/>
        </w:r>
      </w:hyperlink>
    </w:p>
    <w:p w14:paraId="218FD2B9" w14:textId="6C4D75D6"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7083450"/>
      <w:r w:rsidRPr="00981163">
        <w:rPr>
          <w:rFonts w:hint="eastAsia"/>
        </w:rPr>
        <w:lastRenderedPageBreak/>
        <w:t>表目錄</w:t>
      </w:r>
      <w:bookmarkEnd w:id="8"/>
    </w:p>
    <w:p w14:paraId="3627A13F" w14:textId="1AD01369"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C31728">
          <w:rPr>
            <w:noProof/>
            <w:webHidden/>
          </w:rPr>
          <w:t>19</w:t>
        </w:r>
        <w:r w:rsidR="00B17C19">
          <w:rPr>
            <w:noProof/>
            <w:webHidden/>
          </w:rPr>
          <w:fldChar w:fldCharType="end"/>
        </w:r>
      </w:hyperlink>
    </w:p>
    <w:p w14:paraId="2961B0F3" w14:textId="07E845F3" w:rsidR="00B17C19" w:rsidRDefault="004B0A80"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C31728">
          <w:rPr>
            <w:noProof/>
            <w:webHidden/>
          </w:rPr>
          <w:t>29</w:t>
        </w:r>
        <w:r w:rsidR="00B17C19">
          <w:rPr>
            <w:noProof/>
            <w:webHidden/>
          </w:rPr>
          <w:fldChar w:fldCharType="end"/>
        </w:r>
      </w:hyperlink>
    </w:p>
    <w:p w14:paraId="23CE238F" w14:textId="747892EF" w:rsidR="00B17C19" w:rsidRDefault="004B0A80"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C31728">
          <w:rPr>
            <w:noProof/>
            <w:webHidden/>
          </w:rPr>
          <w:t>30</w:t>
        </w:r>
        <w:r w:rsidR="00B17C19">
          <w:rPr>
            <w:noProof/>
            <w:webHidden/>
          </w:rPr>
          <w:fldChar w:fldCharType="end"/>
        </w:r>
      </w:hyperlink>
    </w:p>
    <w:p w14:paraId="3636F127" w14:textId="1D8F80F3" w:rsidR="00B17C19" w:rsidRDefault="004B0A80"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C31728">
          <w:rPr>
            <w:noProof/>
            <w:webHidden/>
          </w:rPr>
          <w:t>32</w:t>
        </w:r>
        <w:r w:rsidR="00B17C19">
          <w:rPr>
            <w:noProof/>
            <w:webHidden/>
          </w:rPr>
          <w:fldChar w:fldCharType="end"/>
        </w:r>
      </w:hyperlink>
    </w:p>
    <w:p w14:paraId="74CE3497" w14:textId="7057C5CE" w:rsidR="00B17C19" w:rsidRDefault="004B0A80"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C31728">
          <w:rPr>
            <w:noProof/>
            <w:webHidden/>
          </w:rPr>
          <w:t>33</w:t>
        </w:r>
        <w:r w:rsidR="00B17C19">
          <w:rPr>
            <w:noProof/>
            <w:webHidden/>
          </w:rPr>
          <w:fldChar w:fldCharType="end"/>
        </w:r>
      </w:hyperlink>
    </w:p>
    <w:p w14:paraId="25C47360" w14:textId="771FFC12" w:rsidR="00B17C19" w:rsidRDefault="004B0A80"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C31728">
          <w:rPr>
            <w:noProof/>
            <w:webHidden/>
          </w:rPr>
          <w:t>37</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7083451"/>
      <w:r w:rsidRPr="00981163">
        <w:rPr>
          <w:rFonts w:hint="eastAsia"/>
        </w:rPr>
        <w:lastRenderedPageBreak/>
        <w:t>圖目錄</w:t>
      </w:r>
      <w:bookmarkEnd w:id="9"/>
    </w:p>
    <w:bookmarkEnd w:id="0"/>
    <w:p w14:paraId="3E69B2D0" w14:textId="6EBF41C4"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sidR="00C31728">
          <w:rPr>
            <w:noProof/>
            <w:webHidden/>
          </w:rPr>
          <w:t>4</w:t>
        </w:r>
        <w:r>
          <w:rPr>
            <w:noProof/>
            <w:webHidden/>
          </w:rPr>
          <w:fldChar w:fldCharType="end"/>
        </w:r>
      </w:hyperlink>
    </w:p>
    <w:p w14:paraId="76C25AAE" w14:textId="6815A6DF"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sidR="00C31728">
          <w:rPr>
            <w:noProof/>
            <w:webHidden/>
          </w:rPr>
          <w:t>15</w:t>
        </w:r>
        <w:r>
          <w:rPr>
            <w:noProof/>
            <w:webHidden/>
          </w:rPr>
          <w:fldChar w:fldCharType="end"/>
        </w:r>
      </w:hyperlink>
    </w:p>
    <w:p w14:paraId="3505F3AD" w14:textId="69AF8F33"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sidR="00C31728">
          <w:rPr>
            <w:noProof/>
            <w:webHidden/>
          </w:rPr>
          <w:t>18</w:t>
        </w:r>
        <w:r>
          <w:rPr>
            <w:noProof/>
            <w:webHidden/>
          </w:rPr>
          <w:fldChar w:fldCharType="end"/>
        </w:r>
      </w:hyperlink>
    </w:p>
    <w:p w14:paraId="406209F1" w14:textId="4690BEF7" w:rsidR="009216BA" w:rsidRDefault="004B0A80"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C31728">
          <w:rPr>
            <w:noProof/>
            <w:webHidden/>
          </w:rPr>
          <w:t>20</w:t>
        </w:r>
        <w:r w:rsidR="009216BA">
          <w:rPr>
            <w:noProof/>
            <w:webHidden/>
          </w:rPr>
          <w:fldChar w:fldCharType="end"/>
        </w:r>
      </w:hyperlink>
    </w:p>
    <w:p w14:paraId="0C243114" w14:textId="6804D4B4" w:rsidR="009216BA" w:rsidRDefault="004B0A80"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C31728">
          <w:rPr>
            <w:noProof/>
            <w:webHidden/>
          </w:rPr>
          <w:t>22</w:t>
        </w:r>
        <w:r w:rsidR="009216BA">
          <w:rPr>
            <w:noProof/>
            <w:webHidden/>
          </w:rPr>
          <w:fldChar w:fldCharType="end"/>
        </w:r>
      </w:hyperlink>
    </w:p>
    <w:p w14:paraId="637B8D87" w14:textId="4ADD1C37" w:rsidR="009216BA" w:rsidRDefault="004B0A80"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C31728">
          <w:rPr>
            <w:noProof/>
            <w:webHidden/>
          </w:rPr>
          <w:t>23</w:t>
        </w:r>
        <w:r w:rsidR="009216BA">
          <w:rPr>
            <w:noProof/>
            <w:webHidden/>
          </w:rPr>
          <w:fldChar w:fldCharType="end"/>
        </w:r>
      </w:hyperlink>
    </w:p>
    <w:p w14:paraId="15F155E7" w14:textId="7F07A41E" w:rsidR="009216BA" w:rsidRDefault="004B0A80"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C31728">
          <w:rPr>
            <w:noProof/>
            <w:webHidden/>
          </w:rPr>
          <w:t>24</w:t>
        </w:r>
        <w:r w:rsidR="009216BA">
          <w:rPr>
            <w:noProof/>
            <w:webHidden/>
          </w:rPr>
          <w:fldChar w:fldCharType="end"/>
        </w:r>
      </w:hyperlink>
    </w:p>
    <w:p w14:paraId="66793AEF" w14:textId="468A7BEB" w:rsidR="009216BA" w:rsidRDefault="004B0A80"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C31728">
          <w:rPr>
            <w:noProof/>
            <w:webHidden/>
          </w:rPr>
          <w:t>25</w:t>
        </w:r>
        <w:r w:rsidR="009216BA">
          <w:rPr>
            <w:noProof/>
            <w:webHidden/>
          </w:rPr>
          <w:fldChar w:fldCharType="end"/>
        </w:r>
      </w:hyperlink>
    </w:p>
    <w:p w14:paraId="53D6CF9F" w14:textId="03893E8F" w:rsidR="009216BA" w:rsidRDefault="004B0A80"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C31728">
          <w:rPr>
            <w:noProof/>
            <w:webHidden/>
          </w:rPr>
          <w:t>26</w:t>
        </w:r>
        <w:r w:rsidR="009216BA">
          <w:rPr>
            <w:noProof/>
            <w:webHidden/>
          </w:rPr>
          <w:fldChar w:fldCharType="end"/>
        </w:r>
      </w:hyperlink>
    </w:p>
    <w:p w14:paraId="72E7D6B5" w14:textId="635B2D7C" w:rsidR="009216BA" w:rsidRDefault="004B0A80"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C31728">
          <w:rPr>
            <w:noProof/>
            <w:webHidden/>
          </w:rPr>
          <w:t>26</w:t>
        </w:r>
        <w:r w:rsidR="009216BA">
          <w:rPr>
            <w:noProof/>
            <w:webHidden/>
          </w:rPr>
          <w:fldChar w:fldCharType="end"/>
        </w:r>
      </w:hyperlink>
    </w:p>
    <w:p w14:paraId="4324D6B0" w14:textId="05D1403C" w:rsidR="009216BA" w:rsidRDefault="004B0A80"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C31728">
          <w:rPr>
            <w:noProof/>
            <w:webHidden/>
          </w:rPr>
          <w:t>27</w:t>
        </w:r>
        <w:r w:rsidR="009216BA">
          <w:rPr>
            <w:noProof/>
            <w:webHidden/>
          </w:rPr>
          <w:fldChar w:fldCharType="end"/>
        </w:r>
      </w:hyperlink>
    </w:p>
    <w:p w14:paraId="774CFE5E" w14:textId="7925AC73" w:rsidR="009216BA" w:rsidRDefault="004B0A80"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C31728">
          <w:rPr>
            <w:noProof/>
            <w:webHidden/>
          </w:rPr>
          <w:t>28</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7083452"/>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7083453"/>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可能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E92864">
        <w:rPr>
          <w:rFonts w:cs="Times New Roman" w:hint="eastAsia"/>
          <w:kern w:val="0"/>
          <w:szCs w:val="20"/>
        </w:rPr>
        <w:t>。而先前研究了解到，讓學生先理解演算法對此類知識的學習是有幫助的，製作演算法的動畫以及互動式的教學內容，也能夠讓學生更佳理解演算法的主要概念</w:t>
      </w:r>
      <w:r w:rsidRPr="00E92864">
        <w:rPr>
          <w:rFonts w:cs="Times New Roman" w:hint="eastAsia"/>
          <w:kern w:val="0"/>
          <w:szCs w:val="20"/>
        </w:rPr>
        <w:t>(</w:t>
      </w:r>
      <w:proofErr w:type="spellStart"/>
      <w:r w:rsidRPr="00E92864">
        <w:rPr>
          <w:rFonts w:cs="Times New Roman" w:hint="eastAsia"/>
          <w:kern w:val="0"/>
          <w:szCs w:val="20"/>
        </w:rPr>
        <w:t>V</w:t>
      </w:r>
      <w:r w:rsidRPr="00E92864">
        <w:rPr>
          <w:rFonts w:ascii="Cambria" w:hAnsi="Cambria" w:cs="Cambria"/>
          <w:kern w:val="0"/>
          <w:szCs w:val="20"/>
        </w:rPr>
        <w:t>é</w:t>
      </w:r>
      <w:r w:rsidRPr="00E92864">
        <w:rPr>
          <w:rFonts w:cs="Times New Roman" w:hint="eastAsia"/>
          <w:kern w:val="0"/>
          <w:szCs w:val="20"/>
        </w:rPr>
        <w:t>gh</w:t>
      </w:r>
      <w:proofErr w:type="spellEnd"/>
      <w:r w:rsidRPr="00E92864">
        <w:rPr>
          <w:rFonts w:cs="Times New Roman" w:hint="eastAsia"/>
          <w:kern w:val="0"/>
          <w:szCs w:val="20"/>
        </w:rPr>
        <w:t xml:space="preserve"> &amp; </w:t>
      </w:r>
      <w:proofErr w:type="spellStart"/>
      <w:r w:rsidRPr="00E92864">
        <w:rPr>
          <w:rFonts w:cs="Times New Roman" w:hint="eastAsia"/>
          <w:kern w:val="0"/>
          <w:szCs w:val="20"/>
        </w:rPr>
        <w:t>Stoffov</w:t>
      </w:r>
      <w:r w:rsidRPr="00E92864">
        <w:rPr>
          <w:rFonts w:ascii="Cambria" w:hAnsi="Cambria" w:cs="Cambria"/>
          <w:kern w:val="0"/>
          <w:szCs w:val="20"/>
        </w:rPr>
        <w:t>á</w:t>
      </w:r>
      <w:proofErr w:type="spellEnd"/>
      <w:r w:rsidRPr="00E92864">
        <w:rPr>
          <w:rFonts w:cs="Times New Roman" w:hint="eastAsia"/>
          <w:kern w:val="0"/>
          <w:szCs w:val="20"/>
        </w:rPr>
        <w:t>, 2017)</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對於模擬式教學的定義，在電腦科學教育中，演算法視覺化輔助教學的研究，也屬於模擬式教學的一種，即便這些研究並不一定使用模擬式教學的詞彙描述研究中使用的教學方式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，在本研究後續的敘述，為了容納更廣泛的研究領域與研究觀點，我們將用模擬式教學指稱本研究製作的教學教材。然而，不論是模擬式教學或演算法視覺化的相關研究中，都有研究得出一個共同結論說明</w:t>
      </w:r>
      <w:r w:rsidRPr="00E92864">
        <w:rPr>
          <w:rFonts w:cs="Times New Roman" w:hint="eastAsia"/>
          <w:kern w:val="0"/>
          <w:szCs w:val="20"/>
        </w:rPr>
        <w:lastRenderedPageBreak/>
        <w:t>這類型的教學方法是因為提升學生的操作和互動機會而增進學習</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，像是給予學生控制演算法的執行步驟，讓學生更深入地理解演算法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01E7320F"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24C9163A" w:rsidR="002C0C62" w:rsidRDefault="00080C22" w:rsidP="002C0C62">
      <w:pPr>
        <w:keepNext/>
        <w:ind w:firstLineChars="0" w:firstLine="0"/>
        <w:jc w:val="center"/>
      </w:pPr>
      <w:r>
        <w:rPr>
          <w:noProof/>
        </w:rPr>
        <w:lastRenderedPageBreak/>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2686F1BF" w14:textId="0C862E46" w:rsidR="00B90923" w:rsidRPr="002C0C62" w:rsidRDefault="002C0C62" w:rsidP="002C0C62">
      <w:pPr>
        <w:pStyle w:val="af"/>
        <w:ind w:firstLine="400"/>
        <w:jc w:val="center"/>
        <w:rPr>
          <w:szCs w:val="24"/>
        </w:rPr>
      </w:pPr>
      <w:bookmarkStart w:id="12" w:name="_Toc106290047"/>
      <w:bookmarkStart w:id="13"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31728">
        <w:rPr>
          <w:noProof/>
        </w:rPr>
        <w:t>1</w:t>
      </w:r>
      <w:r>
        <w:fldChar w:fldCharType="end"/>
      </w:r>
      <w:r w:rsidRPr="0057473E">
        <w:rPr>
          <w:rFonts w:hint="eastAsia"/>
        </w:rPr>
        <w:t>本研究模擬式教學策略</w:t>
      </w:r>
      <w:bookmarkEnd w:id="12"/>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07083454"/>
      <w:r>
        <w:rPr>
          <w:rFonts w:hint="eastAsia"/>
        </w:rPr>
        <w:lastRenderedPageBreak/>
        <w:t>研究目的</w:t>
      </w:r>
      <w:bookmarkEnd w:id="14"/>
    </w:p>
    <w:p w14:paraId="0D2D45E9" w14:textId="7013FCD4"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的教學方式與傳統講述式教學對高中生之人工智慧課程的學習成就、學習態度之間的差異</w:t>
      </w:r>
      <w:r w:rsidR="0050432A">
        <w:rPr>
          <w:rFonts w:hint="eastAsia"/>
        </w:rPr>
        <w:t>，以及學生對於模擬式教學策略的課堂感受。</w:t>
      </w:r>
    </w:p>
    <w:p w14:paraId="5BD181B0" w14:textId="1CDFBCD6" w:rsidR="0008777E" w:rsidRPr="00265B7F" w:rsidRDefault="00013FE4" w:rsidP="00013FE4">
      <w:pPr>
        <w:ind w:firstLine="480"/>
      </w:pPr>
      <w:r>
        <w:rPr>
          <w:rFonts w:hint="eastAsia"/>
        </w:rPr>
        <w:t>研究之待答問題如下：</w:t>
      </w:r>
    </w:p>
    <w:p w14:paraId="0F693101" w14:textId="6E9AA886"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w:t>
      </w:r>
      <w:del w:id="15" w:author="user" w:date="2022-07-12T09:02:00Z">
        <w:r w:rsidR="009413DB" w:rsidDel="00DE5BEE">
          <w:rPr>
            <w:rFonts w:hint="eastAsia"/>
            <w:b/>
          </w:rPr>
          <w:delText>學生對</w:delText>
        </w:r>
      </w:del>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4C6F54E1"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w:t>
      </w:r>
      <w:del w:id="16" w:author="user" w:date="2022-07-12T09:03:00Z">
        <w:r w:rsidR="009413DB" w:rsidDel="00A1262F">
          <w:rPr>
            <w:rFonts w:hint="eastAsia"/>
            <w:b/>
          </w:rPr>
          <w:delText>學生</w:delText>
        </w:r>
        <w:r w:rsidR="004A76D6" w:rsidRPr="004A76D6" w:rsidDel="00A1262F">
          <w:rPr>
            <w:rFonts w:hint="eastAsia"/>
            <w:b/>
          </w:rPr>
          <w:delText>對</w:delText>
        </w:r>
      </w:del>
      <w:r w:rsidR="004A76D6" w:rsidRPr="004A76D6">
        <w:rPr>
          <w:rFonts w:hint="eastAsia"/>
          <w:b/>
        </w:rPr>
        <w:t>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7D5E2DDA" w14:textId="77B3B4F0" w:rsidR="00F626CC" w:rsidRPr="00F626CC" w:rsidRDefault="00F626CC" w:rsidP="00F626CC">
      <w:pPr>
        <w:ind w:firstLineChars="0" w:firstLine="0"/>
        <w:rPr>
          <w:b/>
          <w:bCs/>
        </w:rPr>
      </w:pPr>
      <w:r w:rsidRPr="00F626CC">
        <w:rPr>
          <w:rFonts w:hint="eastAsia"/>
          <w:b/>
          <w:bCs/>
        </w:rPr>
        <w:t>三、</w:t>
      </w:r>
      <w:r>
        <w:rPr>
          <w:rFonts w:hint="eastAsia"/>
          <w:b/>
          <w:bCs/>
        </w:rPr>
        <w:t>學生對</w:t>
      </w:r>
      <w:ins w:id="17" w:author="user" w:date="2022-07-12T09:07:00Z">
        <w:r w:rsidR="00034313">
          <w:rPr>
            <w:rFonts w:hint="eastAsia"/>
            <w:b/>
            <w:bCs/>
          </w:rPr>
          <w:t>所提出的</w:t>
        </w:r>
      </w:ins>
      <w:r w:rsidRPr="00F626CC">
        <w:rPr>
          <w:rFonts w:hint="eastAsia"/>
          <w:b/>
          <w:bCs/>
        </w:rPr>
        <w:t>模擬式教學</w:t>
      </w:r>
      <w:del w:id="18" w:author="user" w:date="2022-07-12T09:08:00Z">
        <w:r w:rsidRPr="00F626CC" w:rsidDel="00034313">
          <w:rPr>
            <w:rFonts w:hint="eastAsia"/>
            <w:b/>
            <w:bCs/>
          </w:rPr>
          <w:delText>策略的</w:delText>
        </w:r>
      </w:del>
      <w:del w:id="19" w:author="user" w:date="2022-07-12T09:04:00Z">
        <w:r w:rsidRPr="00F626CC" w:rsidDel="00A1262F">
          <w:rPr>
            <w:rFonts w:hint="eastAsia"/>
            <w:b/>
            <w:bCs/>
          </w:rPr>
          <w:delText>課堂</w:delText>
        </w:r>
      </w:del>
      <w:r w:rsidRPr="00F626CC">
        <w:rPr>
          <w:rFonts w:hint="eastAsia"/>
          <w:b/>
          <w:bCs/>
        </w:rPr>
        <w:t>感受</w:t>
      </w:r>
      <w:ins w:id="20" w:author="user" w:date="2022-07-12T09:05:00Z">
        <w:r w:rsidR="00A1262F">
          <w:rPr>
            <w:rFonts w:hint="eastAsia"/>
            <w:b/>
            <w:bCs/>
          </w:rPr>
          <w:t>為</w:t>
        </w:r>
      </w:ins>
      <w:del w:id="21" w:author="user" w:date="2022-07-12T09:05:00Z">
        <w:r w:rsidDel="00A1262F">
          <w:rPr>
            <w:rFonts w:hint="eastAsia"/>
            <w:b/>
            <w:bCs/>
          </w:rPr>
          <w:delText>如</w:delText>
        </w:r>
      </w:del>
      <w:r>
        <w:rPr>
          <w:rFonts w:hint="eastAsia"/>
          <w:b/>
          <w:bCs/>
        </w:rPr>
        <w:t>何？</w:t>
      </w:r>
    </w:p>
    <w:p w14:paraId="2111EFCB" w14:textId="7BFD23D1" w:rsidR="00F626CC" w:rsidDel="00905C20" w:rsidRDefault="00F626CC" w:rsidP="00905C20">
      <w:pPr>
        <w:ind w:firstLineChars="0" w:firstLine="0"/>
        <w:rPr>
          <w:del w:id="22" w:author="user" w:date="2022-07-12T09:08:00Z"/>
        </w:rPr>
      </w:pPr>
      <w:r>
        <w:rPr>
          <w:rFonts w:hint="eastAsia"/>
        </w:rPr>
        <w:t xml:space="preserve">　　</w:t>
      </w:r>
      <w:del w:id="23" w:author="user" w:date="2022-07-12T09:08:00Z">
        <w:r w:rsidDel="00905C20">
          <w:rPr>
            <w:rFonts w:hint="eastAsia"/>
          </w:rPr>
          <w:delText xml:space="preserve">1. </w:delText>
        </w:r>
        <w:r w:rsidDel="00905C20">
          <w:rPr>
            <w:rFonts w:hint="eastAsia"/>
          </w:rPr>
          <w:delText>對</w:delText>
        </w:r>
        <w:commentRangeStart w:id="24"/>
        <w:r w:rsidDel="00905C20">
          <w:rPr>
            <w:rFonts w:hint="eastAsia"/>
          </w:rPr>
          <w:delText>「概念理解」過程的</w:delText>
        </w:r>
      </w:del>
      <w:del w:id="25" w:author="user" w:date="2022-07-12T09:04:00Z">
        <w:r w:rsidDel="00A1262F">
          <w:rPr>
            <w:rFonts w:hint="eastAsia"/>
          </w:rPr>
          <w:delText>課堂</w:delText>
        </w:r>
      </w:del>
      <w:del w:id="26" w:author="user" w:date="2022-07-12T09:08:00Z">
        <w:r w:rsidDel="00905C20">
          <w:rPr>
            <w:rFonts w:hint="eastAsia"/>
          </w:rPr>
          <w:delText>感受</w:delText>
        </w:r>
      </w:del>
    </w:p>
    <w:p w14:paraId="4829124A" w14:textId="501EA2BC" w:rsidR="00F626CC" w:rsidDel="00905C20" w:rsidRDefault="00F626CC" w:rsidP="00905C20">
      <w:pPr>
        <w:ind w:firstLineChars="0" w:firstLine="0"/>
        <w:rPr>
          <w:del w:id="27" w:author="user" w:date="2022-07-12T09:08:00Z"/>
        </w:rPr>
      </w:pPr>
      <w:del w:id="28" w:author="user" w:date="2022-07-12T09:08:00Z">
        <w:r w:rsidDel="00905C20">
          <w:rPr>
            <w:rFonts w:hint="eastAsia"/>
          </w:rPr>
          <w:delText xml:space="preserve">　　</w:delText>
        </w:r>
        <w:r w:rsidDel="00905C20">
          <w:rPr>
            <w:rFonts w:hint="eastAsia"/>
          </w:rPr>
          <w:delText xml:space="preserve">2. </w:delText>
        </w:r>
        <w:r w:rsidDel="00905C20">
          <w:rPr>
            <w:rFonts w:hint="eastAsia"/>
          </w:rPr>
          <w:delText>對「概念反思」過程的</w:delText>
        </w:r>
      </w:del>
      <w:del w:id="29" w:author="user" w:date="2022-07-12T09:04:00Z">
        <w:r w:rsidDel="00A1262F">
          <w:rPr>
            <w:rFonts w:hint="eastAsia"/>
          </w:rPr>
          <w:delText>課堂</w:delText>
        </w:r>
      </w:del>
      <w:del w:id="30" w:author="user" w:date="2022-07-12T09:08:00Z">
        <w:r w:rsidDel="00905C20">
          <w:rPr>
            <w:rFonts w:hint="eastAsia"/>
          </w:rPr>
          <w:delText>感受</w:delText>
        </w:r>
      </w:del>
    </w:p>
    <w:p w14:paraId="6AAF8F06" w14:textId="2F61382A" w:rsidR="00F626CC" w:rsidDel="00905C20" w:rsidRDefault="00F626CC" w:rsidP="003178BD">
      <w:pPr>
        <w:ind w:firstLineChars="0" w:firstLine="0"/>
        <w:rPr>
          <w:del w:id="31" w:author="user" w:date="2022-07-12T09:08:00Z"/>
        </w:rPr>
      </w:pPr>
      <w:del w:id="32" w:author="user" w:date="2022-07-12T09:08:00Z">
        <w:r w:rsidDel="00905C20">
          <w:rPr>
            <w:rFonts w:hint="eastAsia"/>
          </w:rPr>
          <w:delText xml:space="preserve">　　</w:delText>
        </w:r>
        <w:r w:rsidDel="00905C20">
          <w:rPr>
            <w:rFonts w:hint="eastAsia"/>
          </w:rPr>
          <w:delText xml:space="preserve">3. </w:delText>
        </w:r>
        <w:r w:rsidDel="00905C20">
          <w:rPr>
            <w:rFonts w:hint="eastAsia"/>
          </w:rPr>
          <w:delText>對「概念應用</w:delText>
        </w:r>
      </w:del>
      <w:commentRangeEnd w:id="24"/>
      <w:r w:rsidR="00905C20">
        <w:rPr>
          <w:rStyle w:val="af7"/>
        </w:rPr>
        <w:commentReference w:id="24"/>
      </w:r>
      <w:del w:id="33" w:author="user" w:date="2022-07-12T09:08:00Z">
        <w:r w:rsidDel="00905C20">
          <w:rPr>
            <w:rFonts w:hint="eastAsia"/>
          </w:rPr>
          <w:delText>」過程的</w:delText>
        </w:r>
      </w:del>
      <w:del w:id="34" w:author="user" w:date="2022-07-12T09:04:00Z">
        <w:r w:rsidDel="00A1262F">
          <w:rPr>
            <w:rFonts w:hint="eastAsia"/>
          </w:rPr>
          <w:delText>課堂</w:delText>
        </w:r>
      </w:del>
      <w:del w:id="35" w:author="user" w:date="2022-07-12T09:08:00Z">
        <w:r w:rsidDel="00905C20">
          <w:rPr>
            <w:rFonts w:hint="eastAsia"/>
          </w:rPr>
          <w:delText>感受</w:delText>
        </w:r>
      </w:del>
    </w:p>
    <w:p w14:paraId="68F50013" w14:textId="2A85A1A9" w:rsidR="00F626CC" w:rsidRPr="00F626CC" w:rsidRDefault="00F626CC" w:rsidP="00AD5D74">
      <w:pPr>
        <w:ind w:firstLineChars="0" w:firstLine="0"/>
      </w:pPr>
      <w:del w:id="36" w:author="user" w:date="2022-07-12T09:08:00Z">
        <w:r w:rsidDel="00905C20">
          <w:rPr>
            <w:rFonts w:hint="eastAsia"/>
          </w:rPr>
          <w:delText xml:space="preserve">　　</w:delText>
        </w:r>
        <w:r w:rsidDel="00905C20">
          <w:rPr>
            <w:rFonts w:hint="eastAsia"/>
          </w:rPr>
          <w:delText xml:space="preserve">4. </w:delText>
        </w:r>
        <w:r w:rsidDel="00905C20">
          <w:rPr>
            <w:rFonts w:hint="eastAsia"/>
          </w:rPr>
          <w:delText>「概念理解」、「概念反思」、「概念應用」</w:delText>
        </w:r>
      </w:del>
      <w:del w:id="37" w:author="user" w:date="2022-07-12T09:04:00Z">
        <w:r w:rsidDel="00A1262F">
          <w:rPr>
            <w:rFonts w:hint="eastAsia"/>
          </w:rPr>
          <w:delText>課堂</w:delText>
        </w:r>
      </w:del>
      <w:del w:id="38" w:author="user" w:date="2022-07-12T09:08:00Z">
        <w:r w:rsidDel="00905C20">
          <w:rPr>
            <w:rFonts w:hint="eastAsia"/>
          </w:rPr>
          <w:delText>感受之比較</w:delText>
        </w:r>
      </w:del>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39" w:name="_Toc107083455"/>
      <w:r>
        <w:rPr>
          <w:rFonts w:hint="eastAsia"/>
        </w:rPr>
        <w:lastRenderedPageBreak/>
        <w:t>名詞釋義</w:t>
      </w:r>
      <w:bookmarkEnd w:id="39"/>
    </w:p>
    <w:p w14:paraId="527490D7" w14:textId="0A1663DC" w:rsidR="00DE4DDB" w:rsidRPr="0050432A" w:rsidRDefault="0050432A" w:rsidP="0050432A">
      <w:pPr>
        <w:ind w:firstLine="480"/>
      </w:pPr>
      <w:r>
        <w:rPr>
          <w:rFonts w:hint="eastAsia"/>
        </w:rPr>
        <w:t>本研究透過發展之人工智慧的視覺化模擬輔助學習平台，以類神經網路作為教學主題，實施視覺化模擬輔助教學，並評估其對</w:t>
      </w:r>
      <w:del w:id="40" w:author="user" w:date="2022-07-12T09:10:00Z">
        <w:r w:rsidDel="00B24ED3">
          <w:rPr>
            <w:rFonts w:hint="eastAsia"/>
          </w:rPr>
          <w:delText>於</w:delText>
        </w:r>
      </w:del>
      <w:r>
        <w:rPr>
          <w:rFonts w:hint="eastAsia"/>
        </w:rPr>
        <w:t>人工智慧學習成就</w:t>
      </w:r>
      <w:ins w:id="41" w:author="user" w:date="2022-07-12T09:14:00Z">
        <w:r w:rsidR="00A31D28">
          <w:rPr>
            <w:rFonts w:hint="eastAsia"/>
          </w:rPr>
          <w:t>與</w:t>
        </w:r>
      </w:ins>
      <w:del w:id="42" w:author="user" w:date="2022-07-12T09:14:00Z">
        <w:r w:rsidDel="00A31D28">
          <w:rPr>
            <w:rFonts w:hint="eastAsia"/>
          </w:rPr>
          <w:delText>、</w:delText>
        </w:r>
      </w:del>
      <w:r>
        <w:rPr>
          <w:rFonts w:hint="eastAsia"/>
        </w:rPr>
        <w:t>學習態度</w:t>
      </w:r>
      <w:ins w:id="43" w:author="user" w:date="2022-07-12T09:14:00Z">
        <w:r w:rsidR="00A31D28">
          <w:rPr>
            <w:rFonts w:hint="eastAsia"/>
          </w:rPr>
          <w:t>的影響</w:t>
        </w:r>
      </w:ins>
      <w:r>
        <w:rPr>
          <w:rFonts w:hint="eastAsia"/>
        </w:rPr>
        <w:t>，以及</w:t>
      </w:r>
      <w:ins w:id="44" w:author="user" w:date="2022-07-12T09:14:00Z">
        <w:r w:rsidR="00A31D28">
          <w:rPr>
            <w:rFonts w:hint="eastAsia"/>
          </w:rPr>
          <w:t>學生對所提出的</w:t>
        </w:r>
      </w:ins>
      <w:r>
        <w:rPr>
          <w:rFonts w:hint="eastAsia"/>
        </w:rPr>
        <w:t>模擬式教學的</w:t>
      </w:r>
      <w:del w:id="45" w:author="user" w:date="2022-07-12T09:14:00Z">
        <w:r w:rsidDel="00A31D28">
          <w:rPr>
            <w:rFonts w:hint="eastAsia"/>
          </w:rPr>
          <w:delText>課堂</w:delText>
        </w:r>
      </w:del>
      <w:r>
        <w:rPr>
          <w:rFonts w:hint="eastAsia"/>
        </w:rPr>
        <w:t>感受。本節針對研究內所提及之名詞予以釋義與討論。</w:t>
      </w:r>
    </w:p>
    <w:p w14:paraId="7D8884F5" w14:textId="01110680" w:rsidR="0050432A" w:rsidRDefault="0050432A" w:rsidP="00C13D96">
      <w:pPr>
        <w:ind w:firstLine="480"/>
      </w:pPr>
    </w:p>
    <w:p w14:paraId="05330484" w14:textId="2B525F26" w:rsidR="0050432A" w:rsidRPr="0050432A" w:rsidRDefault="0050432A" w:rsidP="0050432A">
      <w:pPr>
        <w:ind w:firstLineChars="0" w:firstLine="0"/>
        <w:rPr>
          <w:b/>
          <w:bCs/>
        </w:rPr>
      </w:pPr>
      <w:r w:rsidRPr="0050432A">
        <w:rPr>
          <w:rFonts w:hint="eastAsia"/>
          <w:b/>
          <w:bCs/>
        </w:rPr>
        <w:t>一、視覺化模擬輔助教學</w:t>
      </w:r>
    </w:p>
    <w:p w14:paraId="68FE5BB4" w14:textId="5B279CAC"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老師講解課程內容，以及安排程式實作相關課程活動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w:t>
      </w:r>
      <w:del w:id="46" w:author="user" w:date="2022-07-12T09:16:00Z">
        <w:r w:rsidDel="009642FA">
          <w:rPr>
            <w:rFonts w:hint="eastAsia"/>
          </w:rPr>
          <w:delText>與</w:delText>
        </w:r>
      </w:del>
      <w:r>
        <w:rPr>
          <w:rFonts w:hint="eastAsia"/>
        </w:rPr>
        <w:t>學習平</w:t>
      </w:r>
      <w:r w:rsidR="00B406CF">
        <w:rPr>
          <w:rFonts w:hint="eastAsia"/>
        </w:rPr>
        <w:t>台</w:t>
      </w:r>
      <w:ins w:id="47" w:author="user" w:date="2022-07-12T09:17:00Z">
        <w:r w:rsidR="00382D39">
          <w:rPr>
            <w:rFonts w:hint="eastAsia"/>
          </w:rPr>
          <w:t>上模擬工具</w:t>
        </w:r>
      </w:ins>
      <w:r>
        <w:rPr>
          <w:rFonts w:hint="eastAsia"/>
        </w:rPr>
        <w:t>的操作</w:t>
      </w:r>
      <w:del w:id="48" w:author="user" w:date="2022-07-12T09:16:00Z">
        <w:r w:rsidDel="009642FA">
          <w:rPr>
            <w:rFonts w:hint="eastAsia"/>
          </w:rPr>
          <w:delText>互動</w:delText>
        </w:r>
      </w:del>
      <w:r>
        <w:rPr>
          <w:rFonts w:hint="eastAsia"/>
        </w:rPr>
        <w:t>，</w:t>
      </w:r>
      <w:ins w:id="49" w:author="user" w:date="2022-07-12T09:19:00Z">
        <w:r w:rsidR="00C86D96">
          <w:rPr>
            <w:rFonts w:hint="eastAsia"/>
          </w:rPr>
          <w:t>學習</w:t>
        </w:r>
      </w:ins>
      <w:del w:id="50" w:author="user" w:date="2022-07-12T09:19:00Z">
        <w:r w:rsidDel="00C86D96">
          <w:rPr>
            <w:rFonts w:hint="eastAsia"/>
          </w:rPr>
          <w:delText>模擬</w:delText>
        </w:r>
      </w:del>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0D23A617">
            <wp:extent cx="3898760" cy="2600960"/>
            <wp:effectExtent l="0" t="0" r="635" b="254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584F5E00" w14:textId="0DC264E0" w:rsidR="0050432A" w:rsidRDefault="0078344C" w:rsidP="0078344C">
      <w:pPr>
        <w:pStyle w:val="af"/>
        <w:ind w:firstLine="400"/>
        <w:jc w:val="center"/>
      </w:pPr>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31728">
        <w:rPr>
          <w:noProof/>
        </w:rPr>
        <w:t>2</w:t>
      </w:r>
      <w:r>
        <w:fldChar w:fldCharType="end"/>
      </w:r>
      <w:r w:rsidRPr="004E67CE">
        <w:rPr>
          <w:rFonts w:hint="eastAsia"/>
        </w:rPr>
        <w:t>視覺化模擬輔助學習平</w:t>
      </w:r>
      <w:r>
        <w:rPr>
          <w:rFonts w:hint="eastAsia"/>
        </w:rPr>
        <w:t>台</w:t>
      </w:r>
      <w:r w:rsidRPr="004E67CE">
        <w:rPr>
          <w:rFonts w:hint="eastAsia"/>
        </w:rPr>
        <w:t>示意圖</w:t>
      </w:r>
    </w:p>
    <w:p w14:paraId="699937B2" w14:textId="45093943" w:rsidR="0050432A" w:rsidRDefault="0050432A" w:rsidP="00C13D96">
      <w:pPr>
        <w:ind w:firstLine="480"/>
      </w:pPr>
    </w:p>
    <w:p w14:paraId="0DE69D01" w14:textId="35F1879F" w:rsidR="0050432A" w:rsidRPr="0050432A" w:rsidRDefault="0050432A" w:rsidP="0050432A">
      <w:pPr>
        <w:ind w:firstLineChars="0" w:firstLine="0"/>
        <w:rPr>
          <w:b/>
          <w:bCs/>
        </w:rPr>
      </w:pPr>
      <w:r w:rsidRPr="0050432A">
        <w:rPr>
          <w:rFonts w:hint="eastAsia"/>
          <w:b/>
          <w:bCs/>
        </w:rPr>
        <w:t>二、人工智慧學習成就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w:t>
      </w:r>
      <w:r w:rsidR="002346D1">
        <w:rPr>
          <w:rFonts w:hint="eastAsia"/>
        </w:rPr>
        <w:lastRenderedPageBreak/>
        <w:t>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61FDA601" w:rsidR="0050432A" w:rsidRPr="0050432A" w:rsidRDefault="0050432A" w:rsidP="0050432A">
      <w:pPr>
        <w:ind w:firstLineChars="0" w:firstLine="0"/>
        <w:rPr>
          <w:b/>
          <w:bCs/>
        </w:rPr>
      </w:pPr>
      <w:r w:rsidRPr="0050432A">
        <w:rPr>
          <w:rFonts w:hint="eastAsia"/>
          <w:b/>
          <w:bCs/>
        </w:rPr>
        <w:t>三、</w:t>
      </w:r>
      <w:commentRangeStart w:id="51"/>
      <w:r w:rsidRPr="0050432A">
        <w:rPr>
          <w:rFonts w:hint="eastAsia"/>
          <w:b/>
          <w:bCs/>
        </w:rPr>
        <w:t>學習態度</w:t>
      </w:r>
      <w:commentRangeEnd w:id="51"/>
      <w:r w:rsidR="00B54A9D">
        <w:rPr>
          <w:rStyle w:val="af7"/>
        </w:rPr>
        <w:commentReference w:id="51"/>
      </w:r>
    </w:p>
    <w:p w14:paraId="038F877A" w14:textId="5B23D354" w:rsidR="0050432A" w:rsidRPr="00EC43B2" w:rsidRDefault="00EC43B2" w:rsidP="00EC43B2">
      <w:pPr>
        <w:ind w:firstLine="480"/>
      </w:pPr>
      <w:r>
        <w:rPr>
          <w:rFonts w:hint="eastAsia"/>
        </w:rPr>
        <w:t>本研究之學習態度為評估學生</w:t>
      </w:r>
      <w:ins w:id="52" w:author="user" w:date="2022-07-12T09:36:00Z">
        <w:r w:rsidR="00926B49">
          <w:rPr>
            <w:rFonts w:hint="eastAsia"/>
          </w:rPr>
          <w:t>的人工智慧學習態度，包含：</w:t>
        </w:r>
      </w:ins>
      <w:del w:id="53" w:author="user" w:date="2022-07-12T09:36:00Z">
        <w:r w:rsidDel="00926B49">
          <w:rPr>
            <w:rFonts w:hint="eastAsia"/>
          </w:rPr>
          <w:delText>對於</w:delText>
        </w:r>
      </w:del>
      <w:r>
        <w:rPr>
          <w:rFonts w:hint="eastAsia"/>
        </w:rPr>
        <w:t>人工智慧課程態度、</w:t>
      </w:r>
      <w:ins w:id="54" w:author="user" w:date="2022-07-12T09:39:00Z">
        <w:r w:rsidR="00EB1FB0">
          <w:rPr>
            <w:rFonts w:hint="eastAsia"/>
          </w:rPr>
          <w:t>與</w:t>
        </w:r>
      </w:ins>
      <w:r>
        <w:rPr>
          <w:rFonts w:hint="eastAsia"/>
        </w:rPr>
        <w:t>電腦科學態度，以及</w:t>
      </w:r>
      <w:ins w:id="55" w:author="user" w:date="2022-07-12T09:39:00Z">
        <w:r w:rsidR="00EB1FB0">
          <w:rPr>
            <w:rFonts w:hint="eastAsia"/>
          </w:rPr>
          <w:t>對所提出的</w:t>
        </w:r>
      </w:ins>
      <w:r>
        <w:rPr>
          <w:rFonts w:hint="eastAsia"/>
        </w:rPr>
        <w:t>模擬式教學</w:t>
      </w:r>
      <w:del w:id="56" w:author="user" w:date="2022-07-12T09:39:00Z">
        <w:r w:rsidDel="00EB1FB0">
          <w:rPr>
            <w:rFonts w:hint="eastAsia"/>
          </w:rPr>
          <w:delText>策略</w:delText>
        </w:r>
      </w:del>
      <w:r>
        <w:rPr>
          <w:rFonts w:hint="eastAsia"/>
        </w:rPr>
        <w:t>之課堂感受，評估方式包含態度問卷以及半結構式訪談。態度問卷於實驗前及實驗後分別實施一次；半結構式訪談則於實驗後實施。態度問卷之內容包含「電腦科學學習動機」、「電腦科學自我效能」、「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004E6409">
        <w:rPr>
          <w:rFonts w:hint="eastAsia"/>
        </w:rPr>
        <w:t>、「</w:t>
      </w:r>
      <w:r w:rsidR="004E6409" w:rsidRPr="000A2E19">
        <w:rPr>
          <w:rFonts w:hint="eastAsia"/>
        </w:rPr>
        <w:t>對於人工智慧學習自我評鑑</w:t>
      </w:r>
      <w:r w:rsidR="004E6409">
        <w:rPr>
          <w:rFonts w:hint="eastAsia"/>
        </w:rPr>
        <w:t>」</w:t>
      </w:r>
      <w:r w:rsidR="00243F29">
        <w:rPr>
          <w:rFonts w:hint="eastAsia"/>
        </w:rPr>
        <w:t>四個面向</w:t>
      </w:r>
      <w:r>
        <w:rPr>
          <w:rFonts w:hint="eastAsia"/>
        </w:rPr>
        <w:t>，</w:t>
      </w:r>
      <w:r w:rsidR="006E048B">
        <w:rPr>
          <w:rFonts w:hint="eastAsia"/>
        </w:rPr>
        <w:t>另外</w:t>
      </w:r>
      <w:r>
        <w:rPr>
          <w:rFonts w:hint="eastAsia"/>
        </w:rPr>
        <w:t>針對實驗組</w:t>
      </w:r>
      <w:r w:rsidR="006E048B">
        <w:rPr>
          <w:rFonts w:hint="eastAsia"/>
        </w:rPr>
        <w:t>調查</w:t>
      </w:r>
      <w:r>
        <w:rPr>
          <w:rFonts w:hint="eastAsia"/>
        </w:rPr>
        <w:t>「</w:t>
      </w:r>
      <w:r w:rsidR="006E048B">
        <w:rPr>
          <w:rFonts w:hint="eastAsia"/>
        </w:rPr>
        <w:t>模擬式教學策略之課堂感受</w:t>
      </w:r>
      <w:r>
        <w:rPr>
          <w:rFonts w:hint="eastAsia"/>
        </w:rPr>
        <w:t>」</w:t>
      </w:r>
      <w:r w:rsidR="00243F29">
        <w:rPr>
          <w:rFonts w:hint="eastAsia"/>
        </w:rPr>
        <w:t>，以及針對控制組調查「講述式教學之課堂感受」</w:t>
      </w:r>
      <w:r>
        <w:rPr>
          <w:rFonts w:hint="eastAsia"/>
        </w:rPr>
        <w:t>，題型採用李克特氏五點量表以及問答題，態度問卷詳細內容請見附錄</w:t>
      </w:r>
      <w:r w:rsidR="00243F29">
        <w:rPr>
          <w:rFonts w:hint="eastAsia"/>
        </w:rPr>
        <w:t>七</w:t>
      </w:r>
      <w:r>
        <w:rPr>
          <w:rFonts w:hint="eastAsia"/>
        </w:rPr>
        <w:t>，半結構式訪談題目請見第三章第</w:t>
      </w:r>
      <w:r w:rsidR="00F82A39">
        <w:rPr>
          <w:rFonts w:hint="eastAsia"/>
        </w:rPr>
        <w:t>五</w:t>
      </w:r>
      <w:r>
        <w:rPr>
          <w:rFonts w:hint="eastAsia"/>
        </w:rPr>
        <w:t>節之表</w:t>
      </w:r>
      <w:r>
        <w:rPr>
          <w:rFonts w:hint="eastAsia"/>
        </w:rPr>
        <w:t xml:space="preserve"> 3-</w:t>
      </w:r>
      <w:r w:rsidR="00F82A39">
        <w:t>6</w:t>
      </w:r>
      <w:r>
        <w:rPr>
          <w:rFonts w:hint="eastAsia"/>
        </w:rPr>
        <w:t>。</w:t>
      </w:r>
    </w:p>
    <w:p w14:paraId="6B6EA7F5" w14:textId="6B248E95" w:rsidR="0050432A" w:rsidRDefault="0050432A" w:rsidP="00C13D96">
      <w:pPr>
        <w:ind w:firstLine="480"/>
      </w:pPr>
    </w:p>
    <w:p w14:paraId="7CC31350" w14:textId="77777777" w:rsidR="0050432A" w:rsidRPr="0008777E" w:rsidRDefault="0050432A"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57" w:name="_Toc107083456"/>
      <w:r>
        <w:rPr>
          <w:rFonts w:hint="eastAsia"/>
        </w:rPr>
        <w:lastRenderedPageBreak/>
        <w:t>文獻探討</w:t>
      </w:r>
      <w:bookmarkEnd w:id="57"/>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58" w:name="_Toc107083457"/>
      <w:r w:rsidRPr="00F626CC">
        <w:rPr>
          <w:rFonts w:hint="eastAsia"/>
        </w:rPr>
        <w:t>人工智慧</w:t>
      </w:r>
      <w:bookmarkEnd w:id="58"/>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59"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77777777"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0D85E76A"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4B6E66DB" w:rsidR="00D76273" w:rsidRPr="00CD70A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60" w:name="_Toc107083458"/>
      <w:bookmarkEnd w:id="59"/>
      <w:r w:rsidRPr="00591DD3">
        <w:rPr>
          <w:rFonts w:hint="eastAsia"/>
        </w:rPr>
        <w:lastRenderedPageBreak/>
        <w:t>程式設計與演算法教學</w:t>
      </w:r>
      <w:bookmarkEnd w:id="60"/>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5FCE711"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62F98C52"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，所以本研究抱持著程式設計與演算法是學生認識人工智慧的基石，以及培養運算思維的途徑之一，了解過去相關教學研究，將更能發展合適的教材教導學生人工智慧，並且培養學生運算思維的能力。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225C52FA" w:rsidR="002605FC" w:rsidRPr="00591DD3" w:rsidRDefault="00591DD3" w:rsidP="001A1C95">
      <w:pPr>
        <w:ind w:firstLineChars="0" w:firstLine="480"/>
        <w:rPr>
          <w:rFonts w:cs="Times New Roman" w:hint="eastAsia"/>
        </w:rPr>
      </w:pPr>
      <w:commentRangeStart w:id="61"/>
      <w:r w:rsidRPr="00591DD3">
        <w:rPr>
          <w:rFonts w:cs="Times New Roman" w:hint="eastAsia"/>
        </w:rPr>
        <w:t>然而，第四種知識對於學生而言相對困難，製作演算法的動畫以及互動式的教學內容是能夠有效解決這個困難的</w:t>
      </w:r>
      <w:r w:rsidRPr="00591DD3">
        <w:rPr>
          <w:rFonts w:cs="Times New Roman" w:hint="eastAsia"/>
        </w:rPr>
        <w:t xml:space="preserve"> (</w:t>
      </w:r>
      <w:proofErr w:type="spellStart"/>
      <w:r w:rsidRPr="00591DD3">
        <w:rPr>
          <w:rFonts w:cs="Times New Roman" w:hint="eastAsia"/>
        </w:rPr>
        <w:t>V</w:t>
      </w:r>
      <w:r w:rsidRPr="00591DD3">
        <w:rPr>
          <w:rFonts w:ascii="Cambria" w:hAnsi="Cambria" w:cs="Cambria"/>
        </w:rPr>
        <w:t>é</w:t>
      </w:r>
      <w:r w:rsidRPr="00591DD3">
        <w:rPr>
          <w:rFonts w:cs="Times New Roman" w:hint="eastAsia"/>
        </w:rPr>
        <w:t>gh</w:t>
      </w:r>
      <w:proofErr w:type="spellEnd"/>
      <w:r w:rsidRPr="00591DD3">
        <w:rPr>
          <w:rFonts w:cs="Times New Roman" w:hint="eastAsia"/>
        </w:rPr>
        <w:t xml:space="preserve"> &amp; </w:t>
      </w:r>
      <w:proofErr w:type="spellStart"/>
      <w:r w:rsidRPr="00591DD3">
        <w:rPr>
          <w:rFonts w:cs="Times New Roman" w:hint="eastAsia"/>
        </w:rPr>
        <w:t>Stoffov</w:t>
      </w:r>
      <w:r w:rsidRPr="00591DD3">
        <w:rPr>
          <w:rFonts w:ascii="Cambria" w:hAnsi="Cambria" w:cs="Cambria"/>
        </w:rPr>
        <w:t>á</w:t>
      </w:r>
      <w:proofErr w:type="spellEnd"/>
      <w:r w:rsidRPr="00591DD3">
        <w:rPr>
          <w:rFonts w:cs="Times New Roman" w:hint="eastAsia"/>
        </w:rPr>
        <w:t>, 2017)</w:t>
      </w:r>
      <w:commentRangeEnd w:id="61"/>
      <w:r w:rsidR="00FA264A">
        <w:rPr>
          <w:rStyle w:val="af7"/>
        </w:rPr>
        <w:commentReference w:id="61"/>
      </w:r>
      <w:r w:rsidRPr="00591DD3">
        <w:rPr>
          <w:rFonts w:cs="Times New Roman" w:hint="eastAsia"/>
        </w:rPr>
        <w:t>，因為先前研究發現動畫與互動式的教材能夠幫助學生學習程式設計與演算法，所以本研究透過模擬與演算法視覺化的方式來輔助學生學習人工智慧。</w:t>
      </w: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62" w:name="_Toc107083459"/>
      <w:r w:rsidRPr="00591DD3">
        <w:rPr>
          <w:rFonts w:hint="eastAsia"/>
        </w:rPr>
        <w:lastRenderedPageBreak/>
        <w:t>模擬式教學</w:t>
      </w:r>
      <w:bookmarkStart w:id="63" w:name="_Hlk28141408"/>
      <w:bookmarkEnd w:id="62"/>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64" w:name="_Hlk21984464"/>
      <w:r w:rsidRPr="00591DD3">
        <w:rPr>
          <w:rFonts w:hint="eastAsia"/>
          <w:b/>
        </w:rPr>
        <w:t>模擬式教學的定義</w:t>
      </w:r>
    </w:p>
    <w:p w14:paraId="44A286BB" w14:textId="5BA6ED7F"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commentRangeStart w:id="65"/>
      <w:r w:rsidR="00591DD3">
        <w:rPr>
          <w:rFonts w:hint="eastAsia"/>
        </w:rPr>
        <w:t>Trollip</w:t>
      </w:r>
      <w:ins w:id="66" w:author="user" w:date="2022-07-14T21:36:00Z">
        <w:r w:rsidR="0053627C">
          <w:rPr>
            <w:rFonts w:hint="eastAsia"/>
          </w:rPr>
          <w:t xml:space="preserve"> </w:t>
        </w:r>
      </w:ins>
      <w:r w:rsidR="00591DD3">
        <w:rPr>
          <w:rFonts w:hint="eastAsia"/>
        </w:rPr>
        <w:t>(</w:t>
      </w:r>
      <w:commentRangeEnd w:id="65"/>
      <w:r w:rsidR="0053627C">
        <w:rPr>
          <w:rStyle w:val="af7"/>
        </w:rPr>
        <w:commentReference w:id="65"/>
      </w:r>
      <w:r w:rsidR="00591DD3">
        <w:rPr>
          <w:rFonts w:hint="eastAsia"/>
        </w:rPr>
        <w:t>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0D0532D0"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像在科學教育的研究中，讓學生調整科學實驗中的參數，而調整參數的同時，模擬畫面也會呈現不同的實驗結果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604975" cy="2142657"/>
                    </a:xfrm>
                    <a:prstGeom prst="rect">
                      <a:avLst/>
                    </a:prstGeom>
                    <a:ln/>
                  </pic:spPr>
                </pic:pic>
              </a:graphicData>
            </a:graphic>
          </wp:inline>
        </w:drawing>
      </w:r>
    </w:p>
    <w:p w14:paraId="4CBA5B29" w14:textId="57D4DECA" w:rsidR="00056430" w:rsidRDefault="002C0C62" w:rsidP="002C0C62">
      <w:pPr>
        <w:pStyle w:val="af"/>
        <w:ind w:firstLine="400"/>
        <w:jc w:val="center"/>
      </w:pPr>
      <w:bookmarkStart w:id="67" w:name="_Toc106290077"/>
      <w:bookmarkStart w:id="68"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C31728">
        <w:rPr>
          <w:noProof/>
        </w:rPr>
        <w:t>1</w:t>
      </w:r>
      <w:r>
        <w:fldChar w:fldCharType="end"/>
      </w:r>
      <w:r w:rsidRPr="00020733">
        <w:rPr>
          <w:rFonts w:hint="eastAsia"/>
        </w:rPr>
        <w:t>模擬式教學的模型</w:t>
      </w:r>
      <w:bookmarkEnd w:id="67"/>
      <w:bookmarkEnd w:id="68"/>
    </w:p>
    <w:p w14:paraId="7F0A7713" w14:textId="4F870139" w:rsidR="008C0603" w:rsidRPr="008C0603" w:rsidRDefault="008C0603" w:rsidP="008C0603">
      <w:pPr>
        <w:ind w:firstLine="400"/>
        <w:jc w:val="center"/>
      </w:pPr>
      <w:r w:rsidRPr="006C756A">
        <w:rPr>
          <w:rFonts w:ascii="楷體-簡" w:eastAsia="楷體-簡" w:hAnsi="楷體-簡" w:cs="Kaiti SC"/>
          <w:sz w:val="20"/>
          <w:szCs w:val="20"/>
        </w:rPr>
        <w:t>(</w:t>
      </w:r>
      <w:r w:rsidRPr="006C756A">
        <w:rPr>
          <w:rFonts w:ascii="楷體-簡" w:eastAsia="楷體-簡" w:hAnsi="楷體-簡" w:cs="Kaiti SC"/>
          <w:color w:val="222222"/>
          <w:sz w:val="20"/>
          <w:szCs w:val="20"/>
          <w:highlight w:val="white"/>
        </w:rPr>
        <w:t>Chen, Hong, Sung, &amp; Chang, 2011</w:t>
      </w:r>
      <w:r w:rsidRPr="006C756A">
        <w:rPr>
          <w:rFonts w:ascii="楷體-簡" w:eastAsia="楷體-簡" w:hAnsi="楷體-簡" w:cs="Kaiti SC"/>
          <w:sz w:val="20"/>
          <w:szCs w:val="20"/>
        </w:rPr>
        <w:t>)</w:t>
      </w:r>
    </w:p>
    <w:p w14:paraId="4F4A7AA3" w14:textId="46934129"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8C0603" w:rsidRPr="008C0603">
        <w:rPr>
          <w:rFonts w:cs="Times New Roman" w:hint="eastAsia"/>
          <w:kern w:val="0"/>
        </w:rPr>
        <w:t>，在模擬環境中，學生能夠反覆操作，更能促進精熟學習，比起講述式的課程，知識與技巧的留存會更加持久，模擬給予學生適當的訓練，根據學生自己的學習情況調整學習步調，促使學生能自主學習，讓他們在面對與模擬情境類似的情況時，更有信心完成任務</w:t>
      </w:r>
      <w:r w:rsidR="008C0603" w:rsidRPr="008C0603">
        <w:rPr>
          <w:rFonts w:cs="Times New Roman" w:hint="eastAsia"/>
          <w:kern w:val="0"/>
        </w:rPr>
        <w:t>(</w:t>
      </w:r>
      <w:proofErr w:type="spellStart"/>
      <w:r w:rsidR="008C0603" w:rsidRPr="008C0603">
        <w:rPr>
          <w:rFonts w:cs="Times New Roman" w:hint="eastAsia"/>
          <w:kern w:val="0"/>
        </w:rPr>
        <w:t>Ho</w:t>
      </w:r>
      <w:r w:rsidR="008C0603" w:rsidRPr="008C0603">
        <w:rPr>
          <w:rFonts w:ascii="Cambria" w:hAnsi="Cambria" w:cs="Cambria"/>
          <w:kern w:val="0"/>
        </w:rPr>
        <w:t>š</w:t>
      </w:r>
      <w:r w:rsidR="008C0603" w:rsidRPr="008C0603">
        <w:rPr>
          <w:rFonts w:cs="Times New Roman" w:hint="eastAsia"/>
          <w:kern w:val="0"/>
        </w:rPr>
        <w:t>kov</w:t>
      </w:r>
      <w:r w:rsidR="008C0603" w:rsidRPr="008C0603">
        <w:rPr>
          <w:rFonts w:ascii="Cambria" w:hAnsi="Cambria" w:cs="Cambria"/>
          <w:kern w:val="0"/>
        </w:rPr>
        <w:t>á</w:t>
      </w:r>
      <w:r w:rsidR="008C0603" w:rsidRPr="008C0603">
        <w:rPr>
          <w:rFonts w:cs="Times New Roman" w:hint="eastAsia"/>
          <w:kern w:val="0"/>
        </w:rPr>
        <w:t>-Mayerov</w:t>
      </w:r>
      <w:r w:rsidR="008C0603" w:rsidRPr="008C0603">
        <w:rPr>
          <w:rFonts w:ascii="Cambria" w:hAnsi="Cambria" w:cs="Cambria"/>
          <w:kern w:val="0"/>
        </w:rPr>
        <w:t>á</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Rosick</w:t>
      </w:r>
      <w:r w:rsidR="008C0603" w:rsidRPr="008C0603">
        <w:rPr>
          <w:rFonts w:ascii="Cambria" w:hAnsi="Cambria" w:cs="Cambria"/>
          <w:kern w:val="0"/>
        </w:rPr>
        <w:t>á</w:t>
      </w:r>
      <w:proofErr w:type="spellEnd"/>
      <w:r w:rsidR="008C0603" w:rsidRPr="008C0603">
        <w:rPr>
          <w:rFonts w:cs="Times New Roman" w:hint="eastAsia"/>
          <w:kern w:val="0"/>
        </w:rPr>
        <w:t>, 2015)</w:t>
      </w:r>
      <w:r w:rsidR="008C0603" w:rsidRPr="008C0603">
        <w:rPr>
          <w:rFonts w:cs="Times New Roman" w:hint="eastAsia"/>
          <w:kern w:val="0"/>
        </w:rPr>
        <w:t>。</w:t>
      </w:r>
    </w:p>
    <w:p w14:paraId="774F8FD6" w14:textId="77777777" w:rsidR="008C0603" w:rsidRPr="008C0603"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Pr="008C0603">
        <w:rPr>
          <w:rFonts w:cs="Times New Roman" w:hint="eastAsia"/>
          <w:kern w:val="0"/>
        </w:rPr>
        <w:t>，教學內容如果牽涉到複雜的計算，但教學目的是期待學生了解一個整體性的概念，</w:t>
      </w:r>
      <w:commentRangeStart w:id="69"/>
      <w:r w:rsidRPr="008C0603">
        <w:rPr>
          <w:rFonts w:cs="Times New Roman" w:hint="eastAsia"/>
          <w:kern w:val="0"/>
        </w:rPr>
        <w:t>模擬工具可以協助一些計算過程，減輕學</w:t>
      </w:r>
      <w:r w:rsidRPr="008C0603">
        <w:rPr>
          <w:rFonts w:cs="Times New Roman" w:hint="eastAsia"/>
          <w:kern w:val="0"/>
        </w:rPr>
        <w:lastRenderedPageBreak/>
        <w:t>生的認知負荷，讓他們在與模擬工具互動時，更加專注於整體的概念運作</w:t>
      </w:r>
      <w:r w:rsidRPr="008C0603">
        <w:rPr>
          <w:rFonts w:cs="Times New Roman" w:hint="eastAsia"/>
          <w:kern w:val="0"/>
        </w:rPr>
        <w:t>(Moyer-Packenham et al., 2019)</w:t>
      </w:r>
      <w:r w:rsidRPr="008C0603">
        <w:rPr>
          <w:rFonts w:cs="Times New Roman" w:hint="eastAsia"/>
          <w:kern w:val="0"/>
        </w:rPr>
        <w:t>。</w:t>
      </w:r>
      <w:commentRangeEnd w:id="69"/>
      <w:r w:rsidR="0053627C">
        <w:rPr>
          <w:rStyle w:val="af7"/>
        </w:rPr>
        <w:commentReference w:id="69"/>
      </w:r>
    </w:p>
    <w:p w14:paraId="52B54D6A" w14:textId="424DEFAA"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bookmarkEnd w:id="63"/>
    <w:bookmarkEnd w:id="64"/>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70" w:name="_Toc107083460"/>
      <w:r w:rsidRPr="004F2883">
        <w:rPr>
          <w:rFonts w:hint="eastAsia"/>
        </w:rPr>
        <w:lastRenderedPageBreak/>
        <w:t>演算法視覺化</w:t>
      </w:r>
      <w:bookmarkEnd w:id="70"/>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8392039" w:rsidR="004F2883" w:rsidRP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71" w:name="_Toc107083461"/>
      <w:r w:rsidRPr="00D1261F">
        <w:rPr>
          <w:rFonts w:hint="eastAsia"/>
        </w:rPr>
        <w:lastRenderedPageBreak/>
        <w:t>研究方法</w:t>
      </w:r>
      <w:bookmarkEnd w:id="71"/>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72" w:name="_Toc107083462"/>
      <w:r>
        <w:rPr>
          <w:rFonts w:hint="eastAsia"/>
        </w:rPr>
        <w:t>研究設計與架構</w:t>
      </w:r>
      <w:bookmarkEnd w:id="72"/>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4F8456D" w14:textId="77777777" w:rsidR="00E23CAD" w:rsidRDefault="00F325E8" w:rsidP="00E23CAD">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6D1B3FFD" w14:textId="5A7A2AA7" w:rsidR="0062068C" w:rsidRDefault="00E23CAD" w:rsidP="00825075">
      <w:pPr>
        <w:pStyle w:val="af"/>
        <w:ind w:firstLine="400"/>
        <w:jc w:val="center"/>
      </w:pPr>
      <w:bookmarkStart w:id="73" w:name="_Toc106290065"/>
      <w:bookmarkStart w:id="74"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1</w:t>
      </w:r>
      <w:r>
        <w:fldChar w:fldCharType="end"/>
      </w:r>
      <w:r w:rsidRPr="00F839B8">
        <w:rPr>
          <w:rFonts w:hint="eastAsia"/>
        </w:rPr>
        <w:t>研究架構圖</w:t>
      </w:r>
      <w:bookmarkEnd w:id="73"/>
      <w:bookmarkEnd w:id="74"/>
    </w:p>
    <w:p w14:paraId="4972D07C" w14:textId="209FAFC8" w:rsidR="00190493" w:rsidRDefault="00190493" w:rsidP="006D387D">
      <w:pPr>
        <w:pStyle w:val="a0"/>
      </w:pPr>
      <w:bookmarkStart w:id="75" w:name="_Toc107083463"/>
      <w:r>
        <w:rPr>
          <w:rFonts w:hint="eastAsia"/>
        </w:rPr>
        <w:lastRenderedPageBreak/>
        <w:t>研究實驗參與者</w:t>
      </w:r>
      <w:bookmarkEnd w:id="75"/>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170A7350" w:rsidR="009E2F46" w:rsidRDefault="009E2F46" w:rsidP="009E2F46">
      <w:pPr>
        <w:pStyle w:val="af"/>
        <w:keepNext/>
        <w:ind w:firstLine="400"/>
        <w:jc w:val="center"/>
      </w:pPr>
      <w:bookmarkStart w:id="76"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1</w:t>
      </w:r>
      <w:r>
        <w:fldChar w:fldCharType="end"/>
      </w:r>
      <w:r w:rsidRPr="00235A60">
        <w:rPr>
          <w:rFonts w:hint="eastAsia"/>
        </w:rPr>
        <w:t>研究參與者人數</w:t>
      </w:r>
      <w:bookmarkEnd w:id="7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77" w:name="_Toc107083464"/>
      <w:r>
        <w:rPr>
          <w:rFonts w:hint="eastAsia"/>
        </w:rPr>
        <w:lastRenderedPageBreak/>
        <w:t>視覺化模擬輔助教學</w:t>
      </w:r>
      <w:bookmarkEnd w:id="77"/>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0074317E" w:rsidR="00F43733" w:rsidRDefault="00080C22" w:rsidP="00F43733">
      <w:pPr>
        <w:keepNext/>
        <w:ind w:firstLine="480"/>
        <w:jc w:val="center"/>
      </w:pPr>
      <w:commentRangeStart w:id="78"/>
      <w:r>
        <w:rPr>
          <w:noProof/>
        </w:rPr>
        <w:drawing>
          <wp:inline distT="0" distB="0" distL="0" distR="0" wp14:anchorId="049B53DE" wp14:editId="678AFF08">
            <wp:extent cx="5078437" cy="2346086"/>
            <wp:effectExtent l="0" t="0" r="1905"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5905" cy="2386494"/>
                    </a:xfrm>
                    <a:prstGeom prst="rect">
                      <a:avLst/>
                    </a:prstGeom>
                  </pic:spPr>
                </pic:pic>
              </a:graphicData>
            </a:graphic>
          </wp:inline>
        </w:drawing>
      </w:r>
      <w:commentRangeEnd w:id="78"/>
      <w:r w:rsidR="004646BF">
        <w:rPr>
          <w:rStyle w:val="af7"/>
        </w:rPr>
        <w:commentReference w:id="78"/>
      </w:r>
    </w:p>
    <w:p w14:paraId="1A076BEA" w14:textId="35CCA3C4" w:rsidR="00F43733" w:rsidRDefault="00F43733" w:rsidP="00F43733">
      <w:pPr>
        <w:pStyle w:val="af"/>
        <w:ind w:firstLine="400"/>
        <w:jc w:val="center"/>
      </w:pPr>
      <w:bookmarkStart w:id="79" w:name="_Toc106290066"/>
      <w:bookmarkStart w:id="80"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2</w:t>
      </w:r>
      <w:r>
        <w:fldChar w:fldCharType="end"/>
      </w:r>
      <w:r w:rsidRPr="00F74F86">
        <w:rPr>
          <w:rFonts w:hint="eastAsia"/>
        </w:rPr>
        <w:t>本研究模擬式教學策略</w:t>
      </w:r>
      <w:bookmarkEnd w:id="79"/>
      <w:bookmarkEnd w:id="80"/>
    </w:p>
    <w:p w14:paraId="0056B9CC" w14:textId="09DCA33A" w:rsidR="00F23DD3" w:rsidRDefault="00F23DD3" w:rsidP="00B5372F">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ins w:id="81" w:author="user" w:date="2022-07-12T10:14:00Z">
        <w:r w:rsidR="00B5372F">
          <w:rPr>
            <w:rFonts w:cs="Times New Roman" w:hint="eastAsia"/>
            <w:kern w:val="0"/>
            <w:szCs w:val="20"/>
          </w:rPr>
          <w:t>：概念理解指的是．．．；概念反思為．．．：概念應用則為．．</w:t>
        </w:r>
      </w:ins>
      <w:del w:id="82" w:author="user" w:date="2022-07-12T10:13:00Z">
        <w:r w:rsidR="006B6AD8" w:rsidRPr="006B6AD8" w:rsidDel="00B5372F">
          <w:rPr>
            <w:rFonts w:cs="Times New Roman" w:hint="eastAsia"/>
            <w:kern w:val="0"/>
            <w:szCs w:val="20"/>
          </w:rPr>
          <w:delText>，</w:delText>
        </w:r>
      </w:del>
      <w:ins w:id="83" w:author="user" w:date="2022-07-12T10:13:00Z">
        <w:r w:rsidR="00B5372F">
          <w:rPr>
            <w:rFonts w:cs="Times New Roman" w:hint="eastAsia"/>
            <w:kern w:val="0"/>
            <w:szCs w:val="20"/>
          </w:rPr>
          <w:t>。</w:t>
        </w:r>
      </w:ins>
      <w:commentRangeStart w:id="84"/>
      <w:del w:id="85" w:author="user" w:date="2022-07-12T10:13:00Z">
        <w:r w:rsidR="006B6AD8" w:rsidDel="00B5372F">
          <w:rPr>
            <w:rFonts w:cs="Times New Roman" w:hint="eastAsia"/>
            <w:kern w:val="0"/>
            <w:szCs w:val="20"/>
          </w:rPr>
          <w:delText>而</w:delText>
        </w:r>
      </w:del>
      <w:r w:rsidR="006B6AD8">
        <w:rPr>
          <w:rFonts w:cs="Times New Roman" w:hint="eastAsia"/>
          <w:kern w:val="0"/>
          <w:szCs w:val="20"/>
        </w:rPr>
        <w:t>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，透過此教學方式銜接理解、反思與應用的程序，讓學生在操作模擬平台的過程深化反思，也輔助理解與幫助應用。以此策略所延伸之教學活動，</w:t>
      </w:r>
      <w:commentRangeEnd w:id="84"/>
      <w:r w:rsidR="005C0B2E">
        <w:rPr>
          <w:rStyle w:val="af7"/>
        </w:rPr>
        <w:commentReference w:id="84"/>
      </w:r>
      <w:r w:rsidR="00790D19">
        <w:rPr>
          <w:rFonts w:hint="eastAsia"/>
        </w:rPr>
        <w:t>也更容易</w:t>
      </w:r>
      <w:commentRangeStart w:id="86"/>
      <w:r w:rsidR="00790D19">
        <w:rPr>
          <w:rFonts w:hint="eastAsia"/>
        </w:rPr>
        <w:t>清</w:t>
      </w:r>
      <w:r w:rsidR="00790D19" w:rsidRPr="00790D19">
        <w:rPr>
          <w:rFonts w:hint="eastAsia"/>
        </w:rPr>
        <w:t>楚地驗證這些教學步驟是否影響到了學生的理解、反思與應用</w:t>
      </w:r>
      <w:commentRangeEnd w:id="86"/>
      <w:r w:rsidR="005C0B2E">
        <w:rPr>
          <w:rStyle w:val="af7"/>
        </w:rPr>
        <w:commentReference w:id="86"/>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4D01ADF" w14:textId="77777777" w:rsidR="00790D19" w:rsidRPr="00790D19" w:rsidRDefault="00790D19" w:rsidP="00790D19">
      <w:pPr>
        <w:pStyle w:val="af8"/>
        <w:ind w:firstLine="480"/>
      </w:pP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lastRenderedPageBreak/>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pPr>
      <w:r w:rsidRPr="00866B9A">
        <w:rPr>
          <w:rFonts w:hint="eastAsia"/>
        </w:rPr>
        <w:t>在概念理解的過程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475B1392" w14:textId="3D42BDCB" w:rsidR="008263C9" w:rsidRPr="008263C9" w:rsidRDefault="00866B9A" w:rsidP="006B6AD8">
      <w:pPr>
        <w:ind w:firstLine="480"/>
      </w:pPr>
      <w:r w:rsidRPr="00866B9A">
        <w:rPr>
          <w:rFonts w:hint="eastAsia"/>
        </w:rPr>
        <w:t>在概念反思的過程中，學生透過操作與觀察模擬平台上的功能，模擬平台上能夠調整類神經網路演算法的輸入值，觀察輸出值的變化與演算過程，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驗證與澄清學生的概念，反思在「概念理解」過程中所學習到的概念。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306E6F84" w:rsidR="00866B9A" w:rsidRPr="00866B9A" w:rsidRDefault="00866B9A" w:rsidP="00866B9A">
      <w:pPr>
        <w:ind w:firstLine="480"/>
      </w:pPr>
      <w:r w:rsidRPr="00866B9A">
        <w:rPr>
          <w:rFonts w:hint="eastAsia"/>
        </w:rPr>
        <w:t>在概念應用的過程中，教師透過程式實作每個單元相關的概念，教導學生應用類神經網路的概念，熟悉理論與實務應用之間的關聯</w:t>
      </w:r>
      <w:r w:rsidR="000B69CF">
        <w:rPr>
          <w:rFonts w:hint="eastAsia"/>
        </w:rPr>
        <w:t>，並讓學生在程式設計學習單中回答課堂實作程式的相關問題，例如：為何實作出的程式會有此輸出？能否簡述此程式的運算過程？讓學生有機會更加深入思考課堂實作的程式。</w:t>
      </w:r>
    </w:p>
    <w:p w14:paraId="70DBAD85" w14:textId="70435A1F" w:rsidR="00866B9A" w:rsidRPr="001A508A" w:rsidRDefault="001A508A" w:rsidP="00D1261F">
      <w:pPr>
        <w:ind w:firstLine="480"/>
        <w:rPr>
          <w:b/>
          <w:bCs/>
        </w:rPr>
      </w:pPr>
      <w:r w:rsidRPr="001A508A">
        <w:rPr>
          <w:b/>
          <w:bCs/>
        </w:rPr>
        <w:t xml:space="preserve">4. </w:t>
      </w:r>
      <w:r w:rsidRPr="001A508A">
        <w:rPr>
          <w:rFonts w:hint="eastAsia"/>
          <w:b/>
          <w:bCs/>
        </w:rPr>
        <w:t>反思</w:t>
      </w:r>
      <w:r w:rsidR="007C1FC8">
        <w:rPr>
          <w:rFonts w:hint="eastAsia"/>
          <w:b/>
          <w:bCs/>
        </w:rPr>
        <w:t>-</w:t>
      </w:r>
      <w:r w:rsidR="007C1FC8">
        <w:rPr>
          <w:rFonts w:hint="eastAsia"/>
          <w:b/>
          <w:bCs/>
        </w:rPr>
        <w:t>理解</w:t>
      </w:r>
    </w:p>
    <w:p w14:paraId="3F77EFF5" w14:textId="71D9CFD8" w:rsidR="001A508A" w:rsidRDefault="001A508A" w:rsidP="001A508A">
      <w:pPr>
        <w:ind w:firstLine="480"/>
      </w:pPr>
      <w:r w:rsidRPr="001A508A">
        <w:rPr>
          <w:rFonts w:hint="eastAsia"/>
        </w:rPr>
        <w:t>學生若在</w:t>
      </w:r>
      <w:r w:rsidR="007C1FC8">
        <w:rPr>
          <w:rFonts w:hint="eastAsia"/>
        </w:rPr>
        <w:t>「概念反思」的過程，操作與觀察</w:t>
      </w:r>
      <w:r w:rsidRPr="001A508A">
        <w:rPr>
          <w:rFonts w:hint="eastAsia"/>
        </w:rPr>
        <w:t>模擬平台時，發現自己在「概念理解」的過程中，遺漏了某些概念沒有學習，能夠重新翻閱投影片或教科書內容，或是向教師提問，將概念學習起來之後，再回到模擬平台進行反思。</w:t>
      </w:r>
    </w:p>
    <w:p w14:paraId="302D0A73" w14:textId="42F0A6D2" w:rsidR="001A508A" w:rsidRPr="001A508A" w:rsidRDefault="001A508A" w:rsidP="001A508A">
      <w:pPr>
        <w:ind w:firstLine="480"/>
        <w:rPr>
          <w:b/>
          <w:bCs/>
        </w:rPr>
      </w:pPr>
      <w:r w:rsidRPr="001A508A">
        <w:rPr>
          <w:b/>
          <w:bCs/>
        </w:rPr>
        <w:t xml:space="preserve">5. </w:t>
      </w:r>
      <w:r w:rsidRPr="001A508A">
        <w:rPr>
          <w:rFonts w:hint="eastAsia"/>
          <w:b/>
          <w:bCs/>
        </w:rPr>
        <w:t>應用</w:t>
      </w:r>
      <w:r w:rsidR="007C1FC8">
        <w:rPr>
          <w:b/>
          <w:bCs/>
        </w:rPr>
        <w:t>-</w:t>
      </w:r>
      <w:r w:rsidR="007C1FC8">
        <w:rPr>
          <w:rFonts w:hint="eastAsia"/>
          <w:b/>
          <w:bCs/>
        </w:rPr>
        <w:t>反思</w:t>
      </w:r>
    </w:p>
    <w:p w14:paraId="07A538BC" w14:textId="4B228913" w:rsidR="001A508A" w:rsidRDefault="001A508A" w:rsidP="001A508A">
      <w:pPr>
        <w:ind w:firstLine="480"/>
      </w:pPr>
      <w:r w:rsidRPr="001A508A">
        <w:rPr>
          <w:rFonts w:hint="eastAsia"/>
        </w:rPr>
        <w:t>學生若在</w:t>
      </w:r>
      <w:r w:rsidR="007C1FC8">
        <w:rPr>
          <w:rFonts w:hint="eastAsia"/>
        </w:rPr>
        <w:t>「概念應用」的過程，</w:t>
      </w:r>
      <w:r w:rsidRPr="001A508A">
        <w:rPr>
          <w:rFonts w:hint="eastAsia"/>
        </w:rPr>
        <w:t>學習使用程式實作概念時，發現自己在「概念反思」的過程中，沒有將應用時所需的概念清楚理解，能夠重新操作與觀察模擬平台上的功能，或是向教師提問，反思後再回到應用的過程。</w:t>
      </w:r>
    </w:p>
    <w:p w14:paraId="2C91A049" w14:textId="6B174889" w:rsidR="001A508A" w:rsidRPr="001A508A" w:rsidRDefault="001A508A" w:rsidP="001A508A">
      <w:pPr>
        <w:ind w:firstLine="480"/>
        <w:rPr>
          <w:b/>
          <w:bCs/>
        </w:rPr>
      </w:pPr>
      <w:r w:rsidRPr="001A508A">
        <w:rPr>
          <w:b/>
          <w:bCs/>
        </w:rPr>
        <w:t xml:space="preserve">6. </w:t>
      </w:r>
      <w:r w:rsidRPr="001A508A">
        <w:rPr>
          <w:rFonts w:hint="eastAsia"/>
          <w:b/>
          <w:bCs/>
        </w:rPr>
        <w:t>應用</w:t>
      </w:r>
      <w:r w:rsidR="007C1FC8">
        <w:rPr>
          <w:b/>
          <w:bCs/>
        </w:rPr>
        <w:t>-</w:t>
      </w:r>
      <w:r w:rsidR="007C1FC8">
        <w:rPr>
          <w:rFonts w:hint="eastAsia"/>
          <w:b/>
          <w:bCs/>
        </w:rPr>
        <w:t>理解</w:t>
      </w:r>
    </w:p>
    <w:p w14:paraId="359588D4" w14:textId="1F439DE9" w:rsidR="00080C22" w:rsidRDefault="001A508A" w:rsidP="00494019">
      <w:pPr>
        <w:ind w:firstLine="480"/>
      </w:pPr>
      <w:r w:rsidRPr="001A508A">
        <w:rPr>
          <w:rFonts w:hint="eastAsia"/>
        </w:rPr>
        <w:t>學生若在</w:t>
      </w:r>
      <w:r w:rsidR="007C1FC8">
        <w:rPr>
          <w:rFonts w:hint="eastAsia"/>
        </w:rPr>
        <w:t>「概念應用」的過程，</w:t>
      </w:r>
      <w:r w:rsidRPr="001A508A">
        <w:rPr>
          <w:rFonts w:hint="eastAsia"/>
        </w:rPr>
        <w:t>學習使用程式實作概念時，發現自己在「概念理解」的過程中，遺漏了某些概念沒有學習，能夠重新翻閱投影片或教科書內容，或是</w:t>
      </w:r>
      <w:r w:rsidRPr="001A508A">
        <w:rPr>
          <w:rFonts w:hint="eastAsia"/>
        </w:rPr>
        <w:lastRenderedPageBreak/>
        <w:t>向教師提問，將概念學習起來之後，再回到應用的過程，或是進到反思的過程後再應用。</w:t>
      </w:r>
    </w:p>
    <w:p w14:paraId="33EBA031" w14:textId="77777777" w:rsidR="00494019" w:rsidRDefault="00494019" w:rsidP="00892D90">
      <w:pPr>
        <w:ind w:firstLineChars="0" w:firstLine="0"/>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1EFDA790"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327466A8" w:rsidR="00EA13EE" w:rsidRDefault="00EA13EE" w:rsidP="00593F73">
      <w:pPr>
        <w:pStyle w:val="af"/>
        <w:ind w:firstLine="400"/>
        <w:jc w:val="center"/>
      </w:pPr>
      <w:bookmarkStart w:id="87" w:name="_Toc106290067"/>
      <w:bookmarkStart w:id="88"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3</w:t>
      </w:r>
      <w:r>
        <w:fldChar w:fldCharType="end"/>
      </w:r>
      <w:r>
        <w:rPr>
          <w:rFonts w:hint="eastAsia"/>
        </w:rPr>
        <w:t>資料搜集模擬畫面</w:t>
      </w:r>
      <w:bookmarkEnd w:id="87"/>
      <w:bookmarkEnd w:id="88"/>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3D1598DE" w14:textId="2997383C" w:rsidR="00926846" w:rsidRDefault="00926846" w:rsidP="00926846">
      <w:pPr>
        <w:pStyle w:val="af"/>
        <w:ind w:firstLine="400"/>
        <w:jc w:val="center"/>
      </w:pPr>
      <w:bookmarkStart w:id="89" w:name="_Toc106290068"/>
      <w:bookmarkStart w:id="90"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4</w:t>
      </w:r>
      <w:r>
        <w:fldChar w:fldCharType="end"/>
      </w:r>
      <w:r>
        <w:rPr>
          <w:rFonts w:hint="eastAsia"/>
        </w:rPr>
        <w:t>訓練類神經網路模擬畫面</w:t>
      </w:r>
      <w:bookmarkEnd w:id="89"/>
      <w:bookmarkEnd w:id="90"/>
    </w:p>
    <w:p w14:paraId="5167DCD0" w14:textId="188EEF75" w:rsidR="008E5487" w:rsidRDefault="008E5487" w:rsidP="00D1261F">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w:t>
      </w:r>
      <w:r w:rsidR="00832EF8">
        <w:rPr>
          <w:rFonts w:hint="eastAsia"/>
        </w:rPr>
        <w:lastRenderedPageBreak/>
        <w:t>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6F7E1861" w:rsidR="003957EB" w:rsidRDefault="00954E8D" w:rsidP="00954E8D">
      <w:pPr>
        <w:pStyle w:val="af"/>
        <w:ind w:firstLine="400"/>
        <w:jc w:val="center"/>
      </w:pPr>
      <w:bookmarkStart w:id="91" w:name="_Toc106290069"/>
      <w:bookmarkStart w:id="92"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5</w:t>
      </w:r>
      <w:r>
        <w:fldChar w:fldCharType="end"/>
      </w:r>
      <w:r>
        <w:rPr>
          <w:rFonts w:hint="eastAsia"/>
        </w:rPr>
        <w:t>應用</w:t>
      </w:r>
      <w:r w:rsidRPr="00923D85">
        <w:rPr>
          <w:rFonts w:hint="eastAsia"/>
        </w:rPr>
        <w:t>類神經網路模擬畫面</w:t>
      </w:r>
      <w:bookmarkEnd w:id="91"/>
      <w:bookmarkEnd w:id="92"/>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w:t>
      </w:r>
      <w:r>
        <w:rPr>
          <w:rFonts w:hint="eastAsia"/>
        </w:rPr>
        <w:lastRenderedPageBreak/>
        <w:t>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44D4E6E9" w:rsidR="00F07508" w:rsidRDefault="00F07508" w:rsidP="00F07508">
      <w:pPr>
        <w:pStyle w:val="af"/>
        <w:ind w:firstLine="400"/>
        <w:jc w:val="center"/>
      </w:pPr>
      <w:bookmarkStart w:id="93" w:name="_Toc106290070"/>
      <w:bookmarkStart w:id="94"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6</w:t>
      </w:r>
      <w:r>
        <w:fldChar w:fldCharType="end"/>
      </w:r>
      <w:r>
        <w:rPr>
          <w:rFonts w:hint="eastAsia"/>
        </w:rPr>
        <w:t>圖片資料輸入</w:t>
      </w:r>
      <w:r w:rsidRPr="00D32165">
        <w:rPr>
          <w:rFonts w:hint="eastAsia"/>
        </w:rPr>
        <w:t>模擬畫面</w:t>
      </w:r>
      <w:bookmarkEnd w:id="93"/>
      <w:bookmarkEnd w:id="94"/>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pPr>
      <w:r>
        <w:rPr>
          <w:rFonts w:hint="eastAsia"/>
        </w:rPr>
        <w:t>為了將課程內容融入日常生活的例子，本研究將健康照護的案例融入類神經網路，設計的模擬畫面為圖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49943C0F" w:rsidR="00E25C37" w:rsidRDefault="00F56895" w:rsidP="00F56895">
      <w:pPr>
        <w:pStyle w:val="af"/>
        <w:ind w:firstLine="400"/>
        <w:jc w:val="center"/>
      </w:pPr>
      <w:bookmarkStart w:id="95" w:name="_Toc106290071"/>
      <w:bookmarkStart w:id="96"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7</w:t>
      </w:r>
      <w:r>
        <w:fldChar w:fldCharType="end"/>
      </w:r>
      <w:r w:rsidRPr="00E8440C">
        <w:rPr>
          <w:rFonts w:hint="eastAsia"/>
        </w:rPr>
        <w:t>健康照護與類神經網路</w:t>
      </w:r>
      <w:r>
        <w:rPr>
          <w:rFonts w:hint="eastAsia"/>
        </w:rPr>
        <w:t>模擬畫面</w:t>
      </w:r>
      <w:bookmarkEnd w:id="95"/>
      <w:bookmarkEnd w:id="96"/>
    </w:p>
    <w:p w14:paraId="7744F1C8" w14:textId="77777777" w:rsidR="00735122" w:rsidRDefault="00735122" w:rsidP="00D1261F">
      <w:pPr>
        <w:ind w:firstLine="480"/>
      </w:pPr>
    </w:p>
    <w:p w14:paraId="0D5565E5" w14:textId="2640E2B6"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01D55B1E" w:rsidR="00ED3925" w:rsidRDefault="00546B80" w:rsidP="00546B80">
      <w:pPr>
        <w:pStyle w:val="af"/>
        <w:ind w:firstLine="400"/>
        <w:jc w:val="center"/>
      </w:pPr>
      <w:bookmarkStart w:id="97" w:name="_Toc106290072"/>
      <w:bookmarkStart w:id="98"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8</w:t>
      </w:r>
      <w:r>
        <w:fldChar w:fldCharType="end"/>
      </w:r>
      <w:r w:rsidRPr="001262AD">
        <w:rPr>
          <w:rFonts w:hint="eastAsia"/>
        </w:rPr>
        <w:t>權重與誤差</w:t>
      </w:r>
      <w:r>
        <w:rPr>
          <w:rFonts w:hint="eastAsia"/>
        </w:rPr>
        <w:t>模擬畫面</w:t>
      </w:r>
      <w:bookmarkEnd w:id="97"/>
      <w:bookmarkEnd w:id="98"/>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w:t>
      </w:r>
      <w:r>
        <w:rPr>
          <w:rFonts w:hint="eastAsia"/>
        </w:rPr>
        <w:lastRenderedPageBreak/>
        <w:t>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7AEE8122" w:rsidR="00F833D5" w:rsidRDefault="00983143" w:rsidP="00983143">
      <w:pPr>
        <w:pStyle w:val="af"/>
        <w:ind w:firstLine="400"/>
        <w:jc w:val="center"/>
      </w:pPr>
      <w:bookmarkStart w:id="99" w:name="_Toc106290073"/>
      <w:bookmarkStart w:id="100"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9</w:t>
      </w:r>
      <w:r>
        <w:fldChar w:fldCharType="end"/>
      </w:r>
      <w:r w:rsidRPr="00F43F37">
        <w:rPr>
          <w:rFonts w:hint="eastAsia"/>
        </w:rPr>
        <w:t>類神經元模型</w:t>
      </w:r>
      <w:r>
        <w:rPr>
          <w:rFonts w:hint="eastAsia"/>
        </w:rPr>
        <w:t>模擬畫面</w:t>
      </w:r>
      <w:bookmarkEnd w:id="99"/>
      <w:bookmarkEnd w:id="100"/>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437F9FB5" w:rsidR="00735122" w:rsidRDefault="00174F2E" w:rsidP="00637635">
      <w:pPr>
        <w:pStyle w:val="af"/>
        <w:ind w:firstLine="400"/>
        <w:jc w:val="center"/>
      </w:pPr>
      <w:bookmarkStart w:id="101" w:name="_Toc106290074"/>
      <w:bookmarkStart w:id="102"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10</w:t>
      </w:r>
      <w:r>
        <w:fldChar w:fldCharType="end"/>
      </w:r>
      <w:r w:rsidRPr="00D3799E">
        <w:rPr>
          <w:rFonts w:hint="eastAsia"/>
        </w:rPr>
        <w:t>學習演算法</w:t>
      </w:r>
      <w:r>
        <w:rPr>
          <w:rFonts w:hint="eastAsia"/>
        </w:rPr>
        <w:t>模擬畫面</w:t>
      </w:r>
      <w:bookmarkEnd w:id="101"/>
      <w:bookmarkEnd w:id="102"/>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103" w:name="_Toc519413772"/>
      <w:bookmarkStart w:id="104" w:name="_Toc519413773"/>
      <w:bookmarkStart w:id="105" w:name="_Toc519413774"/>
      <w:bookmarkStart w:id="106" w:name="_Toc519413775"/>
      <w:bookmarkEnd w:id="103"/>
      <w:bookmarkEnd w:id="104"/>
      <w:bookmarkEnd w:id="105"/>
      <w:bookmarkEnd w:id="106"/>
      <w:r>
        <w:br w:type="page"/>
      </w:r>
    </w:p>
    <w:p w14:paraId="5D67231E" w14:textId="0484352D" w:rsidR="00190493" w:rsidRDefault="00190493" w:rsidP="006D387D">
      <w:pPr>
        <w:pStyle w:val="a0"/>
      </w:pPr>
      <w:bookmarkStart w:id="107" w:name="_Toc107083465"/>
      <w:r>
        <w:rPr>
          <w:rFonts w:hint="eastAsia"/>
        </w:rPr>
        <w:lastRenderedPageBreak/>
        <w:t>研究</w:t>
      </w:r>
      <w:bookmarkStart w:id="108" w:name="_Hlk35453180"/>
      <w:r w:rsidR="006D387D">
        <w:rPr>
          <w:rFonts w:hint="eastAsia"/>
        </w:rPr>
        <w:t>程序</w:t>
      </w:r>
      <w:bookmarkEnd w:id="107"/>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5C7BDBFD" w:rsidR="00E95257" w:rsidRDefault="00E95257" w:rsidP="00E95257">
      <w:pPr>
        <w:pStyle w:val="af"/>
        <w:keepNext/>
        <w:ind w:firstLine="400"/>
        <w:jc w:val="center"/>
      </w:pPr>
      <w:bookmarkStart w:id="109"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2</w:t>
      </w:r>
      <w:r>
        <w:fldChar w:fldCharType="end"/>
      </w:r>
      <w:r>
        <w:rPr>
          <w:rFonts w:hint="eastAsia"/>
        </w:rPr>
        <w:t>研究程序</w:t>
      </w:r>
      <w:bookmarkEnd w:id="10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905C20">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0762989E" w:rsidR="006222C8" w:rsidRDefault="006222C8" w:rsidP="006222C8">
      <w:pPr>
        <w:pStyle w:val="af"/>
        <w:keepNext/>
        <w:ind w:firstLine="400"/>
        <w:jc w:val="center"/>
      </w:pPr>
      <w:bookmarkStart w:id="110"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3</w:t>
      </w:r>
      <w:r>
        <w:fldChar w:fldCharType="end"/>
      </w:r>
      <w:r>
        <w:rPr>
          <w:rFonts w:hint="eastAsia"/>
        </w:rPr>
        <w:t>實驗組與控制組課堂流程設計</w:t>
      </w:r>
      <w:bookmarkEnd w:id="110"/>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pPr>
      <w:r w:rsidRPr="00C43906">
        <w:rPr>
          <w:rFonts w:hint="eastAsia"/>
        </w:rPr>
        <w:t>在每次課程完成教學活動後，進行隨堂測驗，其測驗內容能夠評量學生對於每個單元的理解程度，測驗後的分數會作為研究面的量化資料。在測驗計分後，學生也能透過測驗習題檢視自己所學習到的概念。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19BF5EBD" w:rsidR="00912D84" w:rsidRDefault="00061D6B" w:rsidP="00FD7AE2">
      <w:pPr>
        <w:ind w:firstLine="480"/>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07943AB5" w:rsidR="00912D84" w:rsidRDefault="00912D84" w:rsidP="00912D84">
      <w:pPr>
        <w:pStyle w:val="af"/>
        <w:keepNext/>
        <w:ind w:firstLine="400"/>
        <w:jc w:val="center"/>
      </w:pPr>
      <w:bookmarkStart w:id="111"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11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582AEC89" w:rsidR="00F54AF0" w:rsidRDefault="00F54AF0" w:rsidP="00F54AF0">
      <w:pPr>
        <w:pStyle w:val="af"/>
        <w:keepNext/>
        <w:ind w:firstLine="400"/>
        <w:jc w:val="center"/>
      </w:pPr>
      <w:bookmarkStart w:id="112"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5</w:t>
      </w:r>
      <w:r>
        <w:fldChar w:fldCharType="end"/>
      </w:r>
      <w:r>
        <w:rPr>
          <w:rFonts w:hint="eastAsia"/>
        </w:rPr>
        <w:t>控制</w:t>
      </w:r>
      <w:r w:rsidRPr="0059362C">
        <w:rPr>
          <w:rFonts w:hint="eastAsia"/>
        </w:rPr>
        <w:t>組課程安排</w:t>
      </w:r>
      <w:bookmarkEnd w:id="11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905C20">
        <w:tc>
          <w:tcPr>
            <w:tcW w:w="846" w:type="dxa"/>
            <w:tcBorders>
              <w:top w:val="single" w:sz="12" w:space="0" w:color="auto"/>
              <w:bottom w:val="single" w:sz="12" w:space="0" w:color="auto"/>
            </w:tcBorders>
            <w:vAlign w:val="center"/>
          </w:tcPr>
          <w:p w14:paraId="09CE81C3" w14:textId="77777777" w:rsidR="00F54AF0" w:rsidRPr="00FD7AE2" w:rsidRDefault="00F54AF0" w:rsidP="00905C20">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905C20">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905C20">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905C20">
            <w:pPr>
              <w:ind w:firstLineChars="0" w:firstLine="0"/>
              <w:jc w:val="center"/>
              <w:rPr>
                <w:b/>
                <w:bCs/>
              </w:rPr>
            </w:pPr>
            <w:r w:rsidRPr="00FD7AE2">
              <w:rPr>
                <w:rFonts w:hint="eastAsia"/>
                <w:b/>
                <w:bCs/>
              </w:rPr>
              <w:t>預計時間</w:t>
            </w:r>
          </w:p>
        </w:tc>
      </w:tr>
      <w:tr w:rsidR="00F54AF0" w14:paraId="5D836130" w14:textId="77777777" w:rsidTr="00905C20">
        <w:tc>
          <w:tcPr>
            <w:tcW w:w="846" w:type="dxa"/>
            <w:vMerge w:val="restart"/>
            <w:tcBorders>
              <w:top w:val="single" w:sz="12" w:space="0" w:color="auto"/>
            </w:tcBorders>
            <w:vAlign w:val="center"/>
          </w:tcPr>
          <w:p w14:paraId="2B53F310" w14:textId="77777777" w:rsidR="00F54AF0" w:rsidRPr="00FD7AE2" w:rsidRDefault="00F54AF0" w:rsidP="00905C20">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905C20">
            <w:pPr>
              <w:ind w:firstLineChars="0" w:firstLine="0"/>
            </w:pPr>
            <w:r>
              <w:rPr>
                <w:rFonts w:hint="eastAsia"/>
              </w:rPr>
              <w:t>神經網路</w:t>
            </w:r>
          </w:p>
          <w:p w14:paraId="7C2A2B11" w14:textId="77777777" w:rsidR="00F54AF0" w:rsidRDefault="00F54AF0" w:rsidP="00905C20">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905C20">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905C20">
            <w:pPr>
              <w:ind w:firstLineChars="0" w:firstLine="0"/>
            </w:pPr>
            <w:r>
              <w:t>15</w:t>
            </w:r>
            <w:r>
              <w:rPr>
                <w:rFonts w:hint="eastAsia"/>
              </w:rPr>
              <w:t>分鐘</w:t>
            </w:r>
          </w:p>
        </w:tc>
      </w:tr>
      <w:tr w:rsidR="00F54AF0" w14:paraId="5A253FA1" w14:textId="77777777" w:rsidTr="00905C20">
        <w:tc>
          <w:tcPr>
            <w:tcW w:w="846" w:type="dxa"/>
            <w:vMerge/>
            <w:vAlign w:val="center"/>
          </w:tcPr>
          <w:p w14:paraId="14345205" w14:textId="77777777" w:rsidR="00F54AF0" w:rsidRPr="00FD7AE2" w:rsidRDefault="00F54AF0" w:rsidP="00905C20">
            <w:pPr>
              <w:ind w:firstLineChars="0" w:firstLine="0"/>
              <w:jc w:val="center"/>
              <w:rPr>
                <w:b/>
                <w:bCs/>
              </w:rPr>
            </w:pPr>
          </w:p>
        </w:tc>
        <w:tc>
          <w:tcPr>
            <w:tcW w:w="2410" w:type="dxa"/>
            <w:vMerge/>
            <w:vAlign w:val="center"/>
          </w:tcPr>
          <w:p w14:paraId="363B4CA7"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905C20">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905C20">
            <w:pPr>
              <w:ind w:firstLineChars="0" w:firstLine="0"/>
            </w:pPr>
            <w:r>
              <w:t>15</w:t>
            </w:r>
            <w:r>
              <w:rPr>
                <w:rFonts w:hint="eastAsia"/>
              </w:rPr>
              <w:t>分鐘</w:t>
            </w:r>
          </w:p>
        </w:tc>
      </w:tr>
      <w:tr w:rsidR="00F54AF0" w14:paraId="6B7A9D25" w14:textId="77777777" w:rsidTr="00905C20">
        <w:tc>
          <w:tcPr>
            <w:tcW w:w="846" w:type="dxa"/>
            <w:vMerge/>
            <w:vAlign w:val="center"/>
          </w:tcPr>
          <w:p w14:paraId="6206FC92" w14:textId="77777777" w:rsidR="00F54AF0" w:rsidRPr="00FD7AE2" w:rsidRDefault="00F54AF0" w:rsidP="00905C20">
            <w:pPr>
              <w:ind w:firstLineChars="0" w:firstLine="0"/>
              <w:jc w:val="center"/>
              <w:rPr>
                <w:b/>
                <w:bCs/>
              </w:rPr>
            </w:pPr>
          </w:p>
        </w:tc>
        <w:tc>
          <w:tcPr>
            <w:tcW w:w="2410" w:type="dxa"/>
            <w:vMerge/>
            <w:vAlign w:val="center"/>
          </w:tcPr>
          <w:p w14:paraId="41145B42"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905C20">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905C20">
            <w:pPr>
              <w:ind w:firstLineChars="0" w:firstLine="0"/>
            </w:pPr>
            <w:r>
              <w:t>35</w:t>
            </w:r>
            <w:r>
              <w:rPr>
                <w:rFonts w:hint="eastAsia"/>
              </w:rPr>
              <w:t>分鐘</w:t>
            </w:r>
          </w:p>
        </w:tc>
      </w:tr>
      <w:tr w:rsidR="00F54AF0" w14:paraId="40D2A924" w14:textId="77777777" w:rsidTr="00905C20">
        <w:tc>
          <w:tcPr>
            <w:tcW w:w="846" w:type="dxa"/>
            <w:vMerge/>
            <w:vAlign w:val="center"/>
          </w:tcPr>
          <w:p w14:paraId="59EB87C1" w14:textId="77777777" w:rsidR="00F54AF0" w:rsidRPr="00FD7AE2" w:rsidRDefault="00F54AF0" w:rsidP="00905C20">
            <w:pPr>
              <w:ind w:firstLineChars="0" w:firstLine="0"/>
              <w:jc w:val="center"/>
              <w:rPr>
                <w:b/>
                <w:bCs/>
              </w:rPr>
            </w:pPr>
          </w:p>
        </w:tc>
        <w:tc>
          <w:tcPr>
            <w:tcW w:w="2410" w:type="dxa"/>
            <w:vMerge/>
            <w:vAlign w:val="center"/>
          </w:tcPr>
          <w:p w14:paraId="3BC3E5EF"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905C20">
            <w:pPr>
              <w:ind w:firstLineChars="0" w:firstLine="0"/>
            </w:pPr>
            <w:r>
              <w:t>15</w:t>
            </w:r>
            <w:r>
              <w:rPr>
                <w:rFonts w:hint="eastAsia"/>
              </w:rPr>
              <w:t>分鐘</w:t>
            </w:r>
          </w:p>
        </w:tc>
      </w:tr>
      <w:tr w:rsidR="00F54AF0" w14:paraId="6F7B390C" w14:textId="77777777" w:rsidTr="00905C20">
        <w:tc>
          <w:tcPr>
            <w:tcW w:w="846" w:type="dxa"/>
            <w:vMerge/>
            <w:vAlign w:val="center"/>
          </w:tcPr>
          <w:p w14:paraId="6CAFA138" w14:textId="77777777" w:rsidR="00F54AF0" w:rsidRPr="00FD7AE2" w:rsidRDefault="00F54AF0" w:rsidP="00905C20">
            <w:pPr>
              <w:ind w:firstLineChars="0" w:firstLine="0"/>
              <w:jc w:val="center"/>
              <w:rPr>
                <w:b/>
                <w:bCs/>
              </w:rPr>
            </w:pPr>
          </w:p>
        </w:tc>
        <w:tc>
          <w:tcPr>
            <w:tcW w:w="2410" w:type="dxa"/>
            <w:vMerge/>
            <w:vAlign w:val="center"/>
          </w:tcPr>
          <w:p w14:paraId="28C8C4B3"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905C20">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905C20">
            <w:pPr>
              <w:ind w:firstLineChars="0" w:firstLine="0"/>
            </w:pPr>
            <w:r>
              <w:t>20</w:t>
            </w:r>
            <w:r>
              <w:rPr>
                <w:rFonts w:hint="eastAsia"/>
              </w:rPr>
              <w:t>分鐘</w:t>
            </w:r>
          </w:p>
        </w:tc>
      </w:tr>
      <w:tr w:rsidR="00F54AF0" w14:paraId="62C47F27" w14:textId="77777777" w:rsidTr="00905C20">
        <w:tc>
          <w:tcPr>
            <w:tcW w:w="846" w:type="dxa"/>
            <w:vMerge/>
            <w:tcBorders>
              <w:bottom w:val="single" w:sz="8" w:space="0" w:color="auto"/>
            </w:tcBorders>
            <w:vAlign w:val="center"/>
          </w:tcPr>
          <w:p w14:paraId="65488156" w14:textId="77777777" w:rsidR="00F54AF0" w:rsidRPr="00FD7AE2" w:rsidRDefault="00F54AF0" w:rsidP="00905C20">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905C20">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905C20">
            <w:pPr>
              <w:ind w:firstLineChars="0" w:firstLine="0"/>
            </w:pPr>
            <w:r>
              <w:t>15</w:t>
            </w:r>
            <w:r>
              <w:rPr>
                <w:rFonts w:hint="eastAsia"/>
              </w:rPr>
              <w:t>分鐘</w:t>
            </w:r>
          </w:p>
        </w:tc>
      </w:tr>
      <w:tr w:rsidR="00F54AF0" w14:paraId="224213F5" w14:textId="77777777" w:rsidTr="00905C20">
        <w:tc>
          <w:tcPr>
            <w:tcW w:w="846" w:type="dxa"/>
            <w:vMerge w:val="restart"/>
            <w:tcBorders>
              <w:top w:val="single" w:sz="8" w:space="0" w:color="auto"/>
            </w:tcBorders>
            <w:vAlign w:val="center"/>
          </w:tcPr>
          <w:p w14:paraId="274EDE9A" w14:textId="77777777" w:rsidR="00F54AF0" w:rsidRPr="00FD7AE2" w:rsidRDefault="00F54AF0" w:rsidP="00905C20">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905C20">
            <w:pPr>
              <w:ind w:firstLineChars="0" w:firstLine="0"/>
            </w:pPr>
            <w:r>
              <w:rPr>
                <w:rFonts w:hint="eastAsia"/>
              </w:rPr>
              <w:t>權重的調整</w:t>
            </w:r>
          </w:p>
          <w:p w14:paraId="7FAF3772" w14:textId="77777777" w:rsidR="00F54AF0" w:rsidRDefault="00F54AF0" w:rsidP="00905C20">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905C20">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905C20">
            <w:pPr>
              <w:ind w:firstLineChars="0" w:firstLine="0"/>
            </w:pPr>
            <w:r>
              <w:t>20</w:t>
            </w:r>
            <w:r>
              <w:rPr>
                <w:rFonts w:hint="eastAsia"/>
              </w:rPr>
              <w:t>分鐘</w:t>
            </w:r>
          </w:p>
        </w:tc>
      </w:tr>
      <w:tr w:rsidR="00F54AF0" w14:paraId="196C525A" w14:textId="77777777" w:rsidTr="00905C20">
        <w:trPr>
          <w:trHeight w:val="272"/>
        </w:trPr>
        <w:tc>
          <w:tcPr>
            <w:tcW w:w="846" w:type="dxa"/>
            <w:vMerge/>
            <w:vAlign w:val="center"/>
          </w:tcPr>
          <w:p w14:paraId="5C046915" w14:textId="77777777" w:rsidR="00F54AF0" w:rsidRPr="00FD7AE2" w:rsidRDefault="00F54AF0" w:rsidP="00905C20">
            <w:pPr>
              <w:ind w:firstLineChars="0" w:firstLine="0"/>
              <w:jc w:val="center"/>
              <w:rPr>
                <w:b/>
                <w:bCs/>
              </w:rPr>
            </w:pPr>
          </w:p>
        </w:tc>
        <w:tc>
          <w:tcPr>
            <w:tcW w:w="2410" w:type="dxa"/>
            <w:vMerge/>
            <w:vAlign w:val="center"/>
          </w:tcPr>
          <w:p w14:paraId="3040249E"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905C20">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905C20">
            <w:pPr>
              <w:ind w:firstLineChars="0" w:firstLine="0"/>
            </w:pPr>
            <w:r>
              <w:t>30</w:t>
            </w:r>
            <w:r>
              <w:rPr>
                <w:rFonts w:hint="eastAsia"/>
              </w:rPr>
              <w:t>分鐘</w:t>
            </w:r>
          </w:p>
        </w:tc>
      </w:tr>
      <w:tr w:rsidR="00F54AF0" w14:paraId="356A21E1" w14:textId="77777777" w:rsidTr="00905C20">
        <w:tc>
          <w:tcPr>
            <w:tcW w:w="846" w:type="dxa"/>
            <w:vMerge/>
            <w:vAlign w:val="center"/>
          </w:tcPr>
          <w:p w14:paraId="6BA00B8D" w14:textId="77777777" w:rsidR="00F54AF0" w:rsidRPr="00FD7AE2" w:rsidRDefault="00F54AF0" w:rsidP="00905C20">
            <w:pPr>
              <w:ind w:firstLineChars="0" w:firstLine="0"/>
              <w:jc w:val="center"/>
              <w:rPr>
                <w:b/>
                <w:bCs/>
              </w:rPr>
            </w:pPr>
          </w:p>
        </w:tc>
        <w:tc>
          <w:tcPr>
            <w:tcW w:w="2410" w:type="dxa"/>
            <w:vMerge/>
            <w:vAlign w:val="center"/>
          </w:tcPr>
          <w:p w14:paraId="75E81DA6"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905C20">
            <w:pPr>
              <w:ind w:firstLineChars="0" w:firstLine="0"/>
            </w:pPr>
            <w:r>
              <w:rPr>
                <w:rFonts w:hint="eastAsia"/>
              </w:rPr>
              <w:t>1</w:t>
            </w:r>
            <w:r>
              <w:t>5</w:t>
            </w:r>
            <w:r>
              <w:rPr>
                <w:rFonts w:hint="eastAsia"/>
              </w:rPr>
              <w:t>分鐘</w:t>
            </w:r>
          </w:p>
        </w:tc>
      </w:tr>
      <w:tr w:rsidR="00F54AF0" w14:paraId="750F0474" w14:textId="77777777" w:rsidTr="00905C20">
        <w:tc>
          <w:tcPr>
            <w:tcW w:w="846" w:type="dxa"/>
            <w:vMerge/>
            <w:vAlign w:val="center"/>
          </w:tcPr>
          <w:p w14:paraId="43A28C54" w14:textId="77777777" w:rsidR="00F54AF0" w:rsidRPr="00FD7AE2" w:rsidRDefault="00F54AF0" w:rsidP="00905C20">
            <w:pPr>
              <w:ind w:firstLineChars="0" w:firstLine="0"/>
              <w:jc w:val="center"/>
              <w:rPr>
                <w:b/>
                <w:bCs/>
              </w:rPr>
            </w:pPr>
          </w:p>
        </w:tc>
        <w:tc>
          <w:tcPr>
            <w:tcW w:w="2410" w:type="dxa"/>
            <w:vMerge/>
            <w:vAlign w:val="center"/>
          </w:tcPr>
          <w:p w14:paraId="4DEE5951"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905C20">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905C20">
            <w:pPr>
              <w:ind w:firstLineChars="0" w:firstLine="0"/>
            </w:pPr>
            <w:r>
              <w:rPr>
                <w:rFonts w:hint="eastAsia"/>
              </w:rPr>
              <w:t>2</w:t>
            </w:r>
            <w:r>
              <w:t>0</w:t>
            </w:r>
            <w:r>
              <w:rPr>
                <w:rFonts w:hint="eastAsia"/>
              </w:rPr>
              <w:t>分鐘</w:t>
            </w:r>
          </w:p>
        </w:tc>
      </w:tr>
      <w:tr w:rsidR="00F54AF0" w14:paraId="08C59C6D" w14:textId="77777777" w:rsidTr="00905C20">
        <w:tc>
          <w:tcPr>
            <w:tcW w:w="846" w:type="dxa"/>
            <w:vMerge/>
            <w:tcBorders>
              <w:bottom w:val="single" w:sz="8" w:space="0" w:color="auto"/>
            </w:tcBorders>
            <w:vAlign w:val="center"/>
          </w:tcPr>
          <w:p w14:paraId="5C2ACCD3" w14:textId="77777777" w:rsidR="00F54AF0" w:rsidRPr="00FD7AE2" w:rsidRDefault="00F54AF0" w:rsidP="00905C20">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905C20">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905C20">
            <w:pPr>
              <w:ind w:firstLineChars="0" w:firstLine="0"/>
            </w:pPr>
            <w:r>
              <w:t>15</w:t>
            </w:r>
            <w:r>
              <w:rPr>
                <w:rFonts w:hint="eastAsia"/>
              </w:rPr>
              <w:t>分鐘</w:t>
            </w:r>
          </w:p>
        </w:tc>
      </w:tr>
      <w:tr w:rsidR="00F54AF0" w14:paraId="11D758E4" w14:textId="77777777" w:rsidTr="00905C20">
        <w:trPr>
          <w:trHeight w:val="272"/>
        </w:trPr>
        <w:tc>
          <w:tcPr>
            <w:tcW w:w="846" w:type="dxa"/>
            <w:vMerge w:val="restart"/>
            <w:tcBorders>
              <w:top w:val="single" w:sz="8" w:space="0" w:color="auto"/>
            </w:tcBorders>
            <w:vAlign w:val="center"/>
          </w:tcPr>
          <w:p w14:paraId="200EA724" w14:textId="77777777" w:rsidR="00F54AF0" w:rsidRPr="00FD7AE2" w:rsidRDefault="00F54AF0" w:rsidP="00905C20">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905C20">
            <w:pPr>
              <w:ind w:firstLineChars="0" w:firstLine="0"/>
            </w:pPr>
            <w:r>
              <w:rPr>
                <w:rFonts w:hint="eastAsia"/>
              </w:rPr>
              <w:t>激勵函數</w:t>
            </w:r>
          </w:p>
          <w:p w14:paraId="3613D021" w14:textId="77777777" w:rsidR="00F54AF0" w:rsidRDefault="00F54AF0" w:rsidP="00905C20">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905C20">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905C20">
            <w:pPr>
              <w:ind w:firstLineChars="0" w:firstLine="0"/>
            </w:pPr>
            <w:r>
              <w:t>20</w:t>
            </w:r>
            <w:r>
              <w:rPr>
                <w:rFonts w:hint="eastAsia"/>
              </w:rPr>
              <w:t>分鐘</w:t>
            </w:r>
          </w:p>
        </w:tc>
      </w:tr>
      <w:tr w:rsidR="00F54AF0" w14:paraId="60959A69" w14:textId="77777777" w:rsidTr="00905C20">
        <w:tc>
          <w:tcPr>
            <w:tcW w:w="846" w:type="dxa"/>
            <w:vMerge/>
            <w:vAlign w:val="center"/>
          </w:tcPr>
          <w:p w14:paraId="0D79DA94" w14:textId="77777777" w:rsidR="00F54AF0" w:rsidRPr="00FD7AE2" w:rsidRDefault="00F54AF0" w:rsidP="00905C20">
            <w:pPr>
              <w:ind w:firstLineChars="0" w:firstLine="0"/>
              <w:jc w:val="center"/>
              <w:rPr>
                <w:b/>
                <w:bCs/>
              </w:rPr>
            </w:pPr>
          </w:p>
        </w:tc>
        <w:tc>
          <w:tcPr>
            <w:tcW w:w="2410" w:type="dxa"/>
            <w:vMerge/>
            <w:vAlign w:val="center"/>
          </w:tcPr>
          <w:p w14:paraId="16C318A4"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905C20">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905C20">
            <w:pPr>
              <w:ind w:firstLineChars="0" w:firstLine="0"/>
            </w:pPr>
            <w:r>
              <w:t>30</w:t>
            </w:r>
            <w:r>
              <w:rPr>
                <w:rFonts w:hint="eastAsia"/>
              </w:rPr>
              <w:t>分鐘</w:t>
            </w:r>
          </w:p>
        </w:tc>
      </w:tr>
      <w:tr w:rsidR="00F54AF0" w14:paraId="63A4CFDC" w14:textId="77777777" w:rsidTr="00905C20">
        <w:tc>
          <w:tcPr>
            <w:tcW w:w="846" w:type="dxa"/>
            <w:vMerge/>
            <w:vAlign w:val="center"/>
          </w:tcPr>
          <w:p w14:paraId="665188E1" w14:textId="77777777" w:rsidR="00F54AF0" w:rsidRPr="00FD7AE2" w:rsidRDefault="00F54AF0" w:rsidP="00905C20">
            <w:pPr>
              <w:ind w:firstLineChars="0" w:firstLine="0"/>
              <w:jc w:val="center"/>
              <w:rPr>
                <w:b/>
                <w:bCs/>
              </w:rPr>
            </w:pPr>
          </w:p>
        </w:tc>
        <w:tc>
          <w:tcPr>
            <w:tcW w:w="2410" w:type="dxa"/>
            <w:vMerge/>
            <w:vAlign w:val="center"/>
          </w:tcPr>
          <w:p w14:paraId="60FD1EAA"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905C2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905C20">
            <w:pPr>
              <w:ind w:firstLineChars="0" w:firstLine="0"/>
            </w:pPr>
            <w:r>
              <w:rPr>
                <w:rFonts w:hint="eastAsia"/>
              </w:rPr>
              <w:t>1</w:t>
            </w:r>
            <w:r>
              <w:t>5</w:t>
            </w:r>
            <w:r>
              <w:rPr>
                <w:rFonts w:hint="eastAsia"/>
              </w:rPr>
              <w:t>分鐘</w:t>
            </w:r>
          </w:p>
        </w:tc>
      </w:tr>
      <w:tr w:rsidR="00F54AF0" w14:paraId="2BCCF06E" w14:textId="77777777" w:rsidTr="00905C20">
        <w:tc>
          <w:tcPr>
            <w:tcW w:w="846" w:type="dxa"/>
            <w:vMerge/>
            <w:vAlign w:val="center"/>
          </w:tcPr>
          <w:p w14:paraId="44C70C2E" w14:textId="77777777" w:rsidR="00F54AF0" w:rsidRPr="00FD7AE2" w:rsidRDefault="00F54AF0" w:rsidP="00905C20">
            <w:pPr>
              <w:ind w:firstLineChars="0" w:firstLine="0"/>
              <w:jc w:val="center"/>
              <w:rPr>
                <w:b/>
                <w:bCs/>
              </w:rPr>
            </w:pPr>
          </w:p>
        </w:tc>
        <w:tc>
          <w:tcPr>
            <w:tcW w:w="2410" w:type="dxa"/>
            <w:vMerge/>
            <w:vAlign w:val="center"/>
          </w:tcPr>
          <w:p w14:paraId="232B11B6"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905C20">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905C20">
            <w:pPr>
              <w:ind w:firstLineChars="0" w:firstLine="0"/>
            </w:pPr>
            <w:r>
              <w:rPr>
                <w:rFonts w:hint="eastAsia"/>
              </w:rPr>
              <w:t>2</w:t>
            </w:r>
            <w:r>
              <w:t>0</w:t>
            </w:r>
            <w:r>
              <w:rPr>
                <w:rFonts w:hint="eastAsia"/>
              </w:rPr>
              <w:t>分鐘</w:t>
            </w:r>
          </w:p>
        </w:tc>
      </w:tr>
      <w:tr w:rsidR="00F54AF0" w14:paraId="6F25CF06" w14:textId="77777777" w:rsidTr="00905C20">
        <w:tc>
          <w:tcPr>
            <w:tcW w:w="846" w:type="dxa"/>
            <w:vMerge/>
            <w:tcBorders>
              <w:bottom w:val="single" w:sz="8" w:space="0" w:color="auto"/>
            </w:tcBorders>
            <w:vAlign w:val="center"/>
          </w:tcPr>
          <w:p w14:paraId="70307145" w14:textId="77777777" w:rsidR="00F54AF0" w:rsidRPr="00FD7AE2" w:rsidRDefault="00F54AF0" w:rsidP="00905C20">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905C20">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905C20">
            <w:pPr>
              <w:ind w:firstLineChars="0" w:firstLine="0"/>
            </w:pPr>
            <w:r>
              <w:t>15</w:t>
            </w:r>
            <w:r>
              <w:rPr>
                <w:rFonts w:hint="eastAsia"/>
              </w:rPr>
              <w:t>分鐘</w:t>
            </w:r>
          </w:p>
        </w:tc>
      </w:tr>
      <w:tr w:rsidR="00F54AF0" w14:paraId="2DB84F83" w14:textId="77777777" w:rsidTr="00905C20">
        <w:tc>
          <w:tcPr>
            <w:tcW w:w="846" w:type="dxa"/>
            <w:vMerge w:val="restart"/>
            <w:tcBorders>
              <w:top w:val="single" w:sz="8" w:space="0" w:color="auto"/>
            </w:tcBorders>
            <w:vAlign w:val="center"/>
          </w:tcPr>
          <w:p w14:paraId="18840EBF" w14:textId="77777777" w:rsidR="00F54AF0" w:rsidRPr="00FD7AE2" w:rsidRDefault="00F54AF0" w:rsidP="00905C20">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905C20">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905C20">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905C20">
            <w:pPr>
              <w:ind w:firstLineChars="0" w:firstLine="0"/>
            </w:pPr>
            <w:r>
              <w:t>20</w:t>
            </w:r>
            <w:r>
              <w:rPr>
                <w:rFonts w:hint="eastAsia"/>
              </w:rPr>
              <w:t>分鐘</w:t>
            </w:r>
          </w:p>
        </w:tc>
      </w:tr>
      <w:tr w:rsidR="00F54AF0" w14:paraId="3CD863D1" w14:textId="77777777" w:rsidTr="00905C20">
        <w:tc>
          <w:tcPr>
            <w:tcW w:w="846" w:type="dxa"/>
            <w:vMerge/>
          </w:tcPr>
          <w:p w14:paraId="12CF2764" w14:textId="77777777" w:rsidR="00F54AF0" w:rsidRDefault="00F54AF0" w:rsidP="00905C20">
            <w:pPr>
              <w:ind w:firstLineChars="0" w:firstLine="0"/>
            </w:pPr>
          </w:p>
        </w:tc>
        <w:tc>
          <w:tcPr>
            <w:tcW w:w="2410" w:type="dxa"/>
            <w:vMerge/>
            <w:vAlign w:val="center"/>
          </w:tcPr>
          <w:p w14:paraId="3026CFCA"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905C20">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905C20">
            <w:pPr>
              <w:ind w:firstLineChars="0" w:firstLine="0"/>
            </w:pPr>
            <w:r>
              <w:t>40</w:t>
            </w:r>
            <w:r>
              <w:rPr>
                <w:rFonts w:hint="eastAsia"/>
              </w:rPr>
              <w:t>分鐘</w:t>
            </w:r>
          </w:p>
        </w:tc>
      </w:tr>
      <w:tr w:rsidR="00F54AF0" w14:paraId="0563FB72" w14:textId="77777777" w:rsidTr="00905C20">
        <w:tc>
          <w:tcPr>
            <w:tcW w:w="846" w:type="dxa"/>
            <w:vMerge/>
          </w:tcPr>
          <w:p w14:paraId="547A27A2" w14:textId="77777777" w:rsidR="00F54AF0" w:rsidRDefault="00F54AF0" w:rsidP="00905C20">
            <w:pPr>
              <w:ind w:firstLineChars="0" w:firstLine="0"/>
            </w:pPr>
          </w:p>
        </w:tc>
        <w:tc>
          <w:tcPr>
            <w:tcW w:w="2410" w:type="dxa"/>
            <w:vMerge/>
            <w:vAlign w:val="center"/>
          </w:tcPr>
          <w:p w14:paraId="6D4F6277" w14:textId="77777777" w:rsidR="00F54AF0" w:rsidRDefault="00F54AF0" w:rsidP="00905C20">
            <w:pPr>
              <w:ind w:firstLineChars="0" w:firstLine="0"/>
            </w:pPr>
          </w:p>
        </w:tc>
        <w:tc>
          <w:tcPr>
            <w:tcW w:w="3220" w:type="dxa"/>
            <w:tcBorders>
              <w:top w:val="single" w:sz="8" w:space="0" w:color="auto"/>
            </w:tcBorders>
            <w:vAlign w:val="center"/>
          </w:tcPr>
          <w:p w14:paraId="19816FA9" w14:textId="77777777" w:rsidR="00F54AF0" w:rsidRDefault="00F54AF0" w:rsidP="00905C20">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905C20">
            <w:pPr>
              <w:ind w:firstLineChars="0" w:firstLine="0"/>
            </w:pPr>
            <w:r>
              <w:rPr>
                <w:rFonts w:hint="eastAsia"/>
              </w:rPr>
              <w:t>2</w:t>
            </w:r>
            <w:r>
              <w:t>0</w:t>
            </w:r>
            <w:r>
              <w:rPr>
                <w:rFonts w:hint="eastAsia"/>
              </w:rPr>
              <w:t>分鐘</w:t>
            </w:r>
          </w:p>
        </w:tc>
      </w:tr>
      <w:tr w:rsidR="00F54AF0" w14:paraId="38CA1997" w14:textId="77777777" w:rsidTr="00905C20">
        <w:tc>
          <w:tcPr>
            <w:tcW w:w="846" w:type="dxa"/>
            <w:vMerge/>
            <w:tcBorders>
              <w:bottom w:val="single" w:sz="12" w:space="0" w:color="auto"/>
            </w:tcBorders>
          </w:tcPr>
          <w:p w14:paraId="67B1E528" w14:textId="77777777" w:rsidR="00F54AF0" w:rsidRDefault="00F54AF0" w:rsidP="00905C20">
            <w:pPr>
              <w:ind w:firstLineChars="0" w:firstLine="0"/>
            </w:pPr>
          </w:p>
        </w:tc>
        <w:tc>
          <w:tcPr>
            <w:tcW w:w="2410" w:type="dxa"/>
            <w:vMerge/>
            <w:tcBorders>
              <w:bottom w:val="single" w:sz="12" w:space="0" w:color="auto"/>
            </w:tcBorders>
            <w:vAlign w:val="center"/>
          </w:tcPr>
          <w:p w14:paraId="2EB117D5" w14:textId="77777777" w:rsidR="00F54AF0" w:rsidRDefault="00F54AF0" w:rsidP="00905C20">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905C20">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905C20">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113" w:name="_Toc107083466"/>
      <w:r>
        <w:rPr>
          <w:rFonts w:hint="eastAsia"/>
        </w:rPr>
        <w:lastRenderedPageBreak/>
        <w:t>研究工具</w:t>
      </w:r>
      <w:bookmarkEnd w:id="113"/>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730ACD99" w:rsidR="000E6939" w:rsidRDefault="000E6939" w:rsidP="006D387D">
      <w:pPr>
        <w:ind w:firstLine="480"/>
      </w:pPr>
      <w:r>
        <w:rPr>
          <w:rFonts w:hint="eastAsia"/>
        </w:rPr>
        <w:t>教學投影片主要用於「老師講解」之課堂活動中，輔助課堂教師講解課堂單元相關概念，也協助學生初步認識每個單元的概念，教學投影片也可以供學生在課後參閱。</w:t>
      </w:r>
      <w:r w:rsidR="008B5D5A">
        <w:rPr>
          <w:rFonts w:hint="eastAsia"/>
        </w:rPr>
        <w:t>而類神經網路概念學習單提供學生在初步了解一個課堂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適時釐清學生不清楚的課堂內容，控制組學生雖然沒有機會使用模擬平台，但本研究也設計另一版本之學習單供控制組使用，使控制組學生也有機會深入思考課堂內容，也使教師有機會檢視學習狀況</w:t>
      </w:r>
      <w:r w:rsidR="000B2FFF">
        <w:rPr>
          <w:rFonts w:hint="eastAsia"/>
        </w:rPr>
        <w:t>。兩組學生使用之學習單詳細內容呈現於附錄一。</w:t>
      </w:r>
    </w:p>
    <w:p w14:paraId="58D030E3" w14:textId="19F175E2"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再次協助學生熟悉或釐清課堂內容。學生使用之程式設計學習單詳細內容呈現於附錄二。</w:t>
      </w:r>
    </w:p>
    <w:p w14:paraId="5F4412CD" w14:textId="603DBABC"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BA7E59">
        <w:rPr>
          <w:rFonts w:hint="eastAsia"/>
        </w:rPr>
        <w:t>課堂內容。隨堂測驗之詳細內容呈現於附錄三。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0FAE91B9"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學生對於模擬式教學策略的課堂感受，實驗組學生另有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0A2E19" w:rsidRPr="000A2E19">
        <w:rPr>
          <w:rFonts w:hint="eastAsia"/>
        </w:rPr>
        <w:t>課堂感受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0A2E19" w:rsidRPr="000A2E19">
        <w:rPr>
          <w:rFonts w:hint="eastAsia"/>
        </w:rPr>
        <w:t>課堂感受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0A2E19" w:rsidRPr="000A2E19">
        <w:rPr>
          <w:rFonts w:hint="eastAsia"/>
        </w:rPr>
        <w:t>課堂感受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0A2E19" w:rsidRPr="000A2E19">
        <w:rPr>
          <w:rFonts w:hint="eastAsia"/>
        </w:rPr>
        <w:t>課堂感受比較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講述式教學之課堂感受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3246DA1E" w:rsidR="002C64EC" w:rsidRDefault="002C64EC" w:rsidP="002C64EC">
      <w:pPr>
        <w:pStyle w:val="af"/>
        <w:keepNext/>
        <w:ind w:firstLine="400"/>
        <w:jc w:val="center"/>
      </w:pPr>
      <w:bookmarkStart w:id="114"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6</w:t>
      </w:r>
      <w:r>
        <w:fldChar w:fldCharType="end"/>
      </w:r>
      <w:r w:rsidRPr="00035E0B">
        <w:rPr>
          <w:rFonts w:hint="eastAsia"/>
        </w:rPr>
        <w:t>半結構式訪談控制組與實驗組之題目</w:t>
      </w:r>
      <w:bookmarkEnd w:id="114"/>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7777777" w:rsidR="002C64EC" w:rsidRPr="00BF7EC2" w:rsidRDefault="002C64EC" w:rsidP="002C64EC">
            <w:pPr>
              <w:ind w:firstLineChars="0" w:firstLine="0"/>
            </w:pPr>
            <w:r w:rsidRPr="00BF7EC2">
              <w:rPr>
                <w:rFonts w:hint="eastAsia"/>
              </w:rPr>
              <w:t>經過課程後，你是否對人工智慧有更多認識？能否簡述你在課堂中學習到哪些人工智慧相關知識？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115" w:name="_Toc107083467"/>
      <w:bookmarkEnd w:id="108"/>
      <w:r w:rsidRPr="0081442B">
        <w:rPr>
          <w:rFonts w:hint="eastAsia"/>
        </w:rPr>
        <w:lastRenderedPageBreak/>
        <w:t>資料蒐集與分析</w:t>
      </w:r>
      <w:bookmarkEnd w:id="115"/>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A7F92DF"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本研究的半結構式訪談題目，主要目的以了解學生的課堂感受與學習困難作為題目設計的依據，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3DEC1579" w:rsidR="00666132" w:rsidRPr="00666132" w:rsidRDefault="00666132" w:rsidP="00666132">
      <w:pPr>
        <w:ind w:firstLine="480"/>
        <w:rPr>
          <w:b/>
          <w:bCs/>
        </w:rPr>
      </w:pPr>
      <w:r w:rsidRPr="00666132">
        <w:rPr>
          <w:rFonts w:hint="eastAsia"/>
          <w:b/>
          <w:bCs/>
        </w:rPr>
        <w:t>3</w:t>
      </w:r>
      <w:r w:rsidRPr="00666132">
        <w:rPr>
          <w:b/>
          <w:bCs/>
        </w:rPr>
        <w:t xml:space="preserve">. </w:t>
      </w:r>
      <w:r w:rsidRPr="00666132">
        <w:rPr>
          <w:rFonts w:hint="eastAsia"/>
          <w:b/>
          <w:bCs/>
        </w:rPr>
        <w:t>模擬式教學策略</w:t>
      </w:r>
      <w:r w:rsidR="00A73E99">
        <w:rPr>
          <w:rFonts w:hint="eastAsia"/>
          <w:b/>
          <w:bCs/>
        </w:rPr>
        <w:t>之</w:t>
      </w:r>
      <w:r w:rsidRPr="00666132">
        <w:rPr>
          <w:rFonts w:hint="eastAsia"/>
          <w:b/>
          <w:bCs/>
        </w:rPr>
        <w:t>課堂感受</w:t>
      </w:r>
    </w:p>
    <w:p w14:paraId="691CCE8F" w14:textId="072E5818"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本研究為了解學生對於視覺化模擬輔助教學之課堂感受，於態度問卷中設計四個面向進行探討，包含「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DC2AE1" w:rsidRPr="000A2E19">
        <w:rPr>
          <w:rFonts w:hint="eastAsia"/>
        </w:rPr>
        <w:t>課堂感受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DC2AE1" w:rsidRPr="000A2E19">
        <w:rPr>
          <w:rFonts w:hint="eastAsia"/>
        </w:rPr>
        <w:t>課堂感受比較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116" w:name="_Toc107083468"/>
      <w:r w:rsidRPr="008F0A7D">
        <w:rPr>
          <w:rFonts w:hint="eastAsia"/>
        </w:rPr>
        <w:lastRenderedPageBreak/>
        <w:t>分析結果與討論</w:t>
      </w:r>
      <w:bookmarkEnd w:id="116"/>
    </w:p>
    <w:p w14:paraId="19494FD7" w14:textId="2D7E4F0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模擬式教學策略之課堂感受</w:t>
      </w:r>
      <w:r w:rsidR="001F7F87">
        <w:rPr>
          <w:rFonts w:hint="eastAsia"/>
        </w:rPr>
        <w:t>；第四節為講述式教學之課堂感受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117" w:name="_Toc107083469"/>
      <w:r>
        <w:rPr>
          <w:rFonts w:hint="eastAsia"/>
        </w:rPr>
        <w:t>對人工智慧學習成就之影響</w:t>
      </w:r>
      <w:bookmarkEnd w:id="117"/>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0F0D1B7F"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，接受虛無假設，符合共變數分析之同質</w:t>
      </w:r>
      <w:r w:rsidR="00A0019D">
        <w:rPr>
          <w:rFonts w:hint="eastAsia"/>
        </w:rPr>
        <w:lastRenderedPageBreak/>
        <w:t>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，接受視覺化模擬輔助人工智慧教學的學生有較佳的人工智慧概念學習表現。</w:t>
      </w:r>
    </w:p>
    <w:p w14:paraId="4F6193B1" w14:textId="77777777" w:rsidR="00E20927" w:rsidRPr="00A0019D" w:rsidRDefault="00E20927" w:rsidP="0088487D">
      <w:pPr>
        <w:ind w:firstLineChars="0" w:firstLine="480"/>
      </w:pPr>
    </w:p>
    <w:p w14:paraId="4D03CFFA" w14:textId="79ADDE19"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w:t>
      </w:r>
      <w:r>
        <w:fldChar w:fldCharType="end"/>
      </w:r>
      <w:r>
        <w:rPr>
          <w:rFonts w:hint="eastAsia"/>
        </w:rPr>
        <w:t>人工智慧概念</w:t>
      </w:r>
      <w:r w:rsidRPr="00643416">
        <w:rPr>
          <w:rFonts w:hint="eastAsia"/>
        </w:rPr>
        <w:t>前測與後測之描述性統計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00A5AF0C" w14:textId="0E46A90F" w:rsidR="00FC2DA7" w:rsidRDefault="00FC2DA7" w:rsidP="00A0019D">
      <w:pPr>
        <w:ind w:firstLineChars="0" w:firstLine="0"/>
        <w:rPr>
          <w:color w:val="000000" w:themeColor="text1"/>
        </w:rPr>
      </w:pPr>
    </w:p>
    <w:p w14:paraId="47D04B0A" w14:textId="1CDB8704" w:rsidR="00913D7F" w:rsidRDefault="00913D7F" w:rsidP="00A0019D">
      <w:pPr>
        <w:ind w:firstLineChars="0" w:firstLine="0"/>
        <w:rPr>
          <w:color w:val="000000" w:themeColor="text1"/>
        </w:rPr>
      </w:pPr>
    </w:p>
    <w:p w14:paraId="2CD769C3" w14:textId="5F01385A" w:rsidR="00913D7F" w:rsidRDefault="00913D7F" w:rsidP="00A0019D">
      <w:pPr>
        <w:ind w:firstLineChars="0" w:firstLine="0"/>
        <w:rPr>
          <w:color w:val="000000" w:themeColor="text1"/>
        </w:rPr>
      </w:pPr>
    </w:p>
    <w:p w14:paraId="4CDBBEB8" w14:textId="25307382" w:rsidR="00913D7F" w:rsidRDefault="00913D7F" w:rsidP="00A0019D">
      <w:pPr>
        <w:ind w:firstLineChars="0" w:firstLine="0"/>
        <w:rPr>
          <w:color w:val="000000" w:themeColor="text1"/>
        </w:rPr>
      </w:pPr>
    </w:p>
    <w:p w14:paraId="4ECC13D3" w14:textId="06215814" w:rsidR="00913D7F" w:rsidRDefault="00913D7F" w:rsidP="00A0019D">
      <w:pPr>
        <w:ind w:firstLineChars="0" w:firstLine="0"/>
        <w:rPr>
          <w:color w:val="000000" w:themeColor="text1"/>
        </w:rPr>
      </w:pPr>
    </w:p>
    <w:p w14:paraId="483CA340" w14:textId="594F99A0" w:rsidR="00913D7F" w:rsidRDefault="00913D7F" w:rsidP="00A0019D">
      <w:pPr>
        <w:ind w:firstLineChars="0" w:firstLine="0"/>
        <w:rPr>
          <w:color w:val="000000" w:themeColor="text1"/>
        </w:rPr>
      </w:pPr>
    </w:p>
    <w:p w14:paraId="5DC584FC" w14:textId="7D8BAD08" w:rsidR="00913D7F" w:rsidRDefault="00913D7F" w:rsidP="00A0019D">
      <w:pPr>
        <w:ind w:firstLineChars="0" w:firstLine="0"/>
        <w:rPr>
          <w:color w:val="000000" w:themeColor="text1"/>
        </w:rPr>
      </w:pPr>
    </w:p>
    <w:p w14:paraId="727A04EA" w14:textId="4E1B6C55" w:rsidR="00913D7F" w:rsidRDefault="00913D7F" w:rsidP="00A0019D">
      <w:pPr>
        <w:ind w:firstLineChars="0" w:firstLine="0"/>
        <w:rPr>
          <w:color w:val="000000" w:themeColor="text1"/>
        </w:rPr>
      </w:pPr>
    </w:p>
    <w:p w14:paraId="0D17E54E" w14:textId="68C48E71" w:rsidR="00913D7F" w:rsidRDefault="00913D7F" w:rsidP="00A0019D">
      <w:pPr>
        <w:ind w:firstLineChars="0" w:firstLine="0"/>
        <w:rPr>
          <w:color w:val="000000" w:themeColor="text1"/>
        </w:rPr>
      </w:pPr>
    </w:p>
    <w:p w14:paraId="57996C3A" w14:textId="77777777" w:rsidR="00913D7F" w:rsidRDefault="00913D7F" w:rsidP="00A0019D">
      <w:pPr>
        <w:ind w:firstLineChars="0" w:firstLine="0"/>
        <w:rPr>
          <w:color w:val="000000" w:themeColor="text1"/>
        </w:rPr>
      </w:pPr>
    </w:p>
    <w:p w14:paraId="34D358E4" w14:textId="293FD539" w:rsidR="00FC2DA7" w:rsidRDefault="00FC2DA7" w:rsidP="00FC2DA7">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w:t>
      </w:r>
      <w:r>
        <w:fldChar w:fldCharType="end"/>
      </w:r>
      <w:r w:rsidRPr="00387D03">
        <w:rPr>
          <w:rFonts w:hint="eastAsia"/>
        </w:rPr>
        <w:t>人工智慧概念組內迴歸係數同質性考驗摘要表</w:t>
      </w:r>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58BC5E22" w:rsidR="00771245" w:rsidRDefault="00771245" w:rsidP="007712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w:t>
      </w:r>
      <w:r w:rsidR="005E68FC">
        <w:rPr>
          <w:rFonts w:hint="eastAsia"/>
        </w:rPr>
        <w:lastRenderedPageBreak/>
        <w:t>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1B4522A7" w:rsidR="009418B0" w:rsidRDefault="005E68FC" w:rsidP="002F0870">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是依照課堂內容之人工智慧概念出題，所以本研究也將此數據輔以說明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pPr>
    </w:p>
    <w:p w14:paraId="59E69E3D" w14:textId="5F7ABCA6" w:rsidR="00B05E53" w:rsidRDefault="00B05E53" w:rsidP="00B05E53">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20D68A2D" w14:textId="40EC5805" w:rsidR="00042F13" w:rsidRDefault="00042F13" w:rsidP="004B62F1">
      <w:pPr>
        <w:ind w:firstLineChars="0" w:firstLine="0"/>
      </w:pPr>
    </w:p>
    <w:p w14:paraId="45F984FE" w14:textId="106FE190" w:rsidR="00557ADF" w:rsidRDefault="00557ADF" w:rsidP="004B62F1">
      <w:pPr>
        <w:ind w:firstLineChars="0" w:firstLine="0"/>
      </w:pPr>
    </w:p>
    <w:p w14:paraId="2F2D0A42" w14:textId="6DEF619D" w:rsidR="00557ADF" w:rsidRDefault="00557ADF" w:rsidP="004B62F1">
      <w:pPr>
        <w:ind w:firstLineChars="0" w:firstLine="0"/>
      </w:pPr>
    </w:p>
    <w:p w14:paraId="1380A37F" w14:textId="490D027F" w:rsidR="00557ADF" w:rsidRDefault="00557ADF" w:rsidP="004B62F1">
      <w:pPr>
        <w:ind w:firstLineChars="0" w:firstLine="0"/>
      </w:pPr>
    </w:p>
    <w:p w14:paraId="1325A74B" w14:textId="268FA3F7" w:rsidR="00557ADF" w:rsidRDefault="00557ADF" w:rsidP="004B62F1">
      <w:pPr>
        <w:ind w:firstLineChars="0" w:firstLine="0"/>
      </w:pPr>
    </w:p>
    <w:p w14:paraId="6F920BA7" w14:textId="50D5E61A" w:rsidR="00557ADF" w:rsidRDefault="00557ADF" w:rsidP="004B62F1">
      <w:pPr>
        <w:ind w:firstLineChars="0" w:firstLine="0"/>
      </w:pPr>
    </w:p>
    <w:p w14:paraId="38E94498" w14:textId="67F94A31" w:rsidR="00557ADF" w:rsidRDefault="00557ADF" w:rsidP="004B62F1">
      <w:pPr>
        <w:ind w:firstLineChars="0" w:firstLine="0"/>
      </w:pPr>
    </w:p>
    <w:p w14:paraId="61A024DF" w14:textId="57B36E81" w:rsidR="00557ADF" w:rsidRDefault="00557ADF" w:rsidP="004B62F1">
      <w:pPr>
        <w:ind w:firstLineChars="0" w:firstLine="0"/>
      </w:pPr>
    </w:p>
    <w:p w14:paraId="19A32F7F" w14:textId="2461CC71" w:rsidR="00557ADF" w:rsidRDefault="00557ADF" w:rsidP="004B62F1">
      <w:pPr>
        <w:ind w:firstLineChars="0" w:firstLine="0"/>
      </w:pPr>
    </w:p>
    <w:p w14:paraId="56ECD275" w14:textId="77777777" w:rsidR="00557ADF" w:rsidRDefault="00557ADF" w:rsidP="004B62F1">
      <w:pPr>
        <w:ind w:firstLineChars="0" w:firstLine="0"/>
      </w:pPr>
    </w:p>
    <w:p w14:paraId="53BC6088" w14:textId="4A9D3021" w:rsidR="0073231B" w:rsidRDefault="0073231B" w:rsidP="0073231B">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5</w:t>
      </w:r>
      <w:r>
        <w:fldChar w:fldCharType="end"/>
      </w:r>
      <w:r w:rsidRPr="00471480">
        <w:rPr>
          <w:rFonts w:hint="eastAsia"/>
        </w:rPr>
        <w:t>人工智慧概念組內迴歸係數同質性考驗摘要表</w:t>
      </w:r>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905C20">
        <w:tc>
          <w:tcPr>
            <w:tcW w:w="1560" w:type="dxa"/>
            <w:tcBorders>
              <w:top w:val="single" w:sz="12" w:space="0" w:color="auto"/>
              <w:bottom w:val="single" w:sz="12" w:space="0" w:color="auto"/>
            </w:tcBorders>
            <w:vAlign w:val="center"/>
          </w:tcPr>
          <w:p w14:paraId="68214F39" w14:textId="77777777" w:rsidR="00042F13" w:rsidRDefault="00042F13" w:rsidP="00905C20">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905C20">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905C20">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905C20">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905C20">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905C20">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905C20">
        <w:tc>
          <w:tcPr>
            <w:tcW w:w="1560" w:type="dxa"/>
            <w:tcBorders>
              <w:top w:val="single" w:sz="12" w:space="0" w:color="auto"/>
              <w:bottom w:val="single" w:sz="6" w:space="0" w:color="auto"/>
            </w:tcBorders>
            <w:vAlign w:val="center"/>
          </w:tcPr>
          <w:p w14:paraId="071F8FC1" w14:textId="77777777" w:rsidR="00042F13" w:rsidRDefault="00042F13" w:rsidP="00905C20">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905C20">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905C20">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905C20">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905C20">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905C20">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905C20">
        <w:tc>
          <w:tcPr>
            <w:tcW w:w="1560" w:type="dxa"/>
            <w:tcBorders>
              <w:top w:val="single" w:sz="6" w:space="0" w:color="auto"/>
              <w:bottom w:val="single" w:sz="6" w:space="0" w:color="auto"/>
            </w:tcBorders>
            <w:vAlign w:val="center"/>
          </w:tcPr>
          <w:p w14:paraId="52766FF7" w14:textId="77777777" w:rsidR="00042F13" w:rsidRDefault="00042F13" w:rsidP="00905C20">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905C20">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905C20">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905C20">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905C20">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905C20">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905C20">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905C20">
        <w:tc>
          <w:tcPr>
            <w:tcW w:w="1560" w:type="dxa"/>
            <w:tcBorders>
              <w:top w:val="single" w:sz="6" w:space="0" w:color="auto"/>
              <w:bottom w:val="single" w:sz="6" w:space="0" w:color="auto"/>
            </w:tcBorders>
            <w:vAlign w:val="center"/>
          </w:tcPr>
          <w:p w14:paraId="30A0C629" w14:textId="77777777" w:rsidR="00042F13" w:rsidRDefault="00042F13" w:rsidP="00905C20">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905C20">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905C20">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905C20">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905C20">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905C20">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905C20">
        <w:tc>
          <w:tcPr>
            <w:tcW w:w="1560" w:type="dxa"/>
            <w:tcBorders>
              <w:top w:val="single" w:sz="6" w:space="0" w:color="auto"/>
              <w:bottom w:val="single" w:sz="6" w:space="0" w:color="auto"/>
            </w:tcBorders>
            <w:vAlign w:val="center"/>
          </w:tcPr>
          <w:p w14:paraId="32E8E914" w14:textId="77777777" w:rsidR="00042F13" w:rsidRDefault="00042F13" w:rsidP="00905C20">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905C20">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905C20">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905C20">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905C20">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905C20">
            <w:pPr>
              <w:ind w:firstLineChars="0" w:firstLine="0"/>
              <w:jc w:val="center"/>
              <w:rPr>
                <w:color w:val="000000" w:themeColor="text1"/>
              </w:rPr>
            </w:pPr>
          </w:p>
        </w:tc>
      </w:tr>
      <w:tr w:rsidR="00042F13" w14:paraId="4ADE80A1" w14:textId="77777777" w:rsidTr="00905C20">
        <w:tc>
          <w:tcPr>
            <w:tcW w:w="1560" w:type="dxa"/>
            <w:tcBorders>
              <w:top w:val="single" w:sz="6" w:space="0" w:color="auto"/>
              <w:bottom w:val="single" w:sz="12" w:space="0" w:color="auto"/>
            </w:tcBorders>
            <w:vAlign w:val="center"/>
          </w:tcPr>
          <w:p w14:paraId="4BC8E2CE" w14:textId="77777777" w:rsidR="00042F13" w:rsidRDefault="00042F13" w:rsidP="00905C20">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905C20">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905C20">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905C20">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905C20">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905C20">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28FF3B68"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905C20">
        <w:tc>
          <w:tcPr>
            <w:tcW w:w="1453" w:type="dxa"/>
            <w:tcBorders>
              <w:top w:val="single" w:sz="12" w:space="0" w:color="auto"/>
              <w:bottom w:val="single" w:sz="12" w:space="0" w:color="auto"/>
            </w:tcBorders>
            <w:vAlign w:val="center"/>
          </w:tcPr>
          <w:p w14:paraId="5AB9FBF7" w14:textId="77777777" w:rsidR="00CC24FA" w:rsidRDefault="00CC24FA" w:rsidP="00905C20">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905C20">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905C20">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905C20">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905C20">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905C20">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905C20">
        <w:tc>
          <w:tcPr>
            <w:tcW w:w="1453" w:type="dxa"/>
            <w:tcBorders>
              <w:top w:val="single" w:sz="12" w:space="0" w:color="auto"/>
              <w:bottom w:val="single" w:sz="6" w:space="0" w:color="auto"/>
            </w:tcBorders>
            <w:vAlign w:val="center"/>
          </w:tcPr>
          <w:p w14:paraId="3BD8C5E0" w14:textId="77777777" w:rsidR="00CC24FA" w:rsidRDefault="00CC24FA" w:rsidP="00905C20">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905C20">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905C20">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905C20">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905C20">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905C20">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905C20">
        <w:tc>
          <w:tcPr>
            <w:tcW w:w="1453" w:type="dxa"/>
            <w:tcBorders>
              <w:top w:val="single" w:sz="6" w:space="0" w:color="auto"/>
              <w:bottom w:val="single" w:sz="6" w:space="0" w:color="auto"/>
            </w:tcBorders>
            <w:vAlign w:val="center"/>
          </w:tcPr>
          <w:p w14:paraId="4191469D" w14:textId="77777777" w:rsidR="00CC24FA" w:rsidRDefault="00CC24FA" w:rsidP="00905C20">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905C20">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905C20">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905C20">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905C20">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905C20">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905C20">
        <w:tc>
          <w:tcPr>
            <w:tcW w:w="1453" w:type="dxa"/>
            <w:tcBorders>
              <w:top w:val="single" w:sz="6" w:space="0" w:color="auto"/>
              <w:bottom w:val="single" w:sz="12" w:space="0" w:color="auto"/>
            </w:tcBorders>
            <w:vAlign w:val="center"/>
          </w:tcPr>
          <w:p w14:paraId="145D5E76" w14:textId="77777777" w:rsidR="00CC24FA" w:rsidRDefault="00CC24FA" w:rsidP="00905C20">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905C20">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905C20">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905C20">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905C20">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905C20">
            <w:pPr>
              <w:ind w:firstLineChars="0" w:firstLine="0"/>
              <w:jc w:val="center"/>
              <w:rPr>
                <w:color w:val="000000" w:themeColor="text1"/>
              </w:rPr>
            </w:pPr>
          </w:p>
        </w:tc>
      </w:tr>
    </w:tbl>
    <w:p w14:paraId="5EDF4194" w14:textId="00E58681" w:rsidR="00CC6F15" w:rsidRPr="009418B0" w:rsidRDefault="00CC24FA" w:rsidP="00665109">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73CAA121" w14:textId="059149C6"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6A100B07"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118" w:name="_Toc107083470"/>
      <w:r>
        <w:rPr>
          <w:rFonts w:hint="eastAsia"/>
        </w:rPr>
        <w:lastRenderedPageBreak/>
        <w:t>對學習態度之影響</w:t>
      </w:r>
      <w:bookmarkEnd w:id="118"/>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119"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6F830349"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8</w:t>
      </w:r>
      <w:r>
        <w:fldChar w:fldCharType="end"/>
      </w:r>
      <w:r w:rsidRPr="007E3E4D">
        <w:rPr>
          <w:rFonts w:hint="eastAsia"/>
        </w:rPr>
        <w:t>態度問卷前測三個面向信度分析結果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39F984B2"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9</w:t>
      </w:r>
      <w:r>
        <w:fldChar w:fldCharType="end"/>
      </w:r>
      <w:r w:rsidRPr="0008428D">
        <w:rPr>
          <w:rFonts w:hint="eastAsia"/>
        </w:rPr>
        <w:t>態度問卷後測內部一致性係數摘要表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119"/>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5D0A5094"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543"/>
        <w:gridCol w:w="1543"/>
        <w:gridCol w:w="1543"/>
        <w:gridCol w:w="1544"/>
      </w:tblGrid>
      <w:tr w:rsidR="00446164" w14:paraId="223EC8AB" w14:textId="77777777" w:rsidTr="00675A05">
        <w:tc>
          <w:tcPr>
            <w:tcW w:w="1838"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2"/>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230D45">
        <w:tc>
          <w:tcPr>
            <w:tcW w:w="1838"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543"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543" w:type="dxa"/>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543"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544"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230D45">
        <w:tc>
          <w:tcPr>
            <w:tcW w:w="1838"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543"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543" w:type="dxa"/>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543"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544"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230D45">
        <w:tc>
          <w:tcPr>
            <w:tcW w:w="1838"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543" w:type="dxa"/>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544"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230D45">
        <w:tc>
          <w:tcPr>
            <w:tcW w:w="1838"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543" w:type="dxa"/>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543"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544"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230D45">
        <w:tc>
          <w:tcPr>
            <w:tcW w:w="1838"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543" w:type="dxa"/>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543"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544"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230D45">
        <w:trPr>
          <w:trHeight w:val="805"/>
        </w:trPr>
        <w:tc>
          <w:tcPr>
            <w:tcW w:w="1838"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543" w:type="dxa"/>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544"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230D45">
        <w:trPr>
          <w:trHeight w:val="805"/>
        </w:trPr>
        <w:tc>
          <w:tcPr>
            <w:tcW w:w="1838"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543"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543" w:type="dxa"/>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543"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544"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6B9B3CD3" w14:textId="14565F90" w:rsidR="00230D45" w:rsidRDefault="00230D45" w:rsidP="00B91F92">
      <w:pPr>
        <w:ind w:firstLineChars="0" w:firstLine="0"/>
      </w:pPr>
    </w:p>
    <w:p w14:paraId="51761FFF" w14:textId="648E30DA" w:rsidR="00230D45" w:rsidRDefault="00230D45" w:rsidP="00230D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11</w:t>
      </w:r>
      <w:r>
        <w:fldChar w:fldCharType="end"/>
      </w:r>
      <w:r w:rsidRPr="009C2CE4">
        <w:rPr>
          <w:rFonts w:hint="eastAsia"/>
        </w:rPr>
        <w:t>實驗組與控制組人工智慧學習自我評鑑之描述統計</w:t>
      </w:r>
    </w:p>
    <w:tbl>
      <w:tblPr>
        <w:tblStyle w:val="ae"/>
        <w:tblW w:w="0" w:type="auto"/>
        <w:tblLook w:val="04A0" w:firstRow="1" w:lastRow="0" w:firstColumn="1" w:lastColumn="0" w:noHBand="0" w:noVBand="1"/>
      </w:tblPr>
      <w:tblGrid>
        <w:gridCol w:w="2263"/>
        <w:gridCol w:w="1614"/>
        <w:gridCol w:w="1614"/>
        <w:gridCol w:w="1614"/>
        <w:gridCol w:w="1615"/>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5EC29D1C" w:rsidR="00806D2D" w:rsidRDefault="00806D2D" w:rsidP="00806D2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12</w:t>
      </w:r>
      <w:r>
        <w:fldChar w:fldCharType="end"/>
      </w:r>
      <w:r w:rsidRPr="004F54D2">
        <w:rPr>
          <w:rFonts w:hint="eastAsia"/>
        </w:rPr>
        <w:t>學習態度之組內迴歸係數同質性考驗摘要表</w:t>
      </w:r>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4B5C8915"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13</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905C20">
        <w:tc>
          <w:tcPr>
            <w:tcW w:w="1838" w:type="dxa"/>
            <w:tcBorders>
              <w:top w:val="single" w:sz="12" w:space="0" w:color="auto"/>
              <w:bottom w:val="single" w:sz="12" w:space="0" w:color="auto"/>
            </w:tcBorders>
            <w:vAlign w:val="center"/>
          </w:tcPr>
          <w:p w14:paraId="68EC5DD9" w14:textId="2B75EA09" w:rsidR="00155CBD" w:rsidRDefault="00D82DE5" w:rsidP="00905C20">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905C20">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905C20">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905C20">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905C20">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905C20">
            <w:pPr>
              <w:ind w:firstLineChars="0" w:firstLine="0"/>
              <w:jc w:val="center"/>
              <w:rPr>
                <w:i/>
                <w:iCs/>
              </w:rPr>
            </w:pPr>
            <w:r w:rsidRPr="003A4C6D">
              <w:rPr>
                <w:rFonts w:hint="eastAsia"/>
                <w:i/>
                <w:iCs/>
              </w:rPr>
              <w:t>p</w:t>
            </w:r>
          </w:p>
        </w:tc>
      </w:tr>
      <w:tr w:rsidR="00155CBD" w14:paraId="4D10A107" w14:textId="77777777" w:rsidTr="00905C20">
        <w:tc>
          <w:tcPr>
            <w:tcW w:w="1838" w:type="dxa"/>
            <w:tcBorders>
              <w:top w:val="single" w:sz="12" w:space="0" w:color="auto"/>
              <w:bottom w:val="single" w:sz="6" w:space="0" w:color="auto"/>
            </w:tcBorders>
            <w:vAlign w:val="center"/>
          </w:tcPr>
          <w:p w14:paraId="1E60F303" w14:textId="77777777" w:rsidR="00155CBD" w:rsidRDefault="00155CBD" w:rsidP="00905C20">
            <w:pPr>
              <w:ind w:firstLineChars="0" w:firstLine="0"/>
              <w:jc w:val="center"/>
            </w:pPr>
            <w:r>
              <w:rPr>
                <w:rFonts w:hint="eastAsia"/>
              </w:rPr>
              <w:t>電腦科學</w:t>
            </w:r>
          </w:p>
          <w:p w14:paraId="0857780F" w14:textId="77777777" w:rsidR="00155CBD" w:rsidRDefault="00155CBD" w:rsidP="00905C20">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905C20">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905C20">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905C20">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905C20">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905C20">
            <w:pPr>
              <w:ind w:firstLineChars="0" w:firstLine="0"/>
              <w:jc w:val="center"/>
            </w:pPr>
            <w:r>
              <w:rPr>
                <w:rFonts w:hint="eastAsia"/>
              </w:rPr>
              <w:t>.</w:t>
            </w:r>
            <w:r w:rsidR="00074DE8">
              <w:t>268</w:t>
            </w:r>
          </w:p>
        </w:tc>
      </w:tr>
      <w:tr w:rsidR="00155CBD" w14:paraId="54B19BE3" w14:textId="77777777" w:rsidTr="00905C20">
        <w:tc>
          <w:tcPr>
            <w:tcW w:w="1838" w:type="dxa"/>
            <w:tcBorders>
              <w:top w:val="single" w:sz="6" w:space="0" w:color="auto"/>
              <w:bottom w:val="single" w:sz="6" w:space="0" w:color="auto"/>
            </w:tcBorders>
            <w:vAlign w:val="center"/>
          </w:tcPr>
          <w:p w14:paraId="11FE7A8A" w14:textId="77777777" w:rsidR="00155CBD" w:rsidRDefault="00155CBD" w:rsidP="00905C20">
            <w:pPr>
              <w:ind w:firstLineChars="0" w:firstLine="0"/>
              <w:jc w:val="center"/>
            </w:pPr>
            <w:r>
              <w:rPr>
                <w:rFonts w:hint="eastAsia"/>
              </w:rPr>
              <w:t>電腦科學</w:t>
            </w:r>
          </w:p>
          <w:p w14:paraId="6AAFB04F" w14:textId="77777777" w:rsidR="00155CBD" w:rsidRDefault="00155CBD" w:rsidP="00905C20">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905C20">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905C20">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905C20">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905C20">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905C20">
            <w:pPr>
              <w:ind w:firstLineChars="0" w:firstLine="0"/>
              <w:jc w:val="center"/>
            </w:pPr>
            <w:r>
              <w:rPr>
                <w:rFonts w:hint="eastAsia"/>
              </w:rPr>
              <w:t>.</w:t>
            </w:r>
            <w:r>
              <w:t>524</w:t>
            </w:r>
          </w:p>
        </w:tc>
      </w:tr>
      <w:tr w:rsidR="00155CBD" w14:paraId="6AC2CE30" w14:textId="77777777" w:rsidTr="00905C20">
        <w:tc>
          <w:tcPr>
            <w:tcW w:w="1838" w:type="dxa"/>
            <w:tcBorders>
              <w:top w:val="single" w:sz="6" w:space="0" w:color="auto"/>
              <w:bottom w:val="single" w:sz="12" w:space="0" w:color="auto"/>
            </w:tcBorders>
            <w:vAlign w:val="center"/>
          </w:tcPr>
          <w:p w14:paraId="3CB62BF5" w14:textId="77777777" w:rsidR="00155CBD" w:rsidRDefault="00155CBD" w:rsidP="00905C20">
            <w:pPr>
              <w:ind w:firstLineChars="0" w:firstLine="0"/>
              <w:jc w:val="center"/>
            </w:pPr>
            <w:r w:rsidRPr="00B97FD3">
              <w:rPr>
                <w:rFonts w:hint="eastAsia"/>
              </w:rPr>
              <w:t>資訊科學抽象</w:t>
            </w:r>
          </w:p>
          <w:p w14:paraId="33C11D56" w14:textId="77777777" w:rsidR="00155CBD" w:rsidRDefault="00155CBD" w:rsidP="00905C20">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905C20">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905C20">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905C20">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905C20">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905C20">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w:t>
      </w:r>
      <w:r w:rsidR="001C19FE">
        <w:rPr>
          <w:rFonts w:hint="eastAsia"/>
        </w:rPr>
        <w:lastRenderedPageBreak/>
        <w:t>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7FC39ADD" w:rsidR="006D235D" w:rsidRDefault="006D235D" w:rsidP="006D235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6D235D" w14:paraId="36C5528E" w14:textId="77777777" w:rsidTr="00905C20">
        <w:tc>
          <w:tcPr>
            <w:tcW w:w="1453" w:type="dxa"/>
            <w:tcBorders>
              <w:top w:val="single" w:sz="12" w:space="0" w:color="auto"/>
              <w:bottom w:val="single" w:sz="12" w:space="0" w:color="auto"/>
            </w:tcBorders>
            <w:vAlign w:val="center"/>
          </w:tcPr>
          <w:p w14:paraId="167A95AC" w14:textId="77777777" w:rsidR="006D235D" w:rsidRDefault="006D235D" w:rsidP="00905C20">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905C20">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905C20">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905C20">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905C20">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905C20">
            <w:pPr>
              <w:ind w:firstLineChars="0" w:firstLine="0"/>
              <w:jc w:val="center"/>
              <w:rPr>
                <w:i/>
                <w:iCs/>
              </w:rPr>
            </w:pPr>
            <w:r w:rsidRPr="00F73295">
              <w:rPr>
                <w:rFonts w:hint="eastAsia"/>
                <w:i/>
                <w:iCs/>
              </w:rPr>
              <w:t>p</w:t>
            </w:r>
          </w:p>
        </w:tc>
      </w:tr>
      <w:tr w:rsidR="006D235D" w14:paraId="0CADAED3" w14:textId="77777777" w:rsidTr="00905C20">
        <w:tc>
          <w:tcPr>
            <w:tcW w:w="1453" w:type="dxa"/>
            <w:tcBorders>
              <w:top w:val="single" w:sz="12" w:space="0" w:color="auto"/>
              <w:bottom w:val="single" w:sz="6" w:space="0" w:color="auto"/>
            </w:tcBorders>
            <w:vAlign w:val="center"/>
          </w:tcPr>
          <w:p w14:paraId="4AFCDA57" w14:textId="77777777" w:rsidR="006D235D" w:rsidRDefault="006D235D" w:rsidP="00905C20">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905C20">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905C20">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905C20">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905C20">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905C20">
            <w:pPr>
              <w:ind w:firstLineChars="0" w:firstLine="0"/>
              <w:jc w:val="center"/>
            </w:pPr>
            <w:r>
              <w:rPr>
                <w:rFonts w:hint="eastAsia"/>
              </w:rPr>
              <w:t>.</w:t>
            </w:r>
            <w:r>
              <w:t>044*</w:t>
            </w:r>
          </w:p>
        </w:tc>
      </w:tr>
      <w:tr w:rsidR="006D235D" w14:paraId="553D643A" w14:textId="77777777" w:rsidTr="00905C20">
        <w:tc>
          <w:tcPr>
            <w:tcW w:w="1453" w:type="dxa"/>
            <w:tcBorders>
              <w:top w:val="single" w:sz="6" w:space="0" w:color="auto"/>
              <w:bottom w:val="single" w:sz="12" w:space="0" w:color="auto"/>
            </w:tcBorders>
            <w:vAlign w:val="center"/>
          </w:tcPr>
          <w:p w14:paraId="7E189C21" w14:textId="77777777" w:rsidR="006D235D" w:rsidRDefault="006D235D" w:rsidP="00905C20">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905C20">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905C20">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905C20">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905C20">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905C20">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399858B9" w:rsidR="00DA3C58" w:rsidRDefault="00AD5D74" w:rsidP="00697B97">
      <w:pPr>
        <w:pStyle w:val="a0"/>
      </w:pPr>
      <w:bookmarkStart w:id="120" w:name="_Toc107083471"/>
      <w:ins w:id="121" w:author="user" w:date="2022-07-12T13:01:00Z">
        <w:r>
          <w:rPr>
            <w:rFonts w:hint="eastAsia"/>
            <w:bCs/>
          </w:rPr>
          <w:lastRenderedPageBreak/>
          <w:t>學生對</w:t>
        </w:r>
      </w:ins>
      <w:ins w:id="122" w:author="user" w:date="2022-07-12T13:00:00Z">
        <w:r>
          <w:rPr>
            <w:rFonts w:hint="eastAsia"/>
            <w:bCs/>
          </w:rPr>
          <w:t>視覺化</w:t>
        </w:r>
      </w:ins>
      <w:r w:rsidR="00A73E99" w:rsidRPr="00666132">
        <w:rPr>
          <w:rFonts w:hint="eastAsia"/>
          <w:bCs/>
        </w:rPr>
        <w:t>模擬</w:t>
      </w:r>
      <w:ins w:id="123" w:author="user" w:date="2022-07-12T13:00:00Z">
        <w:r>
          <w:rPr>
            <w:rFonts w:hint="eastAsia"/>
            <w:bCs/>
          </w:rPr>
          <w:t>輔助</w:t>
        </w:r>
      </w:ins>
      <w:del w:id="124" w:author="user" w:date="2022-07-12T13:00:00Z">
        <w:r w:rsidR="00A73E99" w:rsidRPr="00666132" w:rsidDel="00AD5D74">
          <w:rPr>
            <w:rFonts w:hint="eastAsia"/>
            <w:bCs/>
          </w:rPr>
          <w:delText>式</w:delText>
        </w:r>
      </w:del>
      <w:r w:rsidR="00A73E99" w:rsidRPr="00666132">
        <w:rPr>
          <w:rFonts w:hint="eastAsia"/>
          <w:bCs/>
        </w:rPr>
        <w:t>教</w:t>
      </w:r>
      <w:r w:rsidR="00A73E99" w:rsidRPr="00BC5AD8">
        <w:rPr>
          <w:rFonts w:hint="eastAsia"/>
          <w:bCs/>
        </w:rPr>
        <w:t>學</w:t>
      </w:r>
      <w:del w:id="125" w:author="user" w:date="2022-07-12T13:00:00Z">
        <w:r w:rsidR="00A73E99" w:rsidRPr="00BC5AD8" w:rsidDel="00AD5D74">
          <w:rPr>
            <w:rFonts w:hint="eastAsia"/>
            <w:bCs/>
          </w:rPr>
          <w:delText>策略</w:delText>
        </w:r>
      </w:del>
      <w:r w:rsidR="00A73E99" w:rsidRPr="00BC5AD8">
        <w:rPr>
          <w:rFonts w:hint="eastAsia"/>
          <w:bCs/>
        </w:rPr>
        <w:t>之</w:t>
      </w:r>
      <w:del w:id="126" w:author="user" w:date="2022-07-12T12:59:00Z">
        <w:r w:rsidR="00A73E99" w:rsidRPr="00BC5AD8" w:rsidDel="00AD5D74">
          <w:rPr>
            <w:rFonts w:hint="eastAsia"/>
            <w:bCs/>
          </w:rPr>
          <w:delText>課</w:delText>
        </w:r>
        <w:r w:rsidR="00A73E99" w:rsidRPr="00666132" w:rsidDel="00AD5D74">
          <w:rPr>
            <w:rFonts w:hint="eastAsia"/>
            <w:bCs/>
          </w:rPr>
          <w:delText>堂</w:delText>
        </w:r>
      </w:del>
      <w:r w:rsidR="00A73E99" w:rsidRPr="00666132">
        <w:rPr>
          <w:rFonts w:hint="eastAsia"/>
          <w:bCs/>
        </w:rPr>
        <w:t>感受</w:t>
      </w:r>
      <w:bookmarkEnd w:id="120"/>
    </w:p>
    <w:p w14:paraId="23016BD0" w14:textId="22A2AEC6" w:rsidR="00A73E99" w:rsidRDefault="007C5C86" w:rsidP="00CB3D4A">
      <w:pPr>
        <w:ind w:firstLine="480"/>
      </w:pPr>
      <w:r>
        <w:rPr>
          <w:rFonts w:hint="eastAsia"/>
        </w:rPr>
        <w:t>本研究為了解學生對於視覺化模擬輔助教學之課堂感受，於</w:t>
      </w:r>
      <w:r w:rsidR="006927F7">
        <w:rPr>
          <w:rFonts w:hint="eastAsia"/>
        </w:rPr>
        <w:t>實驗組</w:t>
      </w:r>
      <w:r>
        <w:rPr>
          <w:rFonts w:hint="eastAsia"/>
        </w:rPr>
        <w:t>態度問卷</w:t>
      </w:r>
      <w:r w:rsidR="006927F7">
        <w:rPr>
          <w:rFonts w:hint="eastAsia"/>
        </w:rPr>
        <w:t>後測</w:t>
      </w:r>
      <w:r>
        <w:rPr>
          <w:rFonts w:hint="eastAsia"/>
        </w:rPr>
        <w:t>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D82DE5">
        <w:rPr>
          <w:rFonts w:hint="eastAsia"/>
        </w:rPr>
        <w:t>，本節將針對四個面向</w:t>
      </w:r>
      <w:r w:rsidR="006927F7">
        <w:rPr>
          <w:rFonts w:hint="eastAsia"/>
        </w:rPr>
        <w:t>呈現描述性統計之結果。</w:t>
      </w:r>
    </w:p>
    <w:p w14:paraId="56179CAC" w14:textId="77777777" w:rsidR="006D2D80" w:rsidRDefault="006D2D80" w:rsidP="00CB3D4A">
      <w:pPr>
        <w:ind w:firstLine="480"/>
      </w:pPr>
    </w:p>
    <w:p w14:paraId="56B8B2BE" w14:textId="4DD2DB86" w:rsidR="006927F7" w:rsidRPr="006927F7" w:rsidRDefault="006927F7" w:rsidP="006D2D80">
      <w:pPr>
        <w:ind w:firstLineChars="0" w:firstLine="0"/>
        <w:rPr>
          <w:b/>
          <w:bCs/>
        </w:rPr>
      </w:pPr>
      <w:r w:rsidRPr="006927F7">
        <w:rPr>
          <w:rFonts w:hint="eastAsia"/>
          <w:b/>
          <w:bCs/>
        </w:rPr>
        <w:t>一、模擬式教學策略「</w:t>
      </w:r>
      <w:commentRangeStart w:id="127"/>
      <w:r w:rsidRPr="006927F7">
        <w:rPr>
          <w:rFonts w:hint="eastAsia"/>
          <w:b/>
          <w:bCs/>
        </w:rPr>
        <w:t>概念理解」課堂感受</w:t>
      </w:r>
      <w:commentRangeEnd w:id="127"/>
      <w:r w:rsidR="00AD5D74">
        <w:rPr>
          <w:rStyle w:val="af7"/>
        </w:rPr>
        <w:commentReference w:id="127"/>
      </w:r>
    </w:p>
    <w:p w14:paraId="2D3C7E7F" w14:textId="1DFF5E47" w:rsidR="006927F7" w:rsidRDefault="00855042" w:rsidP="00CB3D4A">
      <w:pPr>
        <w:ind w:firstLine="480"/>
        <w:rPr>
          <w:rFonts w:cs="Times New Roman"/>
        </w:rPr>
      </w:pPr>
      <w:r>
        <w:rPr>
          <w:rFonts w:hint="eastAsia"/>
        </w:rPr>
        <w:t>為探討學生</w:t>
      </w:r>
      <w:r w:rsidR="007A24F7">
        <w:rPr>
          <w:rFonts w:hint="eastAsia"/>
        </w:rPr>
        <w:t>是否認可</w:t>
      </w:r>
      <w:r>
        <w:rPr>
          <w:rFonts w:hint="eastAsia"/>
        </w:rPr>
        <w:t>「概念理解」</w:t>
      </w:r>
      <w:r w:rsidR="0062554E">
        <w:rPr>
          <w:rFonts w:hint="eastAsia"/>
        </w:rPr>
        <w:t>策略所延伸之課堂活動「老師講解」，對於自己</w:t>
      </w:r>
      <w:r w:rsidR="008E1B9D">
        <w:rPr>
          <w:rFonts w:hint="eastAsia"/>
        </w:rPr>
        <w:t>學習</w:t>
      </w:r>
      <w:r w:rsidR="0062554E">
        <w:rPr>
          <w:rFonts w:hint="eastAsia"/>
        </w:rPr>
        <w:t>課堂概念</w:t>
      </w:r>
      <w:r w:rsidR="007A24F7">
        <w:rPr>
          <w:rFonts w:hint="eastAsia"/>
        </w:rPr>
        <w:t>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w:t>
      </w:r>
      <w:r w:rsidR="00F356B5">
        <w:rPr>
          <w:rFonts w:hint="eastAsia"/>
        </w:rPr>
        <w:t>以複選題的方式</w:t>
      </w:r>
      <w:r>
        <w:rPr>
          <w:rFonts w:hint="eastAsia"/>
        </w:rPr>
        <w:t>調查學生</w:t>
      </w:r>
      <w:r w:rsidR="00F356B5">
        <w:rPr>
          <w:rFonts w:hint="eastAsia"/>
        </w:rPr>
        <w:t>認為老師講解投影片的過程有助於學習哪些</w:t>
      </w:r>
      <w:commentRangeStart w:id="128"/>
      <w:r>
        <w:rPr>
          <w:rFonts w:ascii="Apple Color Emoji" w:hAnsi="Apple Color Emoji" w:cs="Apple Color Emoji" w:hint="eastAsia"/>
        </w:rPr>
        <w:t>課</w:t>
      </w:r>
      <w:ins w:id="129" w:author="user" w:date="2022-07-14T21:42:00Z">
        <w:r w:rsidR="001F73B1">
          <w:rPr>
            <w:rFonts w:ascii="Apple Color Emoji" w:hAnsi="Apple Color Emoji" w:cs="Apple Color Emoji" w:hint="eastAsia"/>
          </w:rPr>
          <w:t>程</w:t>
        </w:r>
      </w:ins>
      <w:del w:id="130" w:author="user" w:date="2022-07-14T21:42:00Z">
        <w:r w:rsidDel="001F73B1">
          <w:rPr>
            <w:rFonts w:ascii="Apple Color Emoji" w:hAnsi="Apple Color Emoji" w:cs="Apple Color Emoji" w:hint="eastAsia"/>
          </w:rPr>
          <w:delText>堂</w:delText>
        </w:r>
      </w:del>
      <w:commentRangeEnd w:id="128"/>
      <w:r w:rsidR="001F73B1">
        <w:rPr>
          <w:rStyle w:val="af7"/>
        </w:rPr>
        <w:commentReference w:id="128"/>
      </w:r>
      <w:r>
        <w:rPr>
          <w:rFonts w:ascii="Apple Color Emoji" w:hAnsi="Apple Color Emoji" w:cs="Apple Color Emoji" w:hint="eastAsia"/>
        </w:rPr>
        <w:t>內容</w:t>
      </w:r>
      <w:r w:rsidR="00F356B5">
        <w:rPr>
          <w:rFonts w:ascii="Apple Color Emoji" w:hAnsi="Apple Color Emoji" w:cs="Apple Color Emoji" w:hint="eastAsia"/>
        </w:rPr>
        <w:t>，統計</w:t>
      </w:r>
      <w:r w:rsidR="00F356B5">
        <w:rPr>
          <w:rFonts w:cs="Times New Roman"/>
        </w:rPr>
        <w:t>57</w:t>
      </w:r>
      <w:r w:rsidR="00F356B5">
        <w:rPr>
          <w:rFonts w:cs="Times New Roman" w:hint="eastAsia"/>
        </w:rPr>
        <w:t>名實驗組學生勾選之總數，由表</w:t>
      </w:r>
      <w:r w:rsidR="00F356B5">
        <w:rPr>
          <w:rFonts w:cs="Times New Roman"/>
        </w:rPr>
        <w:t>4-</w:t>
      </w:r>
      <w:r w:rsidR="001105B0">
        <w:rPr>
          <w:rFonts w:cs="Times New Roman"/>
        </w:rPr>
        <w:t>15</w:t>
      </w:r>
      <w:r w:rsidR="00F356B5">
        <w:rPr>
          <w:rFonts w:cs="Times New Roman" w:hint="eastAsia"/>
        </w:rPr>
        <w:t>可知，</w:t>
      </w:r>
      <w:r w:rsidR="005543D6">
        <w:rPr>
          <w:rFonts w:cs="Times New Roman" w:hint="eastAsia"/>
        </w:rPr>
        <w:t>勾選「</w:t>
      </w:r>
      <w:r w:rsidR="005543D6" w:rsidRPr="005543D6">
        <w:rPr>
          <w:rFonts w:cs="Times New Roman" w:hint="eastAsia"/>
        </w:rPr>
        <w:t>如何應用類神經網路解決問題</w:t>
      </w:r>
      <w:r w:rsidR="005543D6">
        <w:rPr>
          <w:rFonts w:cs="Times New Roman" w:hint="eastAsia"/>
        </w:rPr>
        <w:t>」的學生人數最多</w:t>
      </w:r>
      <w:r w:rsidR="005543D6">
        <w:rPr>
          <w:rFonts w:cs="Times New Roman"/>
        </w:rPr>
        <w:t>(43</w:t>
      </w:r>
      <w:r w:rsidR="005543D6">
        <w:rPr>
          <w:rFonts w:cs="Times New Roman" w:hint="eastAsia"/>
        </w:rPr>
        <w:t>人</w:t>
      </w:r>
      <w:r w:rsidR="005543D6">
        <w:rPr>
          <w:rFonts w:cs="Times New Roman"/>
        </w:rPr>
        <w:t>)</w:t>
      </w:r>
      <w:r w:rsidR="005543D6">
        <w:rPr>
          <w:rFonts w:cs="Times New Roman" w:hint="eastAsia"/>
        </w:rPr>
        <w:t>，其次為「資料搜集」、「</w:t>
      </w:r>
      <w:r w:rsidR="005543D6" w:rsidRPr="005543D6">
        <w:rPr>
          <w:rFonts w:cs="Times New Roman" w:hint="eastAsia"/>
        </w:rPr>
        <w:t>訓練類神經網路的目的</w:t>
      </w:r>
      <w:r w:rsidR="005543D6">
        <w:rPr>
          <w:rFonts w:cs="Times New Roman" w:hint="eastAsia"/>
        </w:rPr>
        <w:t>」</w:t>
      </w:r>
      <w:r w:rsidR="005543D6">
        <w:rPr>
          <w:rFonts w:cs="Times New Roman"/>
        </w:rPr>
        <w:t>(42</w:t>
      </w:r>
      <w:r w:rsidR="005543D6">
        <w:rPr>
          <w:rFonts w:cs="Times New Roman" w:hint="eastAsia"/>
        </w:rPr>
        <w:t>人</w:t>
      </w:r>
      <w:r w:rsidR="005543D6">
        <w:rPr>
          <w:rFonts w:cs="Times New Roman" w:hint="eastAsia"/>
        </w:rPr>
        <w:t>)</w:t>
      </w:r>
      <w:r w:rsidR="005543D6">
        <w:rPr>
          <w:rFonts w:cs="Times New Roman" w:hint="eastAsia"/>
        </w:rPr>
        <w:t>。</w:t>
      </w:r>
      <w:r w:rsidR="00A0363E">
        <w:rPr>
          <w:rFonts w:cs="Times New Roman" w:hint="eastAsia"/>
        </w:rPr>
        <w:t>由於「</w:t>
      </w:r>
      <w:r w:rsidR="00A0363E" w:rsidRPr="005543D6">
        <w:rPr>
          <w:rFonts w:cs="Times New Roman" w:hint="eastAsia"/>
        </w:rPr>
        <w:t>如何應用類神經網路解決問題</w:t>
      </w:r>
      <w:r w:rsidR="00A0363E">
        <w:rPr>
          <w:rFonts w:cs="Times New Roman" w:hint="eastAsia"/>
        </w:rPr>
        <w:t>」、「資料搜集」、「</w:t>
      </w:r>
      <w:r w:rsidR="00A0363E" w:rsidRPr="005543D6">
        <w:rPr>
          <w:rFonts w:cs="Times New Roman" w:hint="eastAsia"/>
        </w:rPr>
        <w:t>訓練類神經網路的目的</w:t>
      </w:r>
      <w:r w:rsidR="00A0363E">
        <w:rPr>
          <w:rFonts w:cs="Times New Roman" w:hint="eastAsia"/>
        </w:rPr>
        <w:t>」是在教材中</w:t>
      </w:r>
      <w:r w:rsidR="00403802">
        <w:rPr>
          <w:rFonts w:cs="Times New Roman" w:hint="eastAsia"/>
        </w:rPr>
        <w:t>較簡單的</w:t>
      </w:r>
      <w:del w:id="131" w:author="user" w:date="2022-07-14T21:43:00Z">
        <w:r w:rsidR="00403802" w:rsidDel="001F73B1">
          <w:rPr>
            <w:rFonts w:cs="Times New Roman" w:hint="eastAsia"/>
          </w:rPr>
          <w:delText>課</w:delText>
        </w:r>
      </w:del>
      <w:del w:id="132" w:author="user" w:date="2022-07-14T21:42:00Z">
        <w:r w:rsidR="00403802" w:rsidDel="001F73B1">
          <w:rPr>
            <w:rFonts w:cs="Times New Roman" w:hint="eastAsia"/>
          </w:rPr>
          <w:delText>堂</w:delText>
        </w:r>
      </w:del>
      <w:r w:rsidR="00403802">
        <w:rPr>
          <w:rFonts w:cs="Times New Roman" w:hint="eastAsia"/>
        </w:rPr>
        <w:t>概念</w:t>
      </w:r>
      <w:r w:rsidR="00A0363E">
        <w:rPr>
          <w:rFonts w:cs="Times New Roman" w:hint="eastAsia"/>
        </w:rPr>
        <w:t>，亦即學生認為</w:t>
      </w:r>
      <w:r w:rsidR="00403802">
        <w:rPr>
          <w:rFonts w:cs="Times New Roman" w:hint="eastAsia"/>
        </w:rPr>
        <w:t>「老師講解」之課堂活動能夠幫助理解</w:t>
      </w:r>
      <w:r w:rsidR="00A0363E">
        <w:rPr>
          <w:rFonts w:cs="Times New Roman" w:hint="eastAsia"/>
        </w:rPr>
        <w:t>較簡單的課程概念</w:t>
      </w:r>
      <w:r w:rsidR="00403802">
        <w:rPr>
          <w:rFonts w:cs="Times New Roman" w:hint="eastAsia"/>
        </w:rPr>
        <w:t>。</w:t>
      </w:r>
    </w:p>
    <w:p w14:paraId="538DA5D0" w14:textId="3FA4E58B" w:rsidR="00F356B5"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rPr>
      </w:pPr>
    </w:p>
    <w:p w14:paraId="001392DC" w14:textId="64D875E8" w:rsidR="0062554E" w:rsidRDefault="0062554E" w:rsidP="0062554E">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15</w:t>
      </w:r>
      <w:r>
        <w:fldChar w:fldCharType="end"/>
      </w:r>
      <w:r w:rsidRPr="003B6560">
        <w:rPr>
          <w:rFonts w:hint="eastAsia"/>
        </w:rPr>
        <w:t>「老師講解」有助於各</w:t>
      </w:r>
      <w:commentRangeStart w:id="133"/>
      <w:del w:id="134" w:author="user" w:date="2022-07-14T21:43:00Z">
        <w:r w:rsidRPr="003B6560" w:rsidDel="00C14D4C">
          <w:rPr>
            <w:rFonts w:hint="eastAsia"/>
          </w:rPr>
          <w:delText>課堂</w:delText>
        </w:r>
      </w:del>
      <w:r w:rsidRPr="003B6560">
        <w:rPr>
          <w:rFonts w:hint="eastAsia"/>
        </w:rPr>
        <w:t>概念</w:t>
      </w:r>
      <w:commentRangeEnd w:id="133"/>
      <w:r w:rsidR="00C14D4C">
        <w:rPr>
          <w:rStyle w:val="af7"/>
        </w:rPr>
        <w:commentReference w:id="133"/>
      </w:r>
      <w:r w:rsidRPr="003B6560">
        <w:rPr>
          <w:rFonts w:hint="eastAsia"/>
        </w:rPr>
        <w:t>學習的認可狀況</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0E0F3C" w14:paraId="135E6320" w14:textId="77777777" w:rsidTr="00E2503E">
        <w:tc>
          <w:tcPr>
            <w:tcW w:w="4395" w:type="dxa"/>
            <w:tcBorders>
              <w:top w:val="single" w:sz="12" w:space="0" w:color="auto"/>
              <w:bottom w:val="single" w:sz="12" w:space="0" w:color="auto"/>
            </w:tcBorders>
            <w:vAlign w:val="center"/>
          </w:tcPr>
          <w:p w14:paraId="5E52A30D" w14:textId="22EB89C8" w:rsidR="000E0F3C" w:rsidRDefault="000E0F3C" w:rsidP="001105B0">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23460211" w14:textId="57F18DDC" w:rsidR="000E0F3C" w:rsidRDefault="00E41A65" w:rsidP="00E2503E">
            <w:pPr>
              <w:ind w:firstLineChars="0" w:firstLine="0"/>
              <w:jc w:val="center"/>
            </w:pPr>
            <w:r>
              <w:rPr>
                <w:rFonts w:hint="eastAsia"/>
              </w:rPr>
              <w:t>認為有幫助的</w:t>
            </w:r>
            <w:r w:rsidR="000E0F3C">
              <w:rPr>
                <w:rFonts w:hint="eastAsia"/>
              </w:rPr>
              <w:t>人數</w:t>
            </w:r>
          </w:p>
        </w:tc>
        <w:tc>
          <w:tcPr>
            <w:tcW w:w="2163" w:type="dxa"/>
            <w:tcBorders>
              <w:top w:val="single" w:sz="12" w:space="0" w:color="auto"/>
              <w:bottom w:val="single" w:sz="12" w:space="0" w:color="auto"/>
            </w:tcBorders>
            <w:vAlign w:val="center"/>
          </w:tcPr>
          <w:p w14:paraId="4FC9FF92" w14:textId="68DC1F70" w:rsidR="000E0F3C" w:rsidRDefault="00E41A65" w:rsidP="00E2503E">
            <w:pPr>
              <w:ind w:firstLineChars="0" w:firstLine="0"/>
              <w:jc w:val="center"/>
            </w:pPr>
            <w:r>
              <w:rPr>
                <w:rFonts w:hint="eastAsia"/>
              </w:rPr>
              <w:t>認為有幫助的</w:t>
            </w:r>
            <w:r w:rsidR="000E0F3C">
              <w:rPr>
                <w:rFonts w:hint="eastAsia"/>
              </w:rPr>
              <w:t>比例</w:t>
            </w:r>
          </w:p>
        </w:tc>
      </w:tr>
      <w:tr w:rsidR="000E0F3C" w14:paraId="7CBF5E37" w14:textId="77777777" w:rsidTr="00E2503E">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163"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E2503E">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163"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E2503E">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163"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E2503E">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163"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E2503E">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E2503E">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E2503E">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163"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62E25BE8" w:rsidR="006927F7" w:rsidRPr="006927F7" w:rsidRDefault="006927F7" w:rsidP="006D2D80">
      <w:pPr>
        <w:ind w:firstLineChars="0" w:firstLine="0"/>
        <w:rPr>
          <w:b/>
          <w:bCs/>
        </w:rPr>
      </w:pPr>
      <w:r w:rsidRPr="006927F7">
        <w:rPr>
          <w:rFonts w:hint="eastAsia"/>
          <w:b/>
          <w:bCs/>
        </w:rPr>
        <w:t>二、模擬式教學策略「概念反思」課堂感受</w:t>
      </w:r>
    </w:p>
    <w:p w14:paraId="6E0CC74D" w14:textId="27755F31" w:rsidR="006979C1" w:rsidRDefault="00855042" w:rsidP="00E2503E">
      <w:pPr>
        <w:ind w:firstLine="480"/>
      </w:pPr>
      <w:r>
        <w:rPr>
          <w:rFonts w:hint="eastAsia"/>
        </w:rPr>
        <w:t>為探討學生</w:t>
      </w:r>
      <w:r w:rsidR="008E1B9D">
        <w:rPr>
          <w:rFonts w:hint="eastAsia"/>
        </w:rPr>
        <w:t>是否認可「概念反思」策略所延伸之課堂活動「模擬平台之操作」，對於自己學習課堂概念有所助益</w:t>
      </w:r>
      <w:r w:rsidR="006927F7">
        <w:rPr>
          <w:rFonts w:hint="eastAsia"/>
        </w:rPr>
        <w:t>，本研究在實驗組的態度問卷後測中</w:t>
      </w:r>
      <w:r>
        <w:rPr>
          <w:rFonts w:hint="eastAsia"/>
        </w:rPr>
        <w:t>設計</w:t>
      </w:r>
      <w:r w:rsidR="006927F7">
        <w:rPr>
          <w:rFonts w:hint="eastAsia"/>
        </w:rPr>
        <w:t>「</w:t>
      </w:r>
      <w:r w:rsidR="006927F7" w:rsidRPr="000A2E19">
        <w:rPr>
          <w:rFonts w:hint="eastAsia"/>
        </w:rPr>
        <w:t>模擬式教學策略</w:t>
      </w:r>
      <w:r w:rsidR="006927F7">
        <w:rPr>
          <w:rFonts w:hint="eastAsia"/>
        </w:rPr>
        <w:t>『</w:t>
      </w:r>
      <w:r w:rsidR="006927F7" w:rsidRPr="000A2E19">
        <w:rPr>
          <w:rFonts w:hint="eastAsia"/>
        </w:rPr>
        <w:t>概念</w:t>
      </w:r>
      <w:r w:rsidR="006927F7">
        <w:rPr>
          <w:rFonts w:hint="eastAsia"/>
        </w:rPr>
        <w:t>反思』</w:t>
      </w:r>
      <w:r w:rsidR="006927F7" w:rsidRPr="000A2E19">
        <w:rPr>
          <w:rFonts w:hint="eastAsia"/>
        </w:rPr>
        <w:t>課堂感受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助於課堂內容的學習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，可見學生普遍同意「模擬平台之操作」有助於學習各個課堂概念。</w:t>
      </w:r>
    </w:p>
    <w:p w14:paraId="65DD62FE" w14:textId="77777777" w:rsidR="006979C1" w:rsidRDefault="006979C1" w:rsidP="006B535C">
      <w:pPr>
        <w:ind w:firstLineChars="0" w:firstLine="0"/>
      </w:pPr>
    </w:p>
    <w:p w14:paraId="5C654868" w14:textId="0D2F098D" w:rsidR="008E1B9D" w:rsidRDefault="008E1B9D" w:rsidP="008E1B9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16</w:t>
      </w:r>
      <w:r>
        <w:fldChar w:fldCharType="end"/>
      </w:r>
      <w:r w:rsidRPr="00030C11">
        <w:rPr>
          <w:rFonts w:hint="eastAsia"/>
        </w:rPr>
        <w:t>「</w:t>
      </w:r>
      <w:r>
        <w:rPr>
          <w:rFonts w:hint="eastAsia"/>
        </w:rPr>
        <w:t>模擬平台之操作</w:t>
      </w:r>
      <w:r w:rsidRPr="00030C11">
        <w:rPr>
          <w:rFonts w:hint="eastAsia"/>
        </w:rPr>
        <w:t>」有助於各課堂概念學習的認可狀況</w:t>
      </w:r>
    </w:p>
    <w:tbl>
      <w:tblPr>
        <w:tblStyle w:val="ae"/>
        <w:tblW w:w="8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1"/>
        <w:gridCol w:w="1095"/>
        <w:gridCol w:w="1451"/>
        <w:gridCol w:w="1451"/>
        <w:gridCol w:w="1451"/>
      </w:tblGrid>
      <w:tr w:rsidR="006B535C" w14:paraId="6AEDF9A7" w14:textId="77777777" w:rsidTr="006B535C">
        <w:tc>
          <w:tcPr>
            <w:tcW w:w="3441"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095"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451"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451"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451"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6B535C">
        <w:tc>
          <w:tcPr>
            <w:tcW w:w="3441" w:type="dxa"/>
            <w:tcBorders>
              <w:top w:val="single" w:sz="12" w:space="0" w:color="auto"/>
              <w:bottom w:val="single" w:sz="12" w:space="0" w:color="auto"/>
            </w:tcBorders>
            <w:vAlign w:val="center"/>
          </w:tcPr>
          <w:p w14:paraId="45808D59" w14:textId="77777777" w:rsidR="006B535C" w:rsidRDefault="006B535C" w:rsidP="006B535C">
            <w:pPr>
              <w:ind w:firstLineChars="0" w:firstLine="0"/>
              <w:jc w:val="center"/>
            </w:pPr>
            <w:r w:rsidRPr="000A2E19">
              <w:rPr>
                <w:rFonts w:hint="eastAsia"/>
              </w:rPr>
              <w:t>模擬式教學策略</w:t>
            </w:r>
            <w:r>
              <w:rPr>
                <w:rFonts w:hint="eastAsia"/>
              </w:rPr>
              <w:t>「</w:t>
            </w:r>
            <w:r w:rsidRPr="000A2E19">
              <w:rPr>
                <w:rFonts w:hint="eastAsia"/>
              </w:rPr>
              <w:t>概念</w:t>
            </w:r>
            <w:r>
              <w:rPr>
                <w:rFonts w:hint="eastAsia"/>
              </w:rPr>
              <w:t>反思」</w:t>
            </w:r>
          </w:p>
          <w:p w14:paraId="468F64A4" w14:textId="5B9A3217" w:rsidR="006B535C" w:rsidRDefault="006B535C" w:rsidP="006B535C">
            <w:pPr>
              <w:ind w:firstLineChars="0" w:firstLine="0"/>
              <w:jc w:val="center"/>
            </w:pPr>
            <w:r w:rsidRPr="000A2E19">
              <w:rPr>
                <w:rFonts w:hint="eastAsia"/>
              </w:rPr>
              <w:t>課堂感受</w:t>
            </w:r>
          </w:p>
        </w:tc>
        <w:tc>
          <w:tcPr>
            <w:tcW w:w="1095"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451"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451"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451"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6F627AAB" w14:textId="46590036" w:rsidR="006927F7" w:rsidRPr="006927F7" w:rsidRDefault="006927F7" w:rsidP="006D2D80">
      <w:pPr>
        <w:ind w:firstLineChars="0" w:firstLine="0"/>
        <w:rPr>
          <w:b/>
          <w:bCs/>
        </w:rPr>
      </w:pPr>
      <w:r w:rsidRPr="006927F7">
        <w:rPr>
          <w:rFonts w:hint="eastAsia"/>
          <w:b/>
          <w:bCs/>
        </w:rPr>
        <w:lastRenderedPageBreak/>
        <w:t>三、模擬式教學策略「概念應用」課堂感受</w:t>
      </w:r>
    </w:p>
    <w:p w14:paraId="21A2B8AA" w14:textId="601EC7B2" w:rsidR="005543D6" w:rsidRDefault="00A55A66" w:rsidP="005543D6">
      <w:pPr>
        <w:ind w:firstLine="480"/>
        <w:rPr>
          <w:rFonts w:cs="Times New Roman"/>
        </w:rPr>
      </w:pPr>
      <w:r>
        <w:rPr>
          <w:rFonts w:hint="eastAsia"/>
        </w:rPr>
        <w:t>為探討學生</w:t>
      </w:r>
      <w:r w:rsidR="001E37FA">
        <w:rPr>
          <w:rFonts w:hint="eastAsia"/>
        </w:rPr>
        <w:t>是否認可「概念應用」策略所延伸之課堂活動「程式實作」，對於自己學習課堂概念有所助益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」面向，以複選題的方式調查學生認為</w:t>
      </w:r>
      <w:r w:rsidR="00286D80">
        <w:rPr>
          <w:rFonts w:hint="eastAsia"/>
        </w:rPr>
        <w:t>程式實作</w:t>
      </w:r>
      <w:r>
        <w:rPr>
          <w:rFonts w:hint="eastAsia"/>
        </w:rPr>
        <w:t>的過程有助於學習哪些</w:t>
      </w:r>
      <w:r>
        <w:rPr>
          <w:rFonts w:ascii="Apple Color Emoji" w:hAnsi="Apple Color Emoji" w:cs="Apple Color Emoji" w:hint="eastAsia"/>
        </w:rPr>
        <w:t>課堂內容，統計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sidRPr="005543D6">
        <w:rPr>
          <w:rFonts w:cs="Times New Roman" w:hint="eastAsia"/>
        </w:rPr>
        <w:t>權重與輸出誤差間的關係</w:t>
      </w:r>
      <w:r w:rsidR="00D22C4D">
        <w:rPr>
          <w:rFonts w:cs="Times New Roman" w:hint="eastAsia"/>
        </w:rPr>
        <w:t>」相較於「資料搜集」、「</w:t>
      </w:r>
      <w:r w:rsidR="00D22C4D" w:rsidRPr="005543D6">
        <w:rPr>
          <w:rFonts w:cs="Times New Roman" w:hint="eastAsia"/>
        </w:rPr>
        <w:t>訓練類神經網路的目的</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」是在教材中較難的課堂概念，但由於</w:t>
      </w:r>
      <w:r w:rsidR="00361FEA">
        <w:rPr>
          <w:rFonts w:cs="Times New Roman" w:hint="eastAsia"/>
        </w:rPr>
        <w:t>較少學生認可「程式實作」有助於學習</w:t>
      </w:r>
      <w:r w:rsidR="00D22C4D">
        <w:rPr>
          <w:rFonts w:cs="Times New Roman" w:hint="eastAsia"/>
        </w:rPr>
        <w:t>較難的課堂概念</w:t>
      </w:r>
      <w:r w:rsidR="00361FEA">
        <w:rPr>
          <w:rFonts w:cs="Times New Roman" w:hint="eastAsia"/>
        </w:rPr>
        <w:t>，如</w:t>
      </w:r>
      <w:commentRangeStart w:id="135"/>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激勵函數在類神經網路中所扮演的角色</w:t>
      </w:r>
      <w:r w:rsidR="00D22C4D">
        <w:rPr>
          <w:rFonts w:cs="Times New Roman" w:hint="eastAsia"/>
        </w:rPr>
        <w:t>」、「</w:t>
      </w:r>
      <w:r w:rsidR="00D22C4D" w:rsidRPr="00D22C4D">
        <w:rPr>
          <w:rFonts w:cs="Times New Roman" w:hint="eastAsia"/>
        </w:rPr>
        <w:t>學習演算法的目的與程序</w:t>
      </w:r>
      <w:r w:rsidR="00D22C4D">
        <w:rPr>
          <w:rFonts w:cs="Times New Roman" w:hint="eastAsia"/>
        </w:rPr>
        <w:t>」</w:t>
      </w:r>
      <w:commentRangeEnd w:id="135"/>
      <w:r w:rsidR="001F45D1">
        <w:rPr>
          <w:rStyle w:val="af7"/>
        </w:rPr>
        <w:commentReference w:id="135"/>
      </w:r>
      <w:r w:rsidR="00D22C4D">
        <w:rPr>
          <w:rFonts w:cs="Times New Roman" w:hint="eastAsia"/>
        </w:rPr>
        <w:t>，</w:t>
      </w:r>
      <w:r w:rsidR="00361FEA">
        <w:rPr>
          <w:rFonts w:cs="Times New Roman" w:hint="eastAsia"/>
        </w:rPr>
        <w:t>所以仍能推測</w:t>
      </w:r>
      <w:r w:rsidR="00D22C4D">
        <w:rPr>
          <w:rFonts w:cs="Times New Roman" w:hint="eastAsia"/>
        </w:rPr>
        <w:t>學生認為「</w:t>
      </w:r>
      <w:r w:rsidR="00361FEA">
        <w:rPr>
          <w:rFonts w:cs="Times New Roman" w:hint="eastAsia"/>
        </w:rPr>
        <w:t>程式實作</w:t>
      </w:r>
      <w:r w:rsidR="00D22C4D">
        <w:rPr>
          <w:rFonts w:cs="Times New Roman" w:hint="eastAsia"/>
        </w:rPr>
        <w:t>」之課堂活動</w:t>
      </w:r>
      <w:r w:rsidR="00361FEA">
        <w:rPr>
          <w:rFonts w:cs="Times New Roman" w:hint="eastAsia"/>
        </w:rPr>
        <w:t>對於</w:t>
      </w:r>
      <w:r w:rsidR="00D22C4D">
        <w:rPr>
          <w:rFonts w:cs="Times New Roman" w:hint="eastAsia"/>
        </w:rPr>
        <w:t>較</w:t>
      </w:r>
      <w:commentRangeStart w:id="136"/>
      <w:r w:rsidR="00D22C4D">
        <w:rPr>
          <w:rFonts w:cs="Times New Roman" w:hint="eastAsia"/>
        </w:rPr>
        <w:t>簡單</w:t>
      </w:r>
      <w:commentRangeEnd w:id="136"/>
      <w:r w:rsidR="00C14D4C">
        <w:rPr>
          <w:rStyle w:val="af7"/>
        </w:rPr>
        <w:commentReference w:id="136"/>
      </w:r>
      <w:r w:rsidR="00D22C4D">
        <w:rPr>
          <w:rFonts w:cs="Times New Roman" w:hint="eastAsia"/>
        </w:rPr>
        <w:t>的</w:t>
      </w:r>
      <w:del w:id="137" w:author="user" w:date="2022-07-14T21:44:00Z">
        <w:r w:rsidR="00D22C4D" w:rsidDel="00C14D4C">
          <w:rPr>
            <w:rFonts w:cs="Times New Roman" w:hint="eastAsia"/>
          </w:rPr>
          <w:delText>課程</w:delText>
        </w:r>
      </w:del>
      <w:r w:rsidR="00D22C4D">
        <w:rPr>
          <w:rFonts w:cs="Times New Roman" w:hint="eastAsia"/>
        </w:rPr>
        <w:t>概念</w:t>
      </w:r>
      <w:r w:rsidR="00361FEA">
        <w:rPr>
          <w:rFonts w:cs="Times New Roman" w:hint="eastAsia"/>
        </w:rPr>
        <w:t>較有益處</w:t>
      </w:r>
      <w:r w:rsidR="00D22C4D">
        <w:rPr>
          <w:rFonts w:cs="Times New Roman" w:hint="eastAsia"/>
        </w:rPr>
        <w:t>。</w:t>
      </w:r>
    </w:p>
    <w:p w14:paraId="1457A721" w14:textId="77777777" w:rsidR="00D22C4D" w:rsidRDefault="00D22C4D" w:rsidP="005543D6">
      <w:pPr>
        <w:ind w:firstLineChars="0" w:firstLine="0"/>
      </w:pPr>
    </w:p>
    <w:p w14:paraId="3B2BD7E6" w14:textId="7D1CBF06" w:rsidR="00157D61" w:rsidRDefault="00157D61" w:rsidP="00157D6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17</w:t>
      </w:r>
      <w:r>
        <w:fldChar w:fldCharType="end"/>
      </w:r>
      <w:r w:rsidRPr="00530C7A">
        <w:rPr>
          <w:rFonts w:hint="eastAsia"/>
        </w:rPr>
        <w:t>「</w:t>
      </w:r>
      <w:r>
        <w:rPr>
          <w:rFonts w:hint="eastAsia"/>
        </w:rPr>
        <w:t>程式實作</w:t>
      </w:r>
      <w:r w:rsidRPr="00530C7A">
        <w:rPr>
          <w:rFonts w:hint="eastAsia"/>
        </w:rPr>
        <w:t>」有助於各課堂概念學習的認可狀況</w:t>
      </w:r>
    </w:p>
    <w:tbl>
      <w:tblPr>
        <w:tblStyle w:val="ae"/>
        <w:tblW w:w="90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2304"/>
        <w:gridCol w:w="2305"/>
      </w:tblGrid>
      <w:tr w:rsidR="001105B0" w14:paraId="0C7069CD" w14:textId="77777777" w:rsidTr="00E2503E">
        <w:tc>
          <w:tcPr>
            <w:tcW w:w="4394" w:type="dxa"/>
            <w:tcBorders>
              <w:top w:val="single" w:sz="12" w:space="0" w:color="auto"/>
              <w:bottom w:val="single" w:sz="12" w:space="0" w:color="auto"/>
            </w:tcBorders>
            <w:vAlign w:val="center"/>
          </w:tcPr>
          <w:p w14:paraId="7489D327" w14:textId="77777777" w:rsidR="001105B0" w:rsidRDefault="001105B0" w:rsidP="00905C20">
            <w:pPr>
              <w:ind w:firstLineChars="0" w:firstLine="0"/>
              <w:jc w:val="center"/>
            </w:pPr>
            <w:r>
              <w:rPr>
                <w:rFonts w:hint="eastAsia"/>
              </w:rPr>
              <w:t>課堂概念</w:t>
            </w:r>
          </w:p>
        </w:tc>
        <w:tc>
          <w:tcPr>
            <w:tcW w:w="2304" w:type="dxa"/>
            <w:tcBorders>
              <w:top w:val="single" w:sz="12" w:space="0" w:color="auto"/>
              <w:bottom w:val="single" w:sz="12" w:space="0" w:color="auto"/>
            </w:tcBorders>
            <w:vAlign w:val="center"/>
          </w:tcPr>
          <w:p w14:paraId="667676D4" w14:textId="5CD1AD72" w:rsidR="001105B0" w:rsidRDefault="003A212C" w:rsidP="00E2503E">
            <w:pPr>
              <w:ind w:firstLineChars="0" w:firstLine="0"/>
              <w:jc w:val="center"/>
            </w:pPr>
            <w:r>
              <w:rPr>
                <w:rFonts w:hint="eastAsia"/>
              </w:rPr>
              <w:t>認為有幫助的</w:t>
            </w:r>
            <w:r w:rsidR="001105B0">
              <w:rPr>
                <w:rFonts w:hint="eastAsia"/>
              </w:rPr>
              <w:t>人數</w:t>
            </w:r>
          </w:p>
        </w:tc>
        <w:tc>
          <w:tcPr>
            <w:tcW w:w="2305" w:type="dxa"/>
            <w:tcBorders>
              <w:top w:val="single" w:sz="12" w:space="0" w:color="auto"/>
              <w:bottom w:val="single" w:sz="12" w:space="0" w:color="auto"/>
            </w:tcBorders>
            <w:vAlign w:val="center"/>
          </w:tcPr>
          <w:p w14:paraId="69B98000" w14:textId="72F7D5AA" w:rsidR="001105B0" w:rsidRDefault="003A212C" w:rsidP="00E2503E">
            <w:pPr>
              <w:ind w:firstLineChars="0" w:firstLine="0"/>
              <w:jc w:val="center"/>
            </w:pPr>
            <w:r>
              <w:rPr>
                <w:rFonts w:hint="eastAsia"/>
              </w:rPr>
              <w:t>認為有幫助的</w:t>
            </w:r>
            <w:r w:rsidR="001105B0">
              <w:rPr>
                <w:rFonts w:hint="eastAsia"/>
              </w:rPr>
              <w:t>比例</w:t>
            </w:r>
          </w:p>
        </w:tc>
      </w:tr>
      <w:tr w:rsidR="001105B0" w14:paraId="4E6659D2" w14:textId="77777777" w:rsidTr="00E2503E">
        <w:tc>
          <w:tcPr>
            <w:tcW w:w="4394" w:type="dxa"/>
            <w:tcBorders>
              <w:top w:val="single" w:sz="12" w:space="0" w:color="auto"/>
              <w:bottom w:val="single" w:sz="6" w:space="0" w:color="auto"/>
            </w:tcBorders>
            <w:vAlign w:val="center"/>
          </w:tcPr>
          <w:p w14:paraId="4F97A33B" w14:textId="77777777" w:rsidR="001105B0" w:rsidRPr="000E0F3C" w:rsidRDefault="001105B0"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304" w:type="dxa"/>
            <w:tcBorders>
              <w:top w:val="single" w:sz="12" w:space="0" w:color="auto"/>
              <w:bottom w:val="single" w:sz="6" w:space="0" w:color="auto"/>
            </w:tcBorders>
            <w:vAlign w:val="center"/>
          </w:tcPr>
          <w:p w14:paraId="075DEC66" w14:textId="6C82FB46" w:rsidR="001105B0" w:rsidRDefault="001105B0" w:rsidP="00905C20">
            <w:pPr>
              <w:ind w:firstLineChars="0" w:firstLine="0"/>
              <w:jc w:val="center"/>
            </w:pPr>
            <w:r>
              <w:rPr>
                <w:rFonts w:hint="eastAsia"/>
              </w:rPr>
              <w:t>4</w:t>
            </w:r>
            <w:r w:rsidR="007605B8">
              <w:t>0</w:t>
            </w:r>
          </w:p>
        </w:tc>
        <w:tc>
          <w:tcPr>
            <w:tcW w:w="2305" w:type="dxa"/>
            <w:tcBorders>
              <w:top w:val="single" w:sz="12" w:space="0" w:color="auto"/>
              <w:bottom w:val="single" w:sz="6" w:space="0" w:color="auto"/>
            </w:tcBorders>
            <w:vAlign w:val="center"/>
          </w:tcPr>
          <w:p w14:paraId="3942AFFD" w14:textId="3A46909D" w:rsidR="001105B0" w:rsidRDefault="001A6CCB" w:rsidP="00905C20">
            <w:pPr>
              <w:ind w:firstLineChars="0" w:firstLine="0"/>
              <w:jc w:val="center"/>
            </w:pPr>
            <w:r>
              <w:t>70</w:t>
            </w:r>
            <w:r w:rsidR="001105B0">
              <w:t>.</w:t>
            </w:r>
            <w:r>
              <w:t>2</w:t>
            </w:r>
            <w:r w:rsidR="001105B0">
              <w:t>%</w:t>
            </w:r>
          </w:p>
        </w:tc>
      </w:tr>
      <w:tr w:rsidR="001105B0" w14:paraId="168ADF94" w14:textId="77777777" w:rsidTr="00E2503E">
        <w:tc>
          <w:tcPr>
            <w:tcW w:w="4394" w:type="dxa"/>
            <w:tcBorders>
              <w:top w:val="single" w:sz="6" w:space="0" w:color="auto"/>
              <w:bottom w:val="single" w:sz="6" w:space="0" w:color="auto"/>
            </w:tcBorders>
            <w:vAlign w:val="center"/>
          </w:tcPr>
          <w:p w14:paraId="4790B01F" w14:textId="77777777" w:rsidR="001105B0" w:rsidRPr="000E0F3C" w:rsidRDefault="001105B0"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304" w:type="dxa"/>
            <w:tcBorders>
              <w:top w:val="single" w:sz="6" w:space="0" w:color="auto"/>
              <w:bottom w:val="single" w:sz="6" w:space="0" w:color="auto"/>
            </w:tcBorders>
            <w:vAlign w:val="center"/>
          </w:tcPr>
          <w:p w14:paraId="14C15F25" w14:textId="4646797D" w:rsidR="001105B0" w:rsidRDefault="007605B8" w:rsidP="00905C20">
            <w:pPr>
              <w:ind w:firstLineChars="0" w:firstLine="0"/>
              <w:jc w:val="center"/>
            </w:pPr>
            <w:r>
              <w:rPr>
                <w:rFonts w:hint="eastAsia"/>
              </w:rPr>
              <w:t>3</w:t>
            </w:r>
            <w:r>
              <w:t>9</w:t>
            </w:r>
          </w:p>
        </w:tc>
        <w:tc>
          <w:tcPr>
            <w:tcW w:w="2305" w:type="dxa"/>
            <w:tcBorders>
              <w:top w:val="single" w:sz="6" w:space="0" w:color="auto"/>
              <w:bottom w:val="single" w:sz="6" w:space="0" w:color="auto"/>
            </w:tcBorders>
            <w:vAlign w:val="center"/>
          </w:tcPr>
          <w:p w14:paraId="596BC5AA" w14:textId="315E89B5" w:rsidR="001105B0" w:rsidRDefault="001A6CCB" w:rsidP="00905C20">
            <w:pPr>
              <w:ind w:firstLineChars="0" w:firstLine="0"/>
              <w:jc w:val="center"/>
            </w:pPr>
            <w:r>
              <w:t>68</w:t>
            </w:r>
            <w:r w:rsidR="001105B0">
              <w:t>.</w:t>
            </w:r>
            <w:r>
              <w:t>4</w:t>
            </w:r>
            <w:r w:rsidR="001105B0">
              <w:t>%</w:t>
            </w:r>
          </w:p>
        </w:tc>
      </w:tr>
      <w:tr w:rsidR="001105B0" w14:paraId="653A20E2" w14:textId="77777777" w:rsidTr="00E2503E">
        <w:tc>
          <w:tcPr>
            <w:tcW w:w="4394" w:type="dxa"/>
            <w:tcBorders>
              <w:top w:val="single" w:sz="6" w:space="0" w:color="auto"/>
              <w:bottom w:val="single" w:sz="6" w:space="0" w:color="auto"/>
            </w:tcBorders>
            <w:vAlign w:val="center"/>
          </w:tcPr>
          <w:p w14:paraId="68AFFBEB" w14:textId="77777777" w:rsidR="001105B0" w:rsidRPr="000E0F3C" w:rsidRDefault="001105B0"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304" w:type="dxa"/>
            <w:tcBorders>
              <w:top w:val="single" w:sz="6" w:space="0" w:color="auto"/>
              <w:bottom w:val="single" w:sz="6" w:space="0" w:color="auto"/>
            </w:tcBorders>
            <w:vAlign w:val="center"/>
          </w:tcPr>
          <w:p w14:paraId="42604754" w14:textId="1960A2A6" w:rsidR="001105B0" w:rsidRDefault="007605B8" w:rsidP="00905C20">
            <w:pPr>
              <w:ind w:firstLineChars="0" w:firstLine="0"/>
              <w:jc w:val="center"/>
            </w:pPr>
            <w:r>
              <w:rPr>
                <w:rFonts w:hint="eastAsia"/>
              </w:rPr>
              <w:t>3</w:t>
            </w:r>
            <w:r>
              <w:t>8</w:t>
            </w:r>
          </w:p>
        </w:tc>
        <w:tc>
          <w:tcPr>
            <w:tcW w:w="2305" w:type="dxa"/>
            <w:tcBorders>
              <w:top w:val="single" w:sz="6" w:space="0" w:color="auto"/>
              <w:bottom w:val="single" w:sz="6" w:space="0" w:color="auto"/>
            </w:tcBorders>
            <w:vAlign w:val="center"/>
          </w:tcPr>
          <w:p w14:paraId="029D3D02" w14:textId="0E965C6C" w:rsidR="001105B0" w:rsidRDefault="001A6CCB" w:rsidP="00905C20">
            <w:pPr>
              <w:ind w:firstLineChars="0" w:firstLine="0"/>
              <w:jc w:val="center"/>
            </w:pPr>
            <w:r>
              <w:t>66</w:t>
            </w:r>
            <w:r w:rsidR="001105B0">
              <w:t>.</w:t>
            </w:r>
            <w:r>
              <w:t>7</w:t>
            </w:r>
            <w:r w:rsidR="001105B0">
              <w:t>%</w:t>
            </w:r>
          </w:p>
        </w:tc>
      </w:tr>
      <w:tr w:rsidR="001105B0" w14:paraId="2A978FA1" w14:textId="77777777" w:rsidTr="00E2503E">
        <w:tc>
          <w:tcPr>
            <w:tcW w:w="4394" w:type="dxa"/>
            <w:tcBorders>
              <w:top w:val="single" w:sz="6" w:space="0" w:color="auto"/>
              <w:bottom w:val="single" w:sz="6" w:space="0" w:color="auto"/>
            </w:tcBorders>
            <w:vAlign w:val="center"/>
          </w:tcPr>
          <w:p w14:paraId="020C6FED" w14:textId="77777777" w:rsidR="001105B0" w:rsidRPr="000E0F3C" w:rsidRDefault="001105B0"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304" w:type="dxa"/>
            <w:tcBorders>
              <w:top w:val="single" w:sz="6" w:space="0" w:color="auto"/>
              <w:bottom w:val="single" w:sz="6" w:space="0" w:color="auto"/>
            </w:tcBorders>
            <w:vAlign w:val="center"/>
          </w:tcPr>
          <w:p w14:paraId="322E77D8" w14:textId="00A7036C" w:rsidR="001105B0" w:rsidRDefault="007605B8" w:rsidP="00905C20">
            <w:pPr>
              <w:ind w:firstLineChars="0" w:firstLine="0"/>
              <w:jc w:val="center"/>
            </w:pPr>
            <w:r>
              <w:rPr>
                <w:rFonts w:hint="eastAsia"/>
              </w:rPr>
              <w:t>4</w:t>
            </w:r>
            <w:r>
              <w:t>1</w:t>
            </w:r>
          </w:p>
        </w:tc>
        <w:tc>
          <w:tcPr>
            <w:tcW w:w="2305" w:type="dxa"/>
            <w:tcBorders>
              <w:top w:val="single" w:sz="6" w:space="0" w:color="auto"/>
              <w:bottom w:val="single" w:sz="6" w:space="0" w:color="auto"/>
            </w:tcBorders>
            <w:vAlign w:val="center"/>
          </w:tcPr>
          <w:p w14:paraId="3BB85B69" w14:textId="40A0431D" w:rsidR="001105B0" w:rsidRDefault="003A1FF7" w:rsidP="00905C20">
            <w:pPr>
              <w:ind w:firstLineChars="0" w:firstLine="0"/>
              <w:jc w:val="center"/>
            </w:pPr>
            <w:r>
              <w:t>71</w:t>
            </w:r>
            <w:r w:rsidR="001105B0">
              <w:t>.</w:t>
            </w:r>
            <w:r>
              <w:t>9</w:t>
            </w:r>
            <w:r w:rsidR="001105B0">
              <w:t>%</w:t>
            </w:r>
          </w:p>
        </w:tc>
      </w:tr>
      <w:tr w:rsidR="001105B0" w14:paraId="45F3A058" w14:textId="77777777" w:rsidTr="00E2503E">
        <w:tc>
          <w:tcPr>
            <w:tcW w:w="4394" w:type="dxa"/>
            <w:tcBorders>
              <w:top w:val="single" w:sz="6" w:space="0" w:color="auto"/>
              <w:bottom w:val="single" w:sz="6" w:space="0" w:color="auto"/>
            </w:tcBorders>
            <w:vAlign w:val="center"/>
          </w:tcPr>
          <w:p w14:paraId="136DEE14" w14:textId="77777777" w:rsidR="001105B0" w:rsidRPr="000E0F3C" w:rsidRDefault="001105B0"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304" w:type="dxa"/>
            <w:tcBorders>
              <w:top w:val="single" w:sz="6" w:space="0" w:color="auto"/>
              <w:bottom w:val="single" w:sz="6" w:space="0" w:color="auto"/>
            </w:tcBorders>
            <w:vAlign w:val="center"/>
          </w:tcPr>
          <w:p w14:paraId="7B533FE4" w14:textId="34CB2BE7" w:rsidR="001105B0" w:rsidRDefault="001A6CCB" w:rsidP="00905C20">
            <w:pPr>
              <w:ind w:firstLineChars="0" w:firstLine="0"/>
              <w:jc w:val="center"/>
            </w:pPr>
            <w:r>
              <w:rPr>
                <w:rFonts w:hint="eastAsia"/>
              </w:rPr>
              <w:t>3</w:t>
            </w:r>
            <w:r>
              <w:t>3</w:t>
            </w:r>
          </w:p>
        </w:tc>
        <w:tc>
          <w:tcPr>
            <w:tcW w:w="2305" w:type="dxa"/>
            <w:tcBorders>
              <w:top w:val="single" w:sz="6" w:space="0" w:color="auto"/>
              <w:bottom w:val="single" w:sz="6" w:space="0" w:color="auto"/>
            </w:tcBorders>
            <w:vAlign w:val="center"/>
          </w:tcPr>
          <w:p w14:paraId="43C70ABC" w14:textId="5ABB5108" w:rsidR="001105B0" w:rsidRDefault="003A1FF7" w:rsidP="00905C20">
            <w:pPr>
              <w:ind w:firstLineChars="0" w:firstLine="0"/>
              <w:jc w:val="center"/>
            </w:pPr>
            <w:r>
              <w:t>57</w:t>
            </w:r>
            <w:r w:rsidR="001105B0">
              <w:t>.</w:t>
            </w:r>
            <w:r>
              <w:t>9</w:t>
            </w:r>
            <w:r w:rsidR="001105B0">
              <w:t>%</w:t>
            </w:r>
          </w:p>
        </w:tc>
      </w:tr>
      <w:tr w:rsidR="001105B0" w14:paraId="716F29E5" w14:textId="77777777" w:rsidTr="00E2503E">
        <w:tc>
          <w:tcPr>
            <w:tcW w:w="4394" w:type="dxa"/>
            <w:tcBorders>
              <w:top w:val="single" w:sz="6" w:space="0" w:color="auto"/>
              <w:bottom w:val="single" w:sz="6" w:space="0" w:color="auto"/>
            </w:tcBorders>
            <w:vAlign w:val="center"/>
          </w:tcPr>
          <w:p w14:paraId="2E5B25D7" w14:textId="77777777" w:rsidR="001105B0" w:rsidRPr="000E0F3C" w:rsidRDefault="001105B0"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304" w:type="dxa"/>
            <w:tcBorders>
              <w:top w:val="single" w:sz="6" w:space="0" w:color="auto"/>
              <w:bottom w:val="single" w:sz="6" w:space="0" w:color="auto"/>
            </w:tcBorders>
            <w:vAlign w:val="center"/>
          </w:tcPr>
          <w:p w14:paraId="79C762B9" w14:textId="1DD3DFEF" w:rsidR="001105B0" w:rsidRDefault="001A6CCB" w:rsidP="00905C20">
            <w:pPr>
              <w:ind w:firstLineChars="0" w:firstLine="0"/>
              <w:jc w:val="center"/>
            </w:pPr>
            <w:r>
              <w:rPr>
                <w:rFonts w:hint="eastAsia"/>
              </w:rPr>
              <w:t>2</w:t>
            </w:r>
            <w:r>
              <w:t>8</w:t>
            </w:r>
          </w:p>
        </w:tc>
        <w:tc>
          <w:tcPr>
            <w:tcW w:w="2305" w:type="dxa"/>
            <w:tcBorders>
              <w:top w:val="single" w:sz="6" w:space="0" w:color="auto"/>
              <w:bottom w:val="single" w:sz="6" w:space="0" w:color="auto"/>
            </w:tcBorders>
            <w:vAlign w:val="center"/>
          </w:tcPr>
          <w:p w14:paraId="71234731" w14:textId="3D28CC4C" w:rsidR="001105B0" w:rsidRDefault="003A1FF7" w:rsidP="00905C20">
            <w:pPr>
              <w:ind w:firstLineChars="0" w:firstLine="0"/>
              <w:jc w:val="center"/>
            </w:pPr>
            <w:r>
              <w:t>49.1</w:t>
            </w:r>
            <w:r w:rsidR="001105B0">
              <w:t>%</w:t>
            </w:r>
          </w:p>
        </w:tc>
      </w:tr>
      <w:tr w:rsidR="001105B0" w14:paraId="3F25698E" w14:textId="77777777" w:rsidTr="00E2503E">
        <w:tc>
          <w:tcPr>
            <w:tcW w:w="4394" w:type="dxa"/>
            <w:tcBorders>
              <w:top w:val="single" w:sz="6" w:space="0" w:color="auto"/>
              <w:bottom w:val="single" w:sz="12" w:space="0" w:color="auto"/>
            </w:tcBorders>
            <w:vAlign w:val="center"/>
          </w:tcPr>
          <w:p w14:paraId="50A72336" w14:textId="77777777" w:rsidR="001105B0" w:rsidRDefault="001105B0" w:rsidP="00905C2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304" w:type="dxa"/>
            <w:tcBorders>
              <w:top w:val="single" w:sz="6" w:space="0" w:color="auto"/>
              <w:bottom w:val="single" w:sz="12" w:space="0" w:color="auto"/>
            </w:tcBorders>
            <w:vAlign w:val="center"/>
          </w:tcPr>
          <w:p w14:paraId="36FEB38C" w14:textId="18D32A49" w:rsidR="001105B0" w:rsidRDefault="001A6CCB" w:rsidP="00905C20">
            <w:pPr>
              <w:ind w:firstLineChars="0" w:firstLine="0"/>
              <w:jc w:val="center"/>
            </w:pPr>
            <w:r>
              <w:rPr>
                <w:rFonts w:hint="eastAsia"/>
              </w:rPr>
              <w:t>3</w:t>
            </w:r>
            <w:r>
              <w:t>3</w:t>
            </w:r>
          </w:p>
        </w:tc>
        <w:tc>
          <w:tcPr>
            <w:tcW w:w="2305" w:type="dxa"/>
            <w:tcBorders>
              <w:top w:val="single" w:sz="6" w:space="0" w:color="auto"/>
              <w:bottom w:val="single" w:sz="12" w:space="0" w:color="auto"/>
            </w:tcBorders>
            <w:vAlign w:val="center"/>
          </w:tcPr>
          <w:p w14:paraId="643ACF09" w14:textId="4CCE4AA0" w:rsidR="001105B0" w:rsidRDefault="003A1FF7" w:rsidP="00905C20">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0188292" w:rsidR="006927F7" w:rsidRPr="006927F7" w:rsidRDefault="006927F7" w:rsidP="006D2D80">
      <w:pPr>
        <w:ind w:firstLineChars="0" w:firstLine="0"/>
        <w:rPr>
          <w:b/>
          <w:bCs/>
        </w:rPr>
      </w:pPr>
      <w:r w:rsidRPr="006927F7">
        <w:rPr>
          <w:rFonts w:hint="eastAsia"/>
          <w:b/>
          <w:bCs/>
        </w:rPr>
        <w:lastRenderedPageBreak/>
        <w:t>四、「概念理解」、「概念反思」、「概念應用」課堂感受比較</w:t>
      </w:r>
    </w:p>
    <w:p w14:paraId="1C2A7B92" w14:textId="0183948A" w:rsidR="00FE45AA" w:rsidRPr="00FE45AA" w:rsidRDefault="00572C60" w:rsidP="00FE45AA">
      <w:pPr>
        <w:ind w:firstLine="480"/>
        <w:rPr>
          <w:rFonts w:cs="Times New Roman"/>
        </w:rPr>
      </w:pPr>
      <w:r>
        <w:rPr>
          <w:rFonts w:hint="eastAsia"/>
        </w:rPr>
        <w:t>為比較學生在視覺化模擬輔助教學中，對於「概念理解」、「概念反思」、「概念應用」之課堂感受差異，本研究在實驗組的態度問卷後測中設計「『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」面向，以複選題的方式調查學生認為本研究依照各教學策略設計的課堂活動對於學習有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w:t>
      </w:r>
      <w:ins w:id="138" w:author="user" w:date="2022-07-14T21:46:00Z">
        <w:r w:rsidR="00C8379A">
          <w:rPr>
            <w:rFonts w:cs="Times New Roman" w:hint="eastAsia"/>
          </w:rPr>
          <w:t>學習</w:t>
        </w:r>
      </w:ins>
      <w:del w:id="139" w:author="user" w:date="2022-07-14T21:46:00Z">
        <w:r w:rsidR="00F10DEE" w:rsidDel="00C8379A">
          <w:rPr>
            <w:rFonts w:cs="Times New Roman" w:hint="eastAsia"/>
          </w:rPr>
          <w:delText>課堂</w:delText>
        </w:r>
      </w:del>
      <w:r w:rsidR="00F10DEE">
        <w:rPr>
          <w:rFonts w:cs="Times New Roman" w:hint="eastAsia"/>
        </w:rPr>
        <w:t>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；對於依照「概念反思」所設計的課堂活動，勾選「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；對於依照「概念應用」所設計的課堂活動，勾選「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此調查結果可以得知，學生認為各項學習策略所延伸的課堂活動（例如：「老師講解」、「模擬平台之操作」、「程式實作」）對於自身學習之影響與本研究原先設定的教學目的相符，亦即</w:t>
      </w:r>
      <w:r w:rsidR="00DA49D9">
        <w:rPr>
          <w:rFonts w:cs="Times New Roman" w:hint="eastAsia"/>
        </w:rPr>
        <w:t>這些課堂活動的設計能夠體現本研究所提出之模擬式教學策略。</w:t>
      </w:r>
    </w:p>
    <w:p w14:paraId="71EB4B29" w14:textId="77777777" w:rsidR="006C3444" w:rsidRDefault="006C3444" w:rsidP="00AA29B5">
      <w:pPr>
        <w:ind w:firstLineChars="0" w:firstLine="0"/>
      </w:pPr>
    </w:p>
    <w:p w14:paraId="0C3411C6" w14:textId="41115D41" w:rsidR="00AA29B5" w:rsidRDefault="00AA29B5" w:rsidP="00AA29B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18</w:t>
      </w:r>
      <w:r>
        <w:fldChar w:fldCharType="end"/>
      </w:r>
      <w:r w:rsidRPr="00FC6FC9">
        <w:rPr>
          <w:rFonts w:hint="eastAsia"/>
        </w:rPr>
        <w:t>課堂感受比較複選題之</w:t>
      </w:r>
      <w:r>
        <w:rPr>
          <w:rFonts w:hint="eastAsia"/>
        </w:rPr>
        <w:t>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301"/>
        <w:gridCol w:w="1302"/>
        <w:gridCol w:w="1302"/>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3F54657A" w14:textId="5E6848D0" w:rsidR="006927F7" w:rsidRDefault="006927F7" w:rsidP="00CB3D4A">
      <w:pPr>
        <w:ind w:firstLine="480"/>
      </w:pPr>
    </w:p>
    <w:p w14:paraId="61BE2F59" w14:textId="77777777" w:rsidR="006C3444" w:rsidRDefault="006C3444" w:rsidP="00CB3D4A">
      <w:pPr>
        <w:ind w:firstLine="480"/>
      </w:pPr>
    </w:p>
    <w:p w14:paraId="74D5B97F" w14:textId="77777777" w:rsidR="006927F7" w:rsidRPr="006927F7" w:rsidRDefault="006927F7" w:rsidP="00CB3D4A">
      <w:pPr>
        <w:ind w:firstLine="480"/>
      </w:pPr>
    </w:p>
    <w:p w14:paraId="722F6A88" w14:textId="77777777" w:rsidR="00A73E99" w:rsidRDefault="00A73E99">
      <w:pPr>
        <w:spacing w:line="240" w:lineRule="auto"/>
        <w:ind w:firstLineChars="0" w:firstLine="0"/>
        <w:jc w:val="left"/>
      </w:pPr>
      <w:r>
        <w:br w:type="page"/>
      </w:r>
    </w:p>
    <w:p w14:paraId="4EBC56E2" w14:textId="1F5F4F15" w:rsidR="00A73E99" w:rsidRDefault="001F7F87" w:rsidP="00A73E99">
      <w:pPr>
        <w:pStyle w:val="a0"/>
      </w:pPr>
      <w:bookmarkStart w:id="140" w:name="_Toc107083472"/>
      <w:r>
        <w:rPr>
          <w:rFonts w:hint="eastAsia"/>
        </w:rPr>
        <w:lastRenderedPageBreak/>
        <w:t>講述式教學之課堂感受</w:t>
      </w:r>
      <w:bookmarkEnd w:id="140"/>
    </w:p>
    <w:p w14:paraId="017C5404" w14:textId="14E52BC6" w:rsidR="001F7F87" w:rsidRDefault="005743B5" w:rsidP="00CB3D4A">
      <w:pPr>
        <w:ind w:firstLine="480"/>
        <w:rPr>
          <w:rFonts w:ascii="Apple Color Emoji" w:hAnsi="Apple Color Emoji" w:cs="Apple Color Emoji"/>
        </w:rPr>
      </w:pPr>
      <w:r>
        <w:rPr>
          <w:rFonts w:hint="eastAsia"/>
        </w:rPr>
        <w:t>因為本研究針對模擬式教學策略所設計之課堂活動，模擬平台主要使用於「概念反思」之策略中，「概念理解」之策略主要發展為「老師講解」之課堂活動，「概念應用」則發展為「程式實作」之課堂活動</w:t>
      </w:r>
      <w:r w:rsidR="002C4FD4">
        <w:rPr>
          <w:rFonts w:hint="eastAsia"/>
        </w:rPr>
        <w:t>，所以在控制組所進行的課程，也包含了「老師講解」、「程式實作」之課堂活動。為探討兩組學生對於此兩種課堂活動之課堂感受之差異，本研究於控制組態度問卷後測中設計「講述式教學之課堂感受」面向，以複選題的方式調查學生認為老師講解投影片的過程有助於學習哪些</w:t>
      </w:r>
      <w:r w:rsidR="002C4FD4">
        <w:rPr>
          <w:rFonts w:ascii="Apple Color Emoji" w:hAnsi="Apple Color Emoji" w:cs="Apple Color Emoji" w:hint="eastAsia"/>
        </w:rPr>
        <w:t>課堂內容</w:t>
      </w:r>
      <w:r w:rsidR="00D2671C">
        <w:rPr>
          <w:rFonts w:ascii="Apple Color Emoji" w:hAnsi="Apple Color Emoji" w:cs="Apple Color Emoji" w:hint="eastAsia"/>
        </w:rPr>
        <w:t>，以及</w:t>
      </w:r>
      <w:r w:rsidR="00D2671C">
        <w:rPr>
          <w:rFonts w:hint="eastAsia"/>
        </w:rPr>
        <w:t>認為程式實作的過程有助於學習哪些</w:t>
      </w:r>
      <w:r w:rsidR="00D2671C">
        <w:rPr>
          <w:rFonts w:ascii="Apple Color Emoji" w:hAnsi="Apple Color Emoji" w:cs="Apple Color Emoji" w:hint="eastAsia"/>
        </w:rPr>
        <w:t>課堂內容</w:t>
      </w:r>
    </w:p>
    <w:p w14:paraId="2B3DD6D9" w14:textId="012DBEAB" w:rsidR="00D903C7" w:rsidRDefault="00D2671C" w:rsidP="00D2671C">
      <w:pPr>
        <w:ind w:firstLine="480"/>
        <w:rPr>
          <w:rFonts w:cs="Times New Roman"/>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而「資料搜集」、「</w:t>
      </w:r>
      <w:r w:rsidR="00D903C7" w:rsidRPr="00D2671C">
        <w:rPr>
          <w:rFonts w:cs="Times New Roman" w:hint="eastAsia"/>
        </w:rPr>
        <w:t>訓練類神經網路的目的</w:t>
      </w:r>
      <w:r w:rsidR="00D903C7">
        <w:rPr>
          <w:rFonts w:cs="Times New Roman" w:hint="eastAsia"/>
        </w:rPr>
        <w:t>」皆為教材內容中，較簡單的課堂概念，由此可見控制組學生認為「老師講解」之課堂活動能夠幫助理解較簡單的課程概念。</w:t>
      </w:r>
    </w:p>
    <w:p w14:paraId="4759EC52" w14:textId="291DD7B8" w:rsidR="00D2671C" w:rsidRPr="00E55D05" w:rsidRDefault="00D2671C" w:rsidP="00D2671C">
      <w:pPr>
        <w:ind w:firstLine="480"/>
      </w:pPr>
      <w:r>
        <w:rPr>
          <w:rFonts w:cs="Times New Roman" w:hint="eastAsia"/>
        </w:rPr>
        <w:t>而由表</w:t>
      </w:r>
      <w:r>
        <w:rPr>
          <w:rFonts w:cs="Times New Roman"/>
        </w:rPr>
        <w:t>4-20</w:t>
      </w:r>
      <w:r>
        <w:rPr>
          <w:rFonts w:cs="Times New Roman" w:hint="eastAsia"/>
        </w:rPr>
        <w:t>可知，對於「程式實作」之課堂活動，勾選「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040A7E">
        <w:rPr>
          <w:rFonts w:cs="Times New Roman" w:hint="eastAsia"/>
        </w:rPr>
        <w:t>課堂概念有較高的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pPr>
    </w:p>
    <w:p w14:paraId="5D5114A4" w14:textId="13D6DE50" w:rsidR="00E2503E" w:rsidRDefault="00E2503E" w:rsidP="00E2503E">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19</w:t>
      </w:r>
      <w:r>
        <w:fldChar w:fldCharType="end"/>
      </w:r>
      <w:r w:rsidRPr="00527401">
        <w:rPr>
          <w:rFonts w:hint="eastAsia"/>
        </w:rPr>
        <w:t>「</w:t>
      </w:r>
      <w:r>
        <w:rPr>
          <w:rFonts w:hint="eastAsia"/>
        </w:rPr>
        <w:t>老師講解</w:t>
      </w:r>
      <w:r w:rsidRPr="00527401">
        <w:rPr>
          <w:rFonts w:hint="eastAsia"/>
        </w:rPr>
        <w:t>」有助於各課堂概念學習的認可狀況</w:t>
      </w:r>
      <w:r>
        <w:rPr>
          <w:noProof/>
        </w:rPr>
        <w:t>(</w:t>
      </w:r>
      <w:r>
        <w:rPr>
          <w:rFonts w:hint="eastAsia"/>
          <w:noProof/>
        </w:rPr>
        <w:t>控制組</w:t>
      </w:r>
      <w:r>
        <w:rPr>
          <w:noProof/>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4879FF" w14:paraId="3A4603FD" w14:textId="77777777" w:rsidTr="00E2503E">
        <w:tc>
          <w:tcPr>
            <w:tcW w:w="4395" w:type="dxa"/>
            <w:tcBorders>
              <w:top w:val="single" w:sz="12" w:space="0" w:color="auto"/>
              <w:bottom w:val="single" w:sz="12" w:space="0" w:color="auto"/>
            </w:tcBorders>
            <w:vAlign w:val="center"/>
          </w:tcPr>
          <w:p w14:paraId="40CC298B" w14:textId="77777777" w:rsidR="004879FF" w:rsidRDefault="004879FF" w:rsidP="00905C20">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73629CA0" w14:textId="09187584" w:rsidR="004879FF" w:rsidRDefault="00E2503E" w:rsidP="00E2503E">
            <w:pPr>
              <w:ind w:firstLineChars="0" w:firstLine="0"/>
              <w:jc w:val="center"/>
            </w:pPr>
            <w:r>
              <w:rPr>
                <w:rFonts w:hint="eastAsia"/>
              </w:rPr>
              <w:t>認為有幫助的</w:t>
            </w:r>
            <w:r w:rsidR="004879FF">
              <w:rPr>
                <w:rFonts w:hint="eastAsia"/>
              </w:rPr>
              <w:t>人數</w:t>
            </w:r>
          </w:p>
        </w:tc>
        <w:tc>
          <w:tcPr>
            <w:tcW w:w="2163" w:type="dxa"/>
            <w:tcBorders>
              <w:top w:val="single" w:sz="12" w:space="0" w:color="auto"/>
              <w:bottom w:val="single" w:sz="12" w:space="0" w:color="auto"/>
            </w:tcBorders>
            <w:vAlign w:val="center"/>
          </w:tcPr>
          <w:p w14:paraId="291F8BE1" w14:textId="0A60FB89" w:rsidR="004879FF" w:rsidRDefault="00E2503E" w:rsidP="00E2503E">
            <w:pPr>
              <w:ind w:firstLineChars="0" w:firstLine="0"/>
              <w:jc w:val="center"/>
            </w:pPr>
            <w:r>
              <w:rPr>
                <w:rFonts w:hint="eastAsia"/>
              </w:rPr>
              <w:t>認為有幫助的</w:t>
            </w:r>
            <w:r w:rsidR="004879FF">
              <w:rPr>
                <w:rFonts w:hint="eastAsia"/>
              </w:rPr>
              <w:t>比例</w:t>
            </w:r>
          </w:p>
        </w:tc>
      </w:tr>
      <w:tr w:rsidR="004879FF" w14:paraId="47260D89" w14:textId="77777777" w:rsidTr="00E2503E">
        <w:tc>
          <w:tcPr>
            <w:tcW w:w="4395" w:type="dxa"/>
            <w:tcBorders>
              <w:top w:val="single" w:sz="12" w:space="0" w:color="auto"/>
              <w:bottom w:val="single" w:sz="6" w:space="0" w:color="auto"/>
            </w:tcBorders>
            <w:vAlign w:val="center"/>
          </w:tcPr>
          <w:p w14:paraId="2B13E52A" w14:textId="77777777" w:rsidR="004879FF" w:rsidRPr="000E0F3C" w:rsidRDefault="004879FF"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354B5772" w14:textId="41AD186C" w:rsidR="004879FF" w:rsidRDefault="004879FF" w:rsidP="00905C20">
            <w:pPr>
              <w:ind w:firstLineChars="0" w:firstLine="0"/>
              <w:jc w:val="center"/>
            </w:pPr>
            <w:r>
              <w:rPr>
                <w:rFonts w:hint="eastAsia"/>
              </w:rPr>
              <w:t>5</w:t>
            </w:r>
            <w:r w:rsidR="00A16DA3">
              <w:t>0</w:t>
            </w:r>
          </w:p>
        </w:tc>
        <w:tc>
          <w:tcPr>
            <w:tcW w:w="2163" w:type="dxa"/>
            <w:tcBorders>
              <w:top w:val="single" w:sz="12" w:space="0" w:color="auto"/>
              <w:bottom w:val="single" w:sz="6" w:space="0" w:color="auto"/>
            </w:tcBorders>
            <w:vAlign w:val="center"/>
          </w:tcPr>
          <w:p w14:paraId="26668C6E" w14:textId="4E0D9863" w:rsidR="004879FF" w:rsidRDefault="00A16DA3" w:rsidP="00905C20">
            <w:pPr>
              <w:ind w:firstLineChars="0" w:firstLine="0"/>
              <w:jc w:val="center"/>
            </w:pPr>
            <w:r>
              <w:rPr>
                <w:rFonts w:hint="eastAsia"/>
              </w:rPr>
              <w:t>7</w:t>
            </w:r>
            <w:r>
              <w:t>5.8%</w:t>
            </w:r>
          </w:p>
        </w:tc>
      </w:tr>
      <w:tr w:rsidR="004879FF" w14:paraId="64954377" w14:textId="77777777" w:rsidTr="00E2503E">
        <w:tc>
          <w:tcPr>
            <w:tcW w:w="4395" w:type="dxa"/>
            <w:tcBorders>
              <w:top w:val="single" w:sz="6" w:space="0" w:color="auto"/>
              <w:bottom w:val="single" w:sz="6" w:space="0" w:color="auto"/>
            </w:tcBorders>
            <w:vAlign w:val="center"/>
          </w:tcPr>
          <w:p w14:paraId="19E215BE" w14:textId="77777777" w:rsidR="004879FF" w:rsidRPr="000E0F3C" w:rsidRDefault="004879FF"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1168CCC1" w14:textId="0932A04A" w:rsidR="004879FF" w:rsidRDefault="0038670F" w:rsidP="00905C20">
            <w:pPr>
              <w:ind w:firstLineChars="0" w:firstLine="0"/>
              <w:jc w:val="center"/>
            </w:pPr>
            <w:r>
              <w:rPr>
                <w:rFonts w:hint="eastAsia"/>
              </w:rPr>
              <w:t>4</w:t>
            </w:r>
            <w:r w:rsidR="00A16DA3">
              <w:t>7</w:t>
            </w:r>
          </w:p>
        </w:tc>
        <w:tc>
          <w:tcPr>
            <w:tcW w:w="2163" w:type="dxa"/>
            <w:tcBorders>
              <w:top w:val="single" w:sz="6" w:space="0" w:color="auto"/>
              <w:bottom w:val="single" w:sz="6" w:space="0" w:color="auto"/>
            </w:tcBorders>
            <w:vAlign w:val="center"/>
          </w:tcPr>
          <w:p w14:paraId="7C83BA76" w14:textId="402B0939" w:rsidR="004879FF" w:rsidRDefault="00A16DA3" w:rsidP="00905C20">
            <w:pPr>
              <w:ind w:firstLineChars="0" w:firstLine="0"/>
              <w:jc w:val="center"/>
            </w:pPr>
            <w:r>
              <w:rPr>
                <w:rFonts w:hint="eastAsia"/>
              </w:rPr>
              <w:t>7</w:t>
            </w:r>
            <w:r>
              <w:t>1.2%</w:t>
            </w:r>
          </w:p>
        </w:tc>
      </w:tr>
      <w:tr w:rsidR="004879FF" w14:paraId="7E03E866" w14:textId="77777777" w:rsidTr="00E2503E">
        <w:tc>
          <w:tcPr>
            <w:tcW w:w="4395" w:type="dxa"/>
            <w:tcBorders>
              <w:top w:val="single" w:sz="6" w:space="0" w:color="auto"/>
              <w:bottom w:val="single" w:sz="6" w:space="0" w:color="auto"/>
            </w:tcBorders>
            <w:vAlign w:val="center"/>
          </w:tcPr>
          <w:p w14:paraId="4D4A1D26" w14:textId="77777777" w:rsidR="004879FF" w:rsidRPr="000E0F3C" w:rsidRDefault="004879FF"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F4D0A61" w14:textId="74C58FA4" w:rsidR="004879FF" w:rsidRDefault="0038670F" w:rsidP="00905C20">
            <w:pPr>
              <w:ind w:firstLineChars="0" w:firstLine="0"/>
              <w:jc w:val="center"/>
            </w:pPr>
            <w:r>
              <w:rPr>
                <w:rFonts w:hint="eastAsia"/>
              </w:rPr>
              <w:t>4</w:t>
            </w:r>
            <w:r w:rsidR="00A16DA3">
              <w:t>0</w:t>
            </w:r>
          </w:p>
        </w:tc>
        <w:tc>
          <w:tcPr>
            <w:tcW w:w="2163" w:type="dxa"/>
            <w:tcBorders>
              <w:top w:val="single" w:sz="6" w:space="0" w:color="auto"/>
              <w:bottom w:val="single" w:sz="6" w:space="0" w:color="auto"/>
            </w:tcBorders>
            <w:vAlign w:val="center"/>
          </w:tcPr>
          <w:p w14:paraId="39940155" w14:textId="044402C6" w:rsidR="004879FF" w:rsidRDefault="00A16DA3" w:rsidP="00905C20">
            <w:pPr>
              <w:ind w:firstLineChars="0" w:firstLine="0"/>
              <w:jc w:val="center"/>
            </w:pPr>
            <w:r>
              <w:rPr>
                <w:rFonts w:hint="eastAsia"/>
              </w:rPr>
              <w:t>6</w:t>
            </w:r>
            <w:r>
              <w:t>0.6%</w:t>
            </w:r>
          </w:p>
        </w:tc>
      </w:tr>
      <w:tr w:rsidR="004879FF" w14:paraId="310790F6" w14:textId="77777777" w:rsidTr="00E2503E">
        <w:tc>
          <w:tcPr>
            <w:tcW w:w="4395" w:type="dxa"/>
            <w:tcBorders>
              <w:top w:val="single" w:sz="6" w:space="0" w:color="auto"/>
              <w:bottom w:val="single" w:sz="6" w:space="0" w:color="auto"/>
            </w:tcBorders>
            <w:vAlign w:val="center"/>
          </w:tcPr>
          <w:p w14:paraId="76F79F0A" w14:textId="77777777" w:rsidR="004879FF" w:rsidRPr="000E0F3C" w:rsidRDefault="004879FF"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149D4AEE" w14:textId="454B044D" w:rsidR="004879FF" w:rsidRDefault="0038670F" w:rsidP="00905C20">
            <w:pPr>
              <w:ind w:firstLineChars="0" w:firstLine="0"/>
              <w:jc w:val="center"/>
            </w:pPr>
            <w:r>
              <w:rPr>
                <w:rFonts w:hint="eastAsia"/>
              </w:rPr>
              <w:t>4</w:t>
            </w:r>
            <w:r w:rsidR="00A16DA3">
              <w:t>6</w:t>
            </w:r>
          </w:p>
        </w:tc>
        <w:tc>
          <w:tcPr>
            <w:tcW w:w="2163" w:type="dxa"/>
            <w:tcBorders>
              <w:top w:val="single" w:sz="6" w:space="0" w:color="auto"/>
              <w:bottom w:val="single" w:sz="6" w:space="0" w:color="auto"/>
            </w:tcBorders>
            <w:vAlign w:val="center"/>
          </w:tcPr>
          <w:p w14:paraId="71504F85" w14:textId="7A720C05" w:rsidR="004879FF" w:rsidRDefault="00A16DA3" w:rsidP="00905C20">
            <w:pPr>
              <w:ind w:firstLineChars="0" w:firstLine="0"/>
              <w:jc w:val="center"/>
            </w:pPr>
            <w:r>
              <w:rPr>
                <w:rFonts w:hint="eastAsia"/>
              </w:rPr>
              <w:t>6</w:t>
            </w:r>
            <w:r>
              <w:t>9.7%</w:t>
            </w:r>
          </w:p>
        </w:tc>
      </w:tr>
      <w:tr w:rsidR="004879FF" w14:paraId="726A6322" w14:textId="77777777" w:rsidTr="00E2503E">
        <w:tc>
          <w:tcPr>
            <w:tcW w:w="4395" w:type="dxa"/>
            <w:tcBorders>
              <w:top w:val="single" w:sz="6" w:space="0" w:color="auto"/>
              <w:bottom w:val="single" w:sz="6" w:space="0" w:color="auto"/>
            </w:tcBorders>
            <w:vAlign w:val="center"/>
          </w:tcPr>
          <w:p w14:paraId="0A50F9B9" w14:textId="77777777" w:rsidR="004879FF" w:rsidRPr="000E0F3C" w:rsidRDefault="004879FF"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5F88E534" w14:textId="57E1B4BE" w:rsidR="004879FF" w:rsidRDefault="0038670F" w:rsidP="00905C20">
            <w:pPr>
              <w:ind w:firstLineChars="0" w:firstLine="0"/>
              <w:jc w:val="center"/>
            </w:pPr>
            <w:r>
              <w:rPr>
                <w:rFonts w:hint="eastAsia"/>
              </w:rPr>
              <w:t>3</w:t>
            </w:r>
            <w:r w:rsidR="00A16DA3">
              <w:t>5</w:t>
            </w:r>
          </w:p>
        </w:tc>
        <w:tc>
          <w:tcPr>
            <w:tcW w:w="2163" w:type="dxa"/>
            <w:tcBorders>
              <w:top w:val="single" w:sz="6" w:space="0" w:color="auto"/>
              <w:bottom w:val="single" w:sz="6" w:space="0" w:color="auto"/>
            </w:tcBorders>
            <w:vAlign w:val="center"/>
          </w:tcPr>
          <w:p w14:paraId="21CDE22B" w14:textId="2F200524" w:rsidR="004879FF" w:rsidRDefault="00A16DA3" w:rsidP="00905C20">
            <w:pPr>
              <w:ind w:firstLineChars="0" w:firstLine="0"/>
              <w:jc w:val="center"/>
            </w:pPr>
            <w:r>
              <w:rPr>
                <w:rFonts w:hint="eastAsia"/>
              </w:rPr>
              <w:t>5</w:t>
            </w:r>
            <w:r>
              <w:t>3.0%</w:t>
            </w:r>
          </w:p>
        </w:tc>
      </w:tr>
      <w:tr w:rsidR="004879FF" w14:paraId="7292D35A" w14:textId="77777777" w:rsidTr="00E2503E">
        <w:tc>
          <w:tcPr>
            <w:tcW w:w="4395" w:type="dxa"/>
            <w:tcBorders>
              <w:top w:val="single" w:sz="6" w:space="0" w:color="auto"/>
              <w:bottom w:val="single" w:sz="6" w:space="0" w:color="auto"/>
            </w:tcBorders>
            <w:vAlign w:val="center"/>
          </w:tcPr>
          <w:p w14:paraId="766A158C" w14:textId="77777777" w:rsidR="004879FF" w:rsidRPr="000E0F3C" w:rsidRDefault="004879FF"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5EC981FC" w14:textId="09F86824" w:rsidR="004879FF" w:rsidRDefault="0038670F" w:rsidP="00905C20">
            <w:pPr>
              <w:ind w:firstLineChars="0" w:firstLine="0"/>
              <w:jc w:val="center"/>
            </w:pPr>
            <w:r>
              <w:rPr>
                <w:rFonts w:hint="eastAsia"/>
              </w:rPr>
              <w:t>2</w:t>
            </w:r>
            <w:r w:rsidR="00A16DA3">
              <w:t>7</w:t>
            </w:r>
          </w:p>
        </w:tc>
        <w:tc>
          <w:tcPr>
            <w:tcW w:w="2163" w:type="dxa"/>
            <w:tcBorders>
              <w:top w:val="single" w:sz="6" w:space="0" w:color="auto"/>
              <w:bottom w:val="single" w:sz="6" w:space="0" w:color="auto"/>
            </w:tcBorders>
            <w:vAlign w:val="center"/>
          </w:tcPr>
          <w:p w14:paraId="738C9090" w14:textId="79939DF7" w:rsidR="004879FF" w:rsidRDefault="00A16DA3" w:rsidP="00905C20">
            <w:pPr>
              <w:ind w:firstLineChars="0" w:firstLine="0"/>
              <w:jc w:val="center"/>
            </w:pPr>
            <w:r>
              <w:rPr>
                <w:rFonts w:hint="eastAsia"/>
              </w:rPr>
              <w:t>4</w:t>
            </w:r>
            <w:r>
              <w:t>0.9%</w:t>
            </w:r>
          </w:p>
        </w:tc>
      </w:tr>
      <w:tr w:rsidR="004879FF" w14:paraId="7DB05D42" w14:textId="77777777" w:rsidTr="00E2503E">
        <w:tc>
          <w:tcPr>
            <w:tcW w:w="4395" w:type="dxa"/>
            <w:tcBorders>
              <w:top w:val="single" w:sz="6" w:space="0" w:color="auto"/>
              <w:bottom w:val="single" w:sz="12" w:space="0" w:color="auto"/>
            </w:tcBorders>
            <w:vAlign w:val="center"/>
          </w:tcPr>
          <w:p w14:paraId="05C32B65" w14:textId="77777777" w:rsidR="004879FF" w:rsidRDefault="004879FF" w:rsidP="00905C2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B64735F" w14:textId="71F98F0A" w:rsidR="004879FF" w:rsidRDefault="0038670F" w:rsidP="00905C20">
            <w:pPr>
              <w:ind w:firstLineChars="0" w:firstLine="0"/>
              <w:jc w:val="center"/>
            </w:pPr>
            <w:r>
              <w:rPr>
                <w:rFonts w:hint="eastAsia"/>
              </w:rPr>
              <w:t>3</w:t>
            </w:r>
            <w:r w:rsidR="00A16DA3">
              <w:t>7</w:t>
            </w:r>
          </w:p>
        </w:tc>
        <w:tc>
          <w:tcPr>
            <w:tcW w:w="2163" w:type="dxa"/>
            <w:tcBorders>
              <w:top w:val="single" w:sz="6" w:space="0" w:color="auto"/>
              <w:bottom w:val="single" w:sz="12" w:space="0" w:color="auto"/>
            </w:tcBorders>
            <w:vAlign w:val="center"/>
          </w:tcPr>
          <w:p w14:paraId="47AAC766" w14:textId="121CE541" w:rsidR="004879FF" w:rsidRDefault="00A16DA3" w:rsidP="00905C20">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C1DCB30" w14:textId="2AB6F6B2" w:rsidR="00E2503E" w:rsidRDefault="00E2503E" w:rsidP="00E2503E">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20</w:t>
      </w:r>
      <w:r>
        <w:fldChar w:fldCharType="end"/>
      </w:r>
      <w:r w:rsidRPr="00E87CBB">
        <w:rPr>
          <w:rFonts w:hint="eastAsia"/>
        </w:rPr>
        <w:t>「程式實作」有助於各課堂概念學習的認可狀況</w:t>
      </w:r>
      <w:r>
        <w:rPr>
          <w:noProof/>
        </w:rPr>
        <w:t>(</w:t>
      </w:r>
      <w:r>
        <w:rPr>
          <w:rFonts w:hint="eastAsia"/>
          <w:noProof/>
        </w:rPr>
        <w:t>控制組</w:t>
      </w:r>
      <w:r>
        <w:rPr>
          <w:noProof/>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A16DA3" w14:paraId="4A67A7B5" w14:textId="77777777" w:rsidTr="00E2503E">
        <w:tc>
          <w:tcPr>
            <w:tcW w:w="4395" w:type="dxa"/>
            <w:tcBorders>
              <w:top w:val="single" w:sz="12" w:space="0" w:color="auto"/>
              <w:bottom w:val="single" w:sz="12" w:space="0" w:color="auto"/>
            </w:tcBorders>
            <w:vAlign w:val="center"/>
          </w:tcPr>
          <w:p w14:paraId="3C9F5D9A" w14:textId="77777777" w:rsidR="00A16DA3" w:rsidRDefault="00A16DA3" w:rsidP="00905C20">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48D6BC41" w14:textId="459E5B2F" w:rsidR="00A16DA3" w:rsidRDefault="00E2503E" w:rsidP="00E2503E">
            <w:pPr>
              <w:ind w:firstLineChars="0" w:firstLine="0"/>
              <w:jc w:val="center"/>
            </w:pPr>
            <w:r>
              <w:rPr>
                <w:rFonts w:hint="eastAsia"/>
              </w:rPr>
              <w:t>認為有幫助的</w:t>
            </w:r>
            <w:r w:rsidR="00A16DA3">
              <w:rPr>
                <w:rFonts w:hint="eastAsia"/>
              </w:rPr>
              <w:t>人數</w:t>
            </w:r>
          </w:p>
        </w:tc>
        <w:tc>
          <w:tcPr>
            <w:tcW w:w="2163" w:type="dxa"/>
            <w:tcBorders>
              <w:top w:val="single" w:sz="12" w:space="0" w:color="auto"/>
              <w:bottom w:val="single" w:sz="12" w:space="0" w:color="auto"/>
            </w:tcBorders>
            <w:vAlign w:val="center"/>
          </w:tcPr>
          <w:p w14:paraId="7100E53F" w14:textId="671CFE8D" w:rsidR="00A16DA3" w:rsidRDefault="00E2503E" w:rsidP="00E2503E">
            <w:pPr>
              <w:ind w:firstLineChars="0" w:firstLine="0"/>
              <w:jc w:val="center"/>
            </w:pPr>
            <w:r>
              <w:rPr>
                <w:rFonts w:hint="eastAsia"/>
              </w:rPr>
              <w:t>認為有幫助的</w:t>
            </w:r>
            <w:r w:rsidR="00A16DA3">
              <w:rPr>
                <w:rFonts w:hint="eastAsia"/>
              </w:rPr>
              <w:t>比例</w:t>
            </w:r>
          </w:p>
        </w:tc>
      </w:tr>
      <w:tr w:rsidR="00A16DA3" w14:paraId="7F3E9DA0" w14:textId="77777777" w:rsidTr="00E2503E">
        <w:tc>
          <w:tcPr>
            <w:tcW w:w="4395" w:type="dxa"/>
            <w:tcBorders>
              <w:top w:val="single" w:sz="12" w:space="0" w:color="auto"/>
              <w:bottom w:val="single" w:sz="6" w:space="0" w:color="auto"/>
            </w:tcBorders>
            <w:vAlign w:val="center"/>
          </w:tcPr>
          <w:p w14:paraId="0599B47B" w14:textId="77777777" w:rsidR="00A16DA3" w:rsidRPr="000E0F3C" w:rsidRDefault="00A16DA3"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74AD9178" w14:textId="12D96F90" w:rsidR="00A16DA3" w:rsidRDefault="00A16DA3" w:rsidP="00905C20">
            <w:pPr>
              <w:ind w:firstLineChars="0" w:firstLine="0"/>
              <w:jc w:val="center"/>
            </w:pPr>
            <w:r>
              <w:rPr>
                <w:rFonts w:hint="eastAsia"/>
              </w:rPr>
              <w:t>3</w:t>
            </w:r>
            <w:r>
              <w:t>0</w:t>
            </w:r>
          </w:p>
        </w:tc>
        <w:tc>
          <w:tcPr>
            <w:tcW w:w="2163" w:type="dxa"/>
            <w:tcBorders>
              <w:top w:val="single" w:sz="12" w:space="0" w:color="auto"/>
              <w:bottom w:val="single" w:sz="6" w:space="0" w:color="auto"/>
            </w:tcBorders>
            <w:vAlign w:val="center"/>
          </w:tcPr>
          <w:p w14:paraId="41B2B10A" w14:textId="24E5047D" w:rsidR="00A16DA3" w:rsidRDefault="00A16DA3" w:rsidP="00905C20">
            <w:pPr>
              <w:ind w:firstLineChars="0" w:firstLine="0"/>
              <w:jc w:val="center"/>
            </w:pPr>
            <w:r>
              <w:rPr>
                <w:rFonts w:hint="eastAsia"/>
              </w:rPr>
              <w:t>4</w:t>
            </w:r>
            <w:r>
              <w:t>5.5</w:t>
            </w:r>
            <w:r w:rsidR="006A44E4">
              <w:t>%</w:t>
            </w:r>
          </w:p>
        </w:tc>
      </w:tr>
      <w:tr w:rsidR="00A16DA3" w14:paraId="0CF1A0F2" w14:textId="77777777" w:rsidTr="00E2503E">
        <w:tc>
          <w:tcPr>
            <w:tcW w:w="4395" w:type="dxa"/>
            <w:tcBorders>
              <w:top w:val="single" w:sz="6" w:space="0" w:color="auto"/>
              <w:bottom w:val="single" w:sz="6" w:space="0" w:color="auto"/>
            </w:tcBorders>
            <w:vAlign w:val="center"/>
          </w:tcPr>
          <w:p w14:paraId="203210E4" w14:textId="77777777" w:rsidR="00A16DA3" w:rsidRPr="000E0F3C" w:rsidRDefault="00A16DA3"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3BBEC7C8" w14:textId="4819DA37" w:rsidR="00A16DA3" w:rsidRDefault="00A16DA3" w:rsidP="00905C20">
            <w:pPr>
              <w:ind w:firstLineChars="0" w:firstLine="0"/>
              <w:jc w:val="center"/>
            </w:pPr>
            <w:r>
              <w:rPr>
                <w:rFonts w:hint="eastAsia"/>
              </w:rPr>
              <w:t>3</w:t>
            </w:r>
            <w:r>
              <w:t>3</w:t>
            </w:r>
          </w:p>
        </w:tc>
        <w:tc>
          <w:tcPr>
            <w:tcW w:w="2163" w:type="dxa"/>
            <w:tcBorders>
              <w:top w:val="single" w:sz="6" w:space="0" w:color="auto"/>
              <w:bottom w:val="single" w:sz="6" w:space="0" w:color="auto"/>
            </w:tcBorders>
            <w:vAlign w:val="center"/>
          </w:tcPr>
          <w:p w14:paraId="21030C0A" w14:textId="51437B7B" w:rsidR="00A16DA3" w:rsidRDefault="006A44E4" w:rsidP="00905C20">
            <w:pPr>
              <w:ind w:firstLineChars="0" w:firstLine="0"/>
              <w:jc w:val="center"/>
            </w:pPr>
            <w:r>
              <w:rPr>
                <w:rFonts w:hint="eastAsia"/>
              </w:rPr>
              <w:t>5</w:t>
            </w:r>
            <w:r>
              <w:t>0.0%</w:t>
            </w:r>
          </w:p>
        </w:tc>
      </w:tr>
      <w:tr w:rsidR="00A16DA3" w14:paraId="1D26A261" w14:textId="77777777" w:rsidTr="00E2503E">
        <w:tc>
          <w:tcPr>
            <w:tcW w:w="4395" w:type="dxa"/>
            <w:tcBorders>
              <w:top w:val="single" w:sz="6" w:space="0" w:color="auto"/>
              <w:bottom w:val="single" w:sz="6" w:space="0" w:color="auto"/>
            </w:tcBorders>
            <w:vAlign w:val="center"/>
          </w:tcPr>
          <w:p w14:paraId="2CB81811" w14:textId="77777777" w:rsidR="00A16DA3" w:rsidRPr="000E0F3C" w:rsidRDefault="00A16DA3"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D8007D6" w14:textId="69F6E08C" w:rsidR="00A16DA3" w:rsidRDefault="00A16DA3" w:rsidP="00905C20">
            <w:pPr>
              <w:ind w:firstLineChars="0" w:firstLine="0"/>
              <w:jc w:val="center"/>
            </w:pPr>
            <w:r>
              <w:rPr>
                <w:rFonts w:hint="eastAsia"/>
              </w:rPr>
              <w:t>3</w:t>
            </w:r>
            <w:r>
              <w:t>7</w:t>
            </w:r>
          </w:p>
        </w:tc>
        <w:tc>
          <w:tcPr>
            <w:tcW w:w="2163" w:type="dxa"/>
            <w:tcBorders>
              <w:top w:val="single" w:sz="6" w:space="0" w:color="auto"/>
              <w:bottom w:val="single" w:sz="6" w:space="0" w:color="auto"/>
            </w:tcBorders>
            <w:vAlign w:val="center"/>
          </w:tcPr>
          <w:p w14:paraId="23B97768" w14:textId="052AAD35" w:rsidR="00A16DA3" w:rsidRDefault="006A44E4" w:rsidP="00905C20">
            <w:pPr>
              <w:ind w:firstLineChars="0" w:firstLine="0"/>
              <w:jc w:val="center"/>
            </w:pPr>
            <w:r>
              <w:rPr>
                <w:rFonts w:hint="eastAsia"/>
              </w:rPr>
              <w:t>5</w:t>
            </w:r>
            <w:r>
              <w:t>6.1%</w:t>
            </w:r>
          </w:p>
        </w:tc>
      </w:tr>
      <w:tr w:rsidR="00A16DA3" w14:paraId="2DD1E8CA" w14:textId="77777777" w:rsidTr="00E2503E">
        <w:tc>
          <w:tcPr>
            <w:tcW w:w="4395" w:type="dxa"/>
            <w:tcBorders>
              <w:top w:val="single" w:sz="6" w:space="0" w:color="auto"/>
              <w:bottom w:val="single" w:sz="6" w:space="0" w:color="auto"/>
            </w:tcBorders>
            <w:vAlign w:val="center"/>
          </w:tcPr>
          <w:p w14:paraId="6E3035A8" w14:textId="77777777" w:rsidR="00A16DA3" w:rsidRPr="000E0F3C" w:rsidRDefault="00A16DA3"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4A8766BE" w14:textId="158F2121" w:rsidR="00A16DA3" w:rsidRDefault="00A16DA3" w:rsidP="00905C20">
            <w:pPr>
              <w:ind w:firstLineChars="0" w:firstLine="0"/>
              <w:jc w:val="center"/>
            </w:pPr>
            <w:r>
              <w:rPr>
                <w:rFonts w:hint="eastAsia"/>
              </w:rPr>
              <w:t>5</w:t>
            </w:r>
            <w:r>
              <w:t>0</w:t>
            </w:r>
          </w:p>
        </w:tc>
        <w:tc>
          <w:tcPr>
            <w:tcW w:w="2163" w:type="dxa"/>
            <w:tcBorders>
              <w:top w:val="single" w:sz="6" w:space="0" w:color="auto"/>
              <w:bottom w:val="single" w:sz="6" w:space="0" w:color="auto"/>
            </w:tcBorders>
            <w:vAlign w:val="center"/>
          </w:tcPr>
          <w:p w14:paraId="477D527A" w14:textId="13B0EAC1" w:rsidR="00A16DA3" w:rsidRDefault="006A44E4" w:rsidP="00905C20">
            <w:pPr>
              <w:ind w:firstLineChars="0" w:firstLine="0"/>
              <w:jc w:val="center"/>
            </w:pPr>
            <w:r>
              <w:rPr>
                <w:rFonts w:hint="eastAsia"/>
              </w:rPr>
              <w:t>7</w:t>
            </w:r>
            <w:r>
              <w:t>5.8%</w:t>
            </w:r>
          </w:p>
        </w:tc>
      </w:tr>
      <w:tr w:rsidR="00A16DA3" w14:paraId="4614BF91" w14:textId="77777777" w:rsidTr="00E2503E">
        <w:tc>
          <w:tcPr>
            <w:tcW w:w="4395" w:type="dxa"/>
            <w:tcBorders>
              <w:top w:val="single" w:sz="6" w:space="0" w:color="auto"/>
              <w:bottom w:val="single" w:sz="6" w:space="0" w:color="auto"/>
            </w:tcBorders>
            <w:vAlign w:val="center"/>
          </w:tcPr>
          <w:p w14:paraId="68DC5862" w14:textId="77777777" w:rsidR="00A16DA3" w:rsidRPr="000E0F3C" w:rsidRDefault="00A16DA3"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6837A0FC" w14:textId="75C3AB5E" w:rsidR="00A16DA3" w:rsidRDefault="00A16DA3" w:rsidP="00905C20">
            <w:pPr>
              <w:ind w:firstLineChars="0" w:firstLine="0"/>
              <w:jc w:val="center"/>
            </w:pPr>
            <w:r>
              <w:rPr>
                <w:rFonts w:hint="eastAsia"/>
              </w:rPr>
              <w:t>3</w:t>
            </w:r>
            <w:r>
              <w:t>0</w:t>
            </w:r>
          </w:p>
        </w:tc>
        <w:tc>
          <w:tcPr>
            <w:tcW w:w="2163" w:type="dxa"/>
            <w:tcBorders>
              <w:top w:val="single" w:sz="6" w:space="0" w:color="auto"/>
              <w:bottom w:val="single" w:sz="6" w:space="0" w:color="auto"/>
            </w:tcBorders>
            <w:vAlign w:val="center"/>
          </w:tcPr>
          <w:p w14:paraId="3927C747" w14:textId="42A6CA6F" w:rsidR="00A16DA3" w:rsidRDefault="006A44E4" w:rsidP="00905C20">
            <w:pPr>
              <w:ind w:firstLineChars="0" w:firstLine="0"/>
              <w:jc w:val="center"/>
            </w:pPr>
            <w:r>
              <w:rPr>
                <w:rFonts w:hint="eastAsia"/>
              </w:rPr>
              <w:t>4</w:t>
            </w:r>
            <w:r>
              <w:t>5.5%</w:t>
            </w:r>
          </w:p>
        </w:tc>
      </w:tr>
      <w:tr w:rsidR="00A16DA3" w14:paraId="273F7D62" w14:textId="77777777" w:rsidTr="00E2503E">
        <w:tc>
          <w:tcPr>
            <w:tcW w:w="4395" w:type="dxa"/>
            <w:tcBorders>
              <w:top w:val="single" w:sz="6" w:space="0" w:color="auto"/>
              <w:bottom w:val="single" w:sz="6" w:space="0" w:color="auto"/>
            </w:tcBorders>
            <w:vAlign w:val="center"/>
          </w:tcPr>
          <w:p w14:paraId="2505F02C" w14:textId="77777777" w:rsidR="00A16DA3" w:rsidRPr="000E0F3C" w:rsidRDefault="00A16DA3"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FDBA14C" w14:textId="796ED6F1" w:rsidR="00A16DA3" w:rsidRDefault="00A16DA3" w:rsidP="00905C2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57C7CE3A" w14:textId="7204F137" w:rsidR="00A16DA3" w:rsidRDefault="006A44E4" w:rsidP="00905C20">
            <w:pPr>
              <w:ind w:firstLineChars="0" w:firstLine="0"/>
              <w:jc w:val="center"/>
            </w:pPr>
            <w:r>
              <w:rPr>
                <w:rFonts w:hint="eastAsia"/>
              </w:rPr>
              <w:t>3</w:t>
            </w:r>
            <w:r>
              <w:t>9.4%</w:t>
            </w:r>
          </w:p>
        </w:tc>
      </w:tr>
      <w:tr w:rsidR="00A16DA3" w14:paraId="6B6FDC23" w14:textId="77777777" w:rsidTr="00E2503E">
        <w:tc>
          <w:tcPr>
            <w:tcW w:w="4395" w:type="dxa"/>
            <w:tcBorders>
              <w:top w:val="single" w:sz="6" w:space="0" w:color="auto"/>
              <w:bottom w:val="single" w:sz="12" w:space="0" w:color="auto"/>
            </w:tcBorders>
            <w:vAlign w:val="center"/>
          </w:tcPr>
          <w:p w14:paraId="49B9EB2C" w14:textId="77777777" w:rsidR="00A16DA3" w:rsidRDefault="00A16DA3" w:rsidP="00905C2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7C7FD744" w14:textId="31E32C17" w:rsidR="00A16DA3" w:rsidRDefault="00A16DA3" w:rsidP="00905C20">
            <w:pPr>
              <w:ind w:firstLineChars="0" w:firstLine="0"/>
              <w:jc w:val="center"/>
            </w:pPr>
            <w:r>
              <w:rPr>
                <w:rFonts w:hint="eastAsia"/>
              </w:rPr>
              <w:t>3</w:t>
            </w:r>
            <w:r>
              <w:t>9</w:t>
            </w:r>
          </w:p>
        </w:tc>
        <w:tc>
          <w:tcPr>
            <w:tcW w:w="2163" w:type="dxa"/>
            <w:tcBorders>
              <w:top w:val="single" w:sz="6" w:space="0" w:color="auto"/>
              <w:bottom w:val="single" w:sz="12" w:space="0" w:color="auto"/>
            </w:tcBorders>
            <w:vAlign w:val="center"/>
          </w:tcPr>
          <w:p w14:paraId="4F723534" w14:textId="00164941" w:rsidR="00A16DA3" w:rsidRDefault="006A44E4" w:rsidP="00905C20">
            <w:pPr>
              <w:ind w:firstLineChars="0" w:firstLine="0"/>
              <w:jc w:val="center"/>
            </w:pPr>
            <w:r>
              <w:rPr>
                <w:rFonts w:hint="eastAsia"/>
              </w:rPr>
              <w:t>5</w:t>
            </w:r>
            <w:r>
              <w:t>9.1%</w:t>
            </w:r>
          </w:p>
        </w:tc>
      </w:tr>
    </w:tbl>
    <w:p w14:paraId="05C86886" w14:textId="55FF5F41" w:rsidR="001F7F87" w:rsidRDefault="001F7F87">
      <w:pPr>
        <w:spacing w:line="240" w:lineRule="auto"/>
        <w:ind w:firstLineChars="0" w:firstLine="0"/>
        <w:jc w:val="left"/>
      </w:pPr>
    </w:p>
    <w:p w14:paraId="46C46498" w14:textId="75F38EC7" w:rsidR="00A73E99" w:rsidRDefault="001F7F87" w:rsidP="001F7F87">
      <w:pPr>
        <w:pStyle w:val="a0"/>
      </w:pPr>
      <w:bookmarkStart w:id="141" w:name="_Toc107083473"/>
      <w:r>
        <w:rPr>
          <w:rFonts w:hint="eastAsia"/>
        </w:rPr>
        <w:lastRenderedPageBreak/>
        <w:t>討論</w:t>
      </w:r>
      <w:bookmarkEnd w:id="141"/>
    </w:p>
    <w:p w14:paraId="3449521B" w14:textId="61818F19"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學習成就、學習態度之影響，以及模擬式教學策略之課堂感受等三面向進行探討。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1BDFDE84" w:rsidR="00697980" w:rsidRPr="00CE251F" w:rsidRDefault="00CE251F" w:rsidP="00CB3D4A">
      <w:pPr>
        <w:ind w:firstLine="480"/>
        <w:rPr>
          <w:b/>
          <w:bCs/>
        </w:rPr>
      </w:pPr>
      <w:r w:rsidRPr="00CE251F">
        <w:rPr>
          <w:b/>
          <w:bCs/>
        </w:rPr>
        <w:t xml:space="preserve">1. </w:t>
      </w:r>
      <w:r w:rsidRPr="00CE251F">
        <w:rPr>
          <w:rFonts w:hint="eastAsia"/>
          <w:b/>
          <w:bCs/>
        </w:rPr>
        <w:t>對人工智慧概念之影響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6F1B563B" w14:textId="11217D5D" w:rsidR="00904EF3" w:rsidRDefault="00241373" w:rsidP="005A2FEA">
      <w:pPr>
        <w:ind w:firstLine="480"/>
      </w:pPr>
      <w:r>
        <w:rPr>
          <w:rFonts w:hint="eastAsia"/>
        </w:rPr>
        <w:t>本研究之實驗組採用模擬式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w:t>
      </w:r>
      <w:r w:rsidR="001A38B8">
        <w:rPr>
          <w:rFonts w:hint="eastAsia"/>
        </w:rPr>
        <w:lastRenderedPageBreak/>
        <w:t>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r w:rsidR="004E2DE3">
        <w:rPr>
          <w:rFonts w:hint="eastAsia"/>
        </w:rPr>
        <w:t>而此結果也印證了本研究文獻回顧中說明的，</w:t>
      </w:r>
      <w:r w:rsidR="004E2DE3" w:rsidRPr="004E2DE3">
        <w:rPr>
          <w:rFonts w:hint="eastAsia"/>
        </w:rPr>
        <w:t>模擬式教學能夠提升學生互動與操作的機會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p>
    <w:p w14:paraId="404EA74D" w14:textId="643DABB0" w:rsidR="001647F5" w:rsidRPr="001647F5" w:rsidRDefault="00447442" w:rsidP="00C8379A">
      <w:pPr>
        <w:ind w:firstLine="480"/>
      </w:pPr>
      <w:r>
        <w:rPr>
          <w:rFonts w:hint="eastAsia"/>
        </w:rPr>
        <w:t>而從表</w:t>
      </w:r>
      <w:r>
        <w:t>4-21</w:t>
      </w:r>
      <w:r>
        <w:rPr>
          <w:rFonts w:hint="eastAsia"/>
        </w:rPr>
        <w:t>實驗組學生的訪談內容中，可以發現學生認同模擬平台介入教學對於學習是有幫助的，以及將兩組訪談內容對照的結果分析，本研究發現三項益處與過往模擬式教學相關研究相符：</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w:t>
      </w:r>
      <w:commentRangeStart w:id="142"/>
      <w:r w:rsidR="00931AC0" w:rsidRPr="004E2DE3">
        <w:rPr>
          <w:rFonts w:hint="eastAsia"/>
        </w:rPr>
        <w:t>夠增進學生的學習成效</w:t>
      </w:r>
      <w:commentRangeEnd w:id="142"/>
      <w:r w:rsidR="00445414">
        <w:rPr>
          <w:rStyle w:val="af7"/>
        </w:rPr>
        <w:commentReference w:id="142"/>
      </w:r>
      <w:r w:rsidR="00931AC0" w:rsidRPr="004E2DE3">
        <w:rPr>
          <w:rFonts w:hint="eastAsia"/>
        </w:rPr>
        <w:t>(Chen, Hong, Sung, &amp; Chang, 2011)</w:t>
      </w:r>
      <w:r w:rsidR="00931AC0">
        <w:rPr>
          <w:rFonts w:hint="eastAsia"/>
        </w:rPr>
        <w:t>，在本研究當中，類神經網路</w:t>
      </w:r>
      <w:commentRangeStart w:id="143"/>
      <w:r w:rsidR="00931AC0">
        <w:rPr>
          <w:rFonts w:hint="eastAsia"/>
        </w:rPr>
        <w:t>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commentRangeEnd w:id="143"/>
      <w:r w:rsidR="00445414">
        <w:rPr>
          <w:rStyle w:val="af7"/>
        </w:rPr>
        <w:commentReference w:id="143"/>
      </w:r>
      <w:r w:rsidR="00293AE5">
        <w:rPr>
          <w:rFonts w:hint="eastAsia"/>
        </w:rPr>
        <w:t>，在表</w:t>
      </w:r>
      <w:r w:rsidR="00293AE5">
        <w:t>4-21</w:t>
      </w:r>
      <w:r w:rsidR="00293AE5">
        <w:rPr>
          <w:rFonts w:hint="eastAsia"/>
        </w:rPr>
        <w:t>訪談內容節錄編號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Pr>
          <w:rFonts w:hint="eastAsia"/>
        </w:rPr>
        <w:t>1</w:t>
      </w:r>
      <w:r w:rsidR="00293AE5">
        <w:t>6</w:t>
      </w:r>
      <w:r w:rsidR="00293AE5">
        <w:rPr>
          <w:rFonts w:hint="eastAsia"/>
        </w:rPr>
        <w:t>、</w:t>
      </w:r>
      <w:r w:rsidR="00293AE5">
        <w:rPr>
          <w:rFonts w:hint="eastAsia"/>
        </w:rPr>
        <w:t>1</w:t>
      </w:r>
      <w:r w:rsidR="00293AE5">
        <w:t>9</w:t>
      </w:r>
      <w:r w:rsidR="00293AE5">
        <w:rPr>
          <w:rFonts w:hint="eastAsia"/>
        </w:rPr>
        <w:t>、</w:t>
      </w:r>
      <w:r w:rsidR="00293AE5">
        <w:rPr>
          <w:rFonts w:hint="eastAsia"/>
        </w:rPr>
        <w:t>2</w:t>
      </w:r>
      <w:r w:rsidR="00293AE5">
        <w:t>4</w:t>
      </w:r>
      <w:r w:rsidR="00293AE5">
        <w:rPr>
          <w:rFonts w:hint="eastAsia"/>
        </w:rPr>
        <w:t>中，</w:t>
      </w:r>
      <w:r w:rsidR="001C3F2F">
        <w:rPr>
          <w:rFonts w:hint="eastAsia"/>
        </w:rPr>
        <w:t>皆可以發現學生認同這些功能能夠幫助學習；</w:t>
      </w:r>
      <w:r w:rsidR="001C3F2F">
        <w:t>(2)</w:t>
      </w:r>
      <w:r w:rsidR="001647F5">
        <w:t xml:space="preserve"> </w:t>
      </w:r>
      <w:commentRangeStart w:id="144"/>
      <w:r w:rsidR="001C3F2F">
        <w:rPr>
          <w:rFonts w:hint="eastAsia"/>
        </w:rPr>
        <w:t>融入日常經驗能幫助學生理解</w:t>
      </w:r>
      <w:commentRangeEnd w:id="144"/>
      <w:r w:rsidR="00381BD3">
        <w:rPr>
          <w:rStyle w:val="af7"/>
        </w:rPr>
        <w:commentReference w:id="144"/>
      </w:r>
      <w:r w:rsidR="001C3F2F">
        <w:rPr>
          <w:rFonts w:hint="eastAsia"/>
        </w:rPr>
        <w:t>，在教導演算法相關主題時，將演算法的執行過程融入日常生活經驗，是能夠幫助學生理解課程內容的</w:t>
      </w:r>
      <w:r w:rsidR="001C3F2F" w:rsidRPr="00C56584">
        <w:t xml:space="preserve">(Hansen, Narayanan, &amp; </w:t>
      </w:r>
      <w:proofErr w:type="spellStart"/>
      <w:r w:rsidR="001C3F2F" w:rsidRPr="00C56584">
        <w:t>Schrimpsher</w:t>
      </w:r>
      <w:proofErr w:type="spellEnd"/>
      <w:r w:rsidR="001C3F2F" w:rsidRPr="00C56584">
        <w:t>, 2000)</w:t>
      </w:r>
      <w:r w:rsidR="001C3F2F">
        <w:rPr>
          <w:rFonts w:hint="eastAsia"/>
        </w:rPr>
        <w:t>，所以本研究在設計模擬平台之功能時，也將日常生活經驗的例子考量至教材內容中，像是健康照護與貓狗圖片分類的例子以增進學生對於課程的理解程度，像是表</w:t>
      </w:r>
      <w:r w:rsidR="001C3F2F">
        <w:t>4-21</w:t>
      </w:r>
      <w:r w:rsidR="001C3F2F">
        <w:rPr>
          <w:rFonts w:hint="eastAsia"/>
        </w:rPr>
        <w:t>中，節錄編號</w:t>
      </w:r>
      <w:r w:rsidR="001C3F2F">
        <w:t>14</w:t>
      </w:r>
      <w:r w:rsidR="001C3F2F">
        <w:rPr>
          <w:rFonts w:hint="eastAsia"/>
        </w:rPr>
        <w:t>~</w:t>
      </w:r>
      <w:r w:rsidR="001C3F2F">
        <w:t>19</w:t>
      </w:r>
      <w:r w:rsidR="001C3F2F">
        <w:rPr>
          <w:rFonts w:hint="eastAsia"/>
        </w:rPr>
        <w:t>的訪談內容，可以發現學生認同健康照護與貓狗圖片分類的例子印象較為深刻</w:t>
      </w:r>
      <w:r w:rsidR="001C3F2F">
        <w:t>(</w:t>
      </w:r>
      <w:r w:rsidR="001C3F2F">
        <w:rPr>
          <w:rFonts w:hint="eastAsia"/>
        </w:rPr>
        <w:t>如圖</w:t>
      </w:r>
      <w:r w:rsidR="001C3F2F">
        <w:t>3-3</w:t>
      </w:r>
      <w:r w:rsidR="001C3F2F">
        <w:rPr>
          <w:rFonts w:hint="eastAsia"/>
        </w:rPr>
        <w:t>、圖</w:t>
      </w:r>
      <w:r w:rsidR="001C3F2F">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w:t>
      </w:r>
      <w:commentRangeStart w:id="145"/>
      <w:r w:rsidR="001C3F2F">
        <w:rPr>
          <w:rFonts w:hint="eastAsia"/>
        </w:rPr>
        <w:t>融入日常生活經驗</w:t>
      </w:r>
      <w:commentRangeEnd w:id="145"/>
      <w:r w:rsidR="0069405A">
        <w:rPr>
          <w:rStyle w:val="af7"/>
        </w:rPr>
        <w:commentReference w:id="145"/>
      </w:r>
      <w:r w:rsidR="001C3F2F">
        <w:rPr>
          <w:rFonts w:hint="eastAsia"/>
        </w:rPr>
        <w:t>，是能夠幫助學生理解課程內容的</w:t>
      </w:r>
      <w:r w:rsidR="001647F5">
        <w:rPr>
          <w:rFonts w:hint="eastAsia"/>
        </w:rPr>
        <w:t>；</w:t>
      </w:r>
      <w:r w:rsidR="001647F5">
        <w:t xml:space="preserve">(3) </w:t>
      </w:r>
      <w:commentRangeStart w:id="146"/>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commentRangeEnd w:id="146"/>
      <w:r w:rsidR="0069405A">
        <w:rPr>
          <w:rStyle w:val="af7"/>
        </w:rPr>
        <w:commentReference w:id="146"/>
      </w:r>
      <w:r w:rsidR="001647F5">
        <w:rPr>
          <w:rFonts w:cs="Times New Roman" w:hint="eastAsia"/>
          <w:kern w:val="0"/>
        </w:rPr>
        <w:t>，換句話說，就是有使用到模擬平台的學生們，能夠透過平台減輕對於計算的認知負荷，而清楚學習到每個單元的主要概念，在</w:t>
      </w:r>
      <w:r w:rsidR="001647F5" w:rsidRPr="00D50F62">
        <w:rPr>
          <w:rFonts w:hint="eastAsia"/>
        </w:rPr>
        <w:t>表</w:t>
      </w:r>
      <w:r w:rsidR="001647F5" w:rsidRPr="00D50F62">
        <w:rPr>
          <w:rFonts w:hint="eastAsia"/>
        </w:rPr>
        <w:t>4-21</w:t>
      </w:r>
      <w:r w:rsidR="001647F5" w:rsidRPr="00D50F62">
        <w:rPr>
          <w:rFonts w:hint="eastAsia"/>
        </w:rPr>
        <w:t>中節錄編號</w:t>
      </w:r>
      <w:r w:rsidR="001647F5">
        <w:t>20~28</w:t>
      </w:r>
      <w:r w:rsidR="001647F5" w:rsidRPr="00D50F62">
        <w:rPr>
          <w:rFonts w:hint="eastAsia"/>
        </w:rPr>
        <w:t>的訪談內容</w:t>
      </w:r>
      <w:r w:rsidR="001647F5">
        <w:rPr>
          <w:rFonts w:hint="eastAsia"/>
        </w:rPr>
        <w:t>可以發現學生對於「激勵</w:t>
      </w:r>
      <w:r w:rsidR="001647F5">
        <w:rPr>
          <w:rFonts w:hint="eastAsia"/>
        </w:rPr>
        <w:lastRenderedPageBreak/>
        <w:t>函數」這個課堂單元，普遍覺得困難，在課程內容設計中，本單元確實將</w:t>
      </w:r>
      <w:commentRangeStart w:id="147"/>
      <w:r w:rsidR="001647F5">
        <w:rPr>
          <w:rFonts w:hint="eastAsia"/>
        </w:rPr>
        <w:t>許多運算</w:t>
      </w:r>
      <w:commentRangeEnd w:id="147"/>
      <w:r w:rsidR="00C8379A">
        <w:rPr>
          <w:rStyle w:val="af7"/>
        </w:rPr>
        <w:commentReference w:id="147"/>
      </w:r>
      <w:ins w:id="148" w:author="user" w:date="2022-07-14T21:46:00Z">
        <w:r w:rsidR="00C8379A">
          <w:rPr>
            <w:rFonts w:hint="eastAsia"/>
          </w:rPr>
          <w:t>（例如：．．．）</w:t>
        </w:r>
      </w:ins>
      <w:r w:rsidR="001647F5">
        <w:rPr>
          <w:rFonts w:hint="eastAsia"/>
        </w:rPr>
        <w:t>融入至此單元中，使學生認為課程從此單元開始變得更加困難，但訪談內容也顯示，學生認為本單元遇到的學習困難，在模擬平台上是能夠幫助自己解決學習困難的，</w:t>
      </w:r>
      <w:commentRangeStart w:id="149"/>
      <w:r w:rsidR="001647F5">
        <w:rPr>
          <w:rFonts w:hint="eastAsia"/>
        </w:rPr>
        <w:t>表示學生在面對較複雜計算的教學內容時，模擬平台是能夠協助學生理解這些課堂概念</w:t>
      </w:r>
      <w:commentRangeEnd w:id="149"/>
      <w:r w:rsidR="00EB28D6">
        <w:rPr>
          <w:rStyle w:val="af7"/>
        </w:rPr>
        <w:commentReference w:id="149"/>
      </w:r>
      <w:r w:rsidR="001647F5">
        <w:rPr>
          <w:rFonts w:hint="eastAsia"/>
        </w:rPr>
        <w:t>，而且本研究</w:t>
      </w:r>
      <w:r w:rsidR="001647F5">
        <w:rPr>
          <w:rFonts w:cs="Times New Roman" w:hint="eastAsia"/>
          <w:kern w:val="0"/>
        </w:rPr>
        <w:t>從表</w:t>
      </w:r>
      <w:r w:rsidR="001647F5">
        <w:rPr>
          <w:rFonts w:cs="Times New Roman"/>
          <w:kern w:val="0"/>
        </w:rPr>
        <w:t>4-22</w:t>
      </w:r>
      <w:r w:rsidR="001647F5">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54CCCA66" w:rsidR="00472860" w:rsidRDefault="00472860" w:rsidP="00472860">
      <w:pPr>
        <w:pStyle w:val="af"/>
        <w:keepNext/>
        <w:ind w:firstLine="400"/>
        <w:jc w:val="center"/>
      </w:pPr>
      <w:commentRangeStart w:id="150"/>
      <w:r>
        <w:rPr>
          <w:rFonts w:hint="eastAsia"/>
        </w:rPr>
        <w:t>表</w:t>
      </w:r>
      <w:r>
        <w:rPr>
          <w:rFonts w:hint="eastAsia"/>
        </w:rPr>
        <w:t xml:space="preserve"> 4- </w:t>
      </w:r>
      <w:r>
        <w:fldChar w:fldCharType="begin"/>
      </w:r>
      <w:r w:rsidRPr="0069405A">
        <w:instrText xml:space="preserve"> SEQ </w:instrText>
      </w:r>
      <w:r w:rsidRPr="0069405A">
        <w:rPr>
          <w:rFonts w:hint="eastAsia"/>
        </w:rPr>
        <w:instrText>表</w:instrText>
      </w:r>
      <w:r w:rsidRPr="0069405A">
        <w:instrText xml:space="preserve">_4- \* ARABIC </w:instrText>
      </w:r>
      <w:r>
        <w:fldChar w:fldCharType="separate"/>
      </w:r>
      <w:r w:rsidR="00C31728">
        <w:rPr>
          <w:noProof/>
        </w:rPr>
        <w:t>21</w:t>
      </w:r>
      <w:r>
        <w:fldChar w:fldCharType="end"/>
      </w:r>
      <w:r w:rsidRPr="00502EEE">
        <w:rPr>
          <w:rFonts w:hint="eastAsia"/>
        </w:rPr>
        <w:t>實驗組之訪談內容節錄</w:t>
      </w:r>
      <w:commentRangeEnd w:id="150"/>
      <w:r w:rsidR="0069405A">
        <w:rPr>
          <w:rStyle w:val="af7"/>
        </w:rPr>
        <w:commentReference w:id="150"/>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lastRenderedPageBreak/>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lastRenderedPageBreak/>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w:t>
            </w:r>
            <w:r w:rsidRPr="00B75118">
              <w:rPr>
                <w:rFonts w:hint="eastAsia"/>
              </w:rPr>
              <w:lastRenderedPageBreak/>
              <w:t>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lastRenderedPageBreak/>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23C8A2F3" w:rsidR="000A6E05" w:rsidRDefault="000A6E05" w:rsidP="000A6E05">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22</w:t>
      </w:r>
      <w:r>
        <w:fldChar w:fldCharType="end"/>
      </w:r>
      <w:r>
        <w:rPr>
          <w:rFonts w:hint="eastAsia"/>
        </w:rPr>
        <w:t>控制</w:t>
      </w:r>
      <w:r w:rsidRPr="00BB5BC4">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905C20">
        <w:trPr>
          <w:jc w:val="center"/>
        </w:trPr>
        <w:tc>
          <w:tcPr>
            <w:tcW w:w="1275" w:type="dxa"/>
            <w:tcBorders>
              <w:top w:val="single" w:sz="12" w:space="0" w:color="auto"/>
              <w:bottom w:val="single" w:sz="12" w:space="0" w:color="auto"/>
            </w:tcBorders>
            <w:vAlign w:val="center"/>
          </w:tcPr>
          <w:p w14:paraId="1C15C596" w14:textId="77777777" w:rsidR="000A6E05" w:rsidRDefault="000A6E05" w:rsidP="00905C2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905C2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905C20">
            <w:pPr>
              <w:ind w:firstLineChars="0" w:firstLine="0"/>
              <w:jc w:val="center"/>
            </w:pPr>
            <w:r>
              <w:rPr>
                <w:rFonts w:hint="eastAsia"/>
              </w:rPr>
              <w:t>學生編號</w:t>
            </w:r>
          </w:p>
        </w:tc>
      </w:tr>
      <w:tr w:rsidR="000A6E05" w14:paraId="5D65876B" w14:textId="77777777" w:rsidTr="00905C20">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905C20">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905C20">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905C20">
            <w:pPr>
              <w:ind w:firstLineChars="0" w:firstLine="0"/>
              <w:jc w:val="center"/>
            </w:pPr>
            <w:r>
              <w:t>10313</w:t>
            </w:r>
          </w:p>
        </w:tc>
      </w:tr>
      <w:tr w:rsidR="000A6E05" w14:paraId="02AEA664" w14:textId="77777777" w:rsidTr="00905C20">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905C20">
            <w:pPr>
              <w:ind w:firstLineChars="0" w:firstLine="0"/>
              <w:jc w:val="cente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905C20">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905C20">
            <w:pPr>
              <w:ind w:firstLineChars="0" w:firstLine="0"/>
              <w:jc w:val="center"/>
            </w:pPr>
            <w:r>
              <w:t>10327</w:t>
            </w:r>
          </w:p>
        </w:tc>
      </w:tr>
      <w:tr w:rsidR="000A6E05" w14:paraId="00F4CC07" w14:textId="77777777" w:rsidTr="00905C20">
        <w:trPr>
          <w:jc w:val="center"/>
        </w:trPr>
        <w:tc>
          <w:tcPr>
            <w:tcW w:w="1275" w:type="dxa"/>
            <w:tcBorders>
              <w:top w:val="single" w:sz="6" w:space="0" w:color="auto"/>
              <w:bottom w:val="single" w:sz="6" w:space="0" w:color="auto"/>
            </w:tcBorders>
            <w:vAlign w:val="center"/>
          </w:tcPr>
          <w:p w14:paraId="0131EAC7" w14:textId="77777777" w:rsidR="000A6E05" w:rsidRDefault="000A6E05" w:rsidP="00905C20">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905C20">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905C20">
            <w:pPr>
              <w:ind w:firstLineChars="0" w:firstLine="0"/>
              <w:jc w:val="center"/>
            </w:pPr>
            <w:r>
              <w:t>10320</w:t>
            </w:r>
          </w:p>
        </w:tc>
      </w:tr>
      <w:tr w:rsidR="000A6E05" w14:paraId="4AE49AAD" w14:textId="77777777" w:rsidTr="00905C20">
        <w:trPr>
          <w:jc w:val="center"/>
        </w:trPr>
        <w:tc>
          <w:tcPr>
            <w:tcW w:w="1275" w:type="dxa"/>
            <w:tcBorders>
              <w:top w:val="single" w:sz="6" w:space="0" w:color="auto"/>
              <w:bottom w:val="single" w:sz="6" w:space="0" w:color="auto"/>
            </w:tcBorders>
            <w:vAlign w:val="center"/>
          </w:tcPr>
          <w:p w14:paraId="4A43D5A6" w14:textId="77777777" w:rsidR="000A6E05" w:rsidRDefault="000A6E05" w:rsidP="00905C20">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905C20">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905C20">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905C20">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905C20">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905C20">
            <w:pPr>
              <w:ind w:firstLineChars="0" w:firstLine="0"/>
              <w:jc w:val="center"/>
            </w:pPr>
            <w:r>
              <w:t>11304</w:t>
            </w:r>
          </w:p>
        </w:tc>
      </w:tr>
    </w:tbl>
    <w:p w14:paraId="17B58E15" w14:textId="2B1881B0" w:rsidR="00CE251F" w:rsidRDefault="00CE251F" w:rsidP="00BF11C5">
      <w:pPr>
        <w:ind w:firstLineChars="0" w:firstLine="0"/>
      </w:pPr>
    </w:p>
    <w:p w14:paraId="66341068" w14:textId="7251B61B" w:rsidR="00CE251F" w:rsidRPr="00CE251F" w:rsidRDefault="00CE251F" w:rsidP="00CB3D4A">
      <w:pPr>
        <w:ind w:firstLine="480"/>
        <w:rPr>
          <w:b/>
          <w:bCs/>
        </w:rPr>
      </w:pPr>
      <w:r w:rsidRPr="00CE251F">
        <w:rPr>
          <w:b/>
          <w:bCs/>
        </w:rPr>
        <w:t xml:space="preserve">2. </w:t>
      </w:r>
      <w:r w:rsidRPr="00CE251F">
        <w:rPr>
          <w:rFonts w:hint="eastAsia"/>
          <w:b/>
          <w:bCs/>
        </w:rPr>
        <w:t>對人工智慧演算法實作之影響</w:t>
      </w:r>
    </w:p>
    <w:p w14:paraId="36FD75CD" w14:textId="00D83237" w:rsidR="00CE251F" w:rsidRDefault="001A0077" w:rsidP="00CB3D4A">
      <w:pPr>
        <w:ind w:firstLine="480"/>
        <w:rPr>
          <w:rFonts w:hint="eastAsia"/>
        </w:rPr>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使本研究原本預期模擬式教學能夠輔助學生學習課堂中的概念，進而提升程式實作上的表現，但如實驗結果所呈現實驗組在人工智慧概念後測有顯著高於控制組，但演算法實作的部分卻沒有，而以下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567C01A" w:rsidR="00CE251F" w:rsidRPr="008F0D05" w:rsidRDefault="002B4CDC" w:rsidP="00F54F8A">
      <w:pPr>
        <w:ind w:firstLineChars="0" w:firstLine="480"/>
        <w:rPr>
          <w:rFonts w:cs="Times New Roman"/>
        </w:rPr>
      </w:pPr>
      <w:r>
        <w:rPr>
          <w:rFonts w:cs="Times New Roman" w:hint="eastAsia"/>
        </w:rPr>
        <w:t>在文獻回顧中，本研究提到</w:t>
      </w:r>
      <w:r w:rsidRPr="00591DD3">
        <w:rPr>
          <w:rFonts w:cs="Times New Roman" w:hint="eastAsia"/>
        </w:rPr>
        <w:t>學生在學習程式設計或演算法時，通常需要四種基礎知識才能熟悉程式設計的技巧</w:t>
      </w:r>
      <w:r w:rsidR="008F0D05">
        <w:rPr>
          <w:rFonts w:cs="Times New Roman" w:hint="eastAsia"/>
        </w:rPr>
        <w:t>，包含「基礎數學知識」、「程式的環境」、「程式相關知識」、「轉化程式邏輯」</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008F0D05">
        <w:rPr>
          <w:rFonts w:cs="Times New Roman" w:hint="eastAsia"/>
        </w:rPr>
        <w:t>，而本研究之視覺化模擬平台較著</w:t>
      </w:r>
      <w:r w:rsidR="008F0D05">
        <w:rPr>
          <w:rFonts w:cs="Times New Roman" w:hint="eastAsia"/>
        </w:rPr>
        <w:lastRenderedPageBreak/>
        <w:t>重於「演算法視覺化」、「概念模擬」，</w:t>
      </w:r>
      <w:r w:rsidR="00F54F8A">
        <w:rPr>
          <w:rFonts w:cs="Times New Roman" w:hint="eastAsia"/>
        </w:rPr>
        <w:t>雖然僅有部分功能</w:t>
      </w:r>
      <w:r w:rsidR="00F54F8A">
        <w:rPr>
          <w:rFonts w:cs="Times New Roman"/>
        </w:rPr>
        <w:t>(</w:t>
      </w:r>
      <w:r w:rsidR="00F54F8A">
        <w:rPr>
          <w:rFonts w:cs="Times New Roman" w:hint="eastAsia"/>
        </w:rPr>
        <w:t>如圖</w:t>
      </w:r>
      <w:r w:rsidR="00F54F8A">
        <w:rPr>
          <w:rFonts w:cs="Times New Roman"/>
        </w:rPr>
        <w:t>3-7</w:t>
      </w:r>
      <w:r w:rsidR="00F54F8A">
        <w:rPr>
          <w:rFonts w:cs="Times New Roman" w:hint="eastAsia"/>
        </w:rPr>
        <w:t>、圖</w:t>
      </w:r>
      <w:r w:rsidR="00F54F8A">
        <w:rPr>
          <w:rFonts w:cs="Times New Roman"/>
        </w:rPr>
        <w:t>3-8</w:t>
      </w:r>
      <w:r w:rsidR="00F54F8A">
        <w:rPr>
          <w:rFonts w:cs="Times New Roman" w:hint="eastAsia"/>
        </w:rPr>
        <w:t>、圖</w:t>
      </w:r>
      <w:r w:rsidR="00F54F8A">
        <w:rPr>
          <w:rFonts w:cs="Times New Roman"/>
        </w:rPr>
        <w:t>3-9</w:t>
      </w:r>
      <w:r w:rsidR="00F54F8A">
        <w:rPr>
          <w:rFonts w:cs="Times New Roman" w:hint="eastAsia"/>
        </w:rPr>
        <w:t>)</w:t>
      </w:r>
      <w:r w:rsidR="00F54F8A">
        <w:rPr>
          <w:rFonts w:cs="Times New Roman" w:hint="eastAsia"/>
        </w:rPr>
        <w:t>與</w:t>
      </w:r>
      <w:r w:rsidR="008F0D05">
        <w:rPr>
          <w:rFonts w:cs="Times New Roman" w:hint="eastAsia"/>
        </w:rPr>
        <w:t>文獻所述的「基礎數學知識」</w:t>
      </w:r>
      <w:r w:rsidR="00F54F8A">
        <w:rPr>
          <w:rFonts w:cs="Times New Roman" w:hint="eastAsia"/>
        </w:rPr>
        <w:t>相符</w:t>
      </w:r>
      <w:r w:rsidR="008F0D05">
        <w:rPr>
          <w:rFonts w:cs="Times New Roman" w:hint="eastAsia"/>
        </w:rPr>
        <w:t>，</w:t>
      </w:r>
      <w:r w:rsidR="00F54F8A">
        <w:rPr>
          <w:rFonts w:cs="Times New Roman" w:hint="eastAsia"/>
        </w:rPr>
        <w:t>但仍然</w:t>
      </w:r>
      <w:r w:rsidR="008F0D05">
        <w:rPr>
          <w:rFonts w:cs="Times New Roman" w:hint="eastAsia"/>
        </w:rPr>
        <w:t>可見本研究的視覺化模擬平台缺乏其他三種知識的教學，雖然在課程設計中有「程式實作」的課堂活動，讓教師有機會教導程式相關知識，也讓學生有程式實作的機會，</w:t>
      </w:r>
      <w:r w:rsidR="00AC5E21">
        <w:rPr>
          <w:rFonts w:cs="Times New Roman" w:hint="eastAsia"/>
        </w:rPr>
        <w:t>但程式設計學習的時間較少，</w:t>
      </w:r>
      <w:r w:rsidR="00C27A00">
        <w:rPr>
          <w:rFonts w:cs="Times New Roman" w:hint="eastAsia"/>
        </w:rPr>
        <w:t>因為兩組在這方面的學習機會、學習方法完全相同，所以可以推測兩組</w:t>
      </w:r>
      <w:r w:rsidR="00C27A00">
        <w:rPr>
          <w:rFonts w:hint="eastAsia"/>
        </w:rPr>
        <w:t>人工智慧演算法實作成績並無呈現顯著差異的原因來自於此。</w:t>
      </w:r>
    </w:p>
    <w:p w14:paraId="1061B6C6" w14:textId="2EAF8C0D"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AC7A230" w14:textId="77777777" w:rsidR="005B667C" w:rsidRDefault="005B667C" w:rsidP="00CB3D4A">
      <w:pPr>
        <w:ind w:firstLine="480"/>
      </w:pPr>
    </w:p>
    <w:p w14:paraId="7ECCA580" w14:textId="08FD59A8" w:rsidR="00690ED8" w:rsidRDefault="00690ED8" w:rsidP="00690ED8">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23</w:t>
      </w:r>
      <w:r>
        <w:fldChar w:fldCharType="end"/>
      </w:r>
      <w:r w:rsidRPr="00EB6A0B">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905C20">
        <w:trPr>
          <w:jc w:val="center"/>
        </w:trPr>
        <w:tc>
          <w:tcPr>
            <w:tcW w:w="1275" w:type="dxa"/>
            <w:tcBorders>
              <w:top w:val="single" w:sz="12" w:space="0" w:color="auto"/>
              <w:bottom w:val="single" w:sz="12" w:space="0" w:color="auto"/>
            </w:tcBorders>
            <w:vAlign w:val="center"/>
          </w:tcPr>
          <w:p w14:paraId="4116DCD4" w14:textId="77777777" w:rsidR="00C27A00" w:rsidRDefault="00C27A00" w:rsidP="00905C2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905C2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905C20">
            <w:pPr>
              <w:ind w:firstLineChars="0" w:firstLine="0"/>
              <w:jc w:val="center"/>
            </w:pPr>
            <w:r>
              <w:rPr>
                <w:rFonts w:hint="eastAsia"/>
              </w:rPr>
              <w:t>學生編號</w:t>
            </w:r>
          </w:p>
        </w:tc>
      </w:tr>
      <w:tr w:rsidR="00C27A00" w14:paraId="4E0AB13C" w14:textId="77777777" w:rsidTr="00905C20">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905C20">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905C20">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905C20">
            <w:pPr>
              <w:ind w:firstLineChars="0" w:firstLine="0"/>
              <w:jc w:val="center"/>
            </w:pPr>
            <w:r>
              <w:t>101</w:t>
            </w:r>
            <w:r>
              <w:rPr>
                <w:rFonts w:hint="eastAsia"/>
              </w:rPr>
              <w:t>1</w:t>
            </w:r>
            <w:r>
              <w:t>8</w:t>
            </w:r>
          </w:p>
        </w:tc>
      </w:tr>
      <w:tr w:rsidR="00C27A00" w14:paraId="2C8EB5D9" w14:textId="77777777" w:rsidTr="00905C20">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905C20">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905C20">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905C20">
            <w:pPr>
              <w:ind w:firstLineChars="0" w:firstLine="0"/>
              <w:jc w:val="center"/>
            </w:pPr>
            <w:r>
              <w:t>10122</w:t>
            </w:r>
          </w:p>
        </w:tc>
      </w:tr>
      <w:tr w:rsidR="00C27A00" w14:paraId="0F7666B8" w14:textId="77777777" w:rsidTr="00905C20">
        <w:trPr>
          <w:jc w:val="center"/>
        </w:trPr>
        <w:tc>
          <w:tcPr>
            <w:tcW w:w="1275" w:type="dxa"/>
            <w:tcBorders>
              <w:top w:val="single" w:sz="6" w:space="0" w:color="auto"/>
              <w:bottom w:val="single" w:sz="6" w:space="0" w:color="auto"/>
            </w:tcBorders>
            <w:vAlign w:val="center"/>
          </w:tcPr>
          <w:p w14:paraId="79E306DE" w14:textId="77777777" w:rsidR="00C27A00" w:rsidRDefault="00C27A00" w:rsidP="00905C20">
            <w:pPr>
              <w:ind w:firstLineChars="0" w:firstLine="0"/>
              <w:jc w:val="center"/>
            </w:pPr>
            <w:r>
              <w:rPr>
                <w:rFonts w:hint="eastAsia"/>
              </w:rPr>
              <w:lastRenderedPageBreak/>
              <w:t>3</w:t>
            </w:r>
          </w:p>
        </w:tc>
        <w:tc>
          <w:tcPr>
            <w:tcW w:w="6380" w:type="dxa"/>
            <w:tcBorders>
              <w:top w:val="single" w:sz="6" w:space="0" w:color="auto"/>
              <w:bottom w:val="single" w:sz="6" w:space="0" w:color="auto"/>
            </w:tcBorders>
          </w:tcPr>
          <w:p w14:paraId="158B65F7" w14:textId="7F1F4609" w:rsidR="00C27A00" w:rsidRPr="00F96768" w:rsidRDefault="00C27A00" w:rsidP="00905C20">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905C20">
            <w:pPr>
              <w:ind w:firstLineChars="0" w:firstLine="0"/>
              <w:jc w:val="center"/>
            </w:pPr>
            <w:r>
              <w:t>10</w:t>
            </w:r>
            <w:r w:rsidR="00690ED8">
              <w:t>128</w:t>
            </w:r>
          </w:p>
        </w:tc>
      </w:tr>
      <w:tr w:rsidR="00C27A00" w14:paraId="0D7987E1" w14:textId="77777777" w:rsidTr="00905C20">
        <w:trPr>
          <w:jc w:val="center"/>
        </w:trPr>
        <w:tc>
          <w:tcPr>
            <w:tcW w:w="1275" w:type="dxa"/>
            <w:tcBorders>
              <w:top w:val="single" w:sz="6" w:space="0" w:color="auto"/>
              <w:bottom w:val="single" w:sz="6" w:space="0" w:color="auto"/>
            </w:tcBorders>
            <w:vAlign w:val="center"/>
          </w:tcPr>
          <w:p w14:paraId="4C4F50DF" w14:textId="77777777" w:rsidR="00C27A00" w:rsidRDefault="00C27A00" w:rsidP="00905C20">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905C20">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905C20">
            <w:pPr>
              <w:ind w:firstLineChars="0" w:firstLine="0"/>
              <w:jc w:val="center"/>
            </w:pPr>
            <w:r>
              <w:rPr>
                <w:rFonts w:hint="eastAsia"/>
              </w:rPr>
              <w:t>1</w:t>
            </w:r>
            <w:r>
              <w:t>1</w:t>
            </w:r>
            <w:r w:rsidR="00690ED8">
              <w:t>215</w:t>
            </w:r>
          </w:p>
        </w:tc>
      </w:tr>
      <w:tr w:rsidR="00690ED8" w14:paraId="67854A6B" w14:textId="77777777" w:rsidTr="00905C20">
        <w:trPr>
          <w:jc w:val="center"/>
        </w:trPr>
        <w:tc>
          <w:tcPr>
            <w:tcW w:w="1275" w:type="dxa"/>
            <w:tcBorders>
              <w:top w:val="single" w:sz="6" w:space="0" w:color="auto"/>
              <w:bottom w:val="single" w:sz="6" w:space="0" w:color="auto"/>
            </w:tcBorders>
            <w:vAlign w:val="center"/>
          </w:tcPr>
          <w:p w14:paraId="2D5E7721" w14:textId="527320B4" w:rsidR="00690ED8" w:rsidRDefault="00690ED8" w:rsidP="00905C20">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905C20">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905C20">
            <w:pPr>
              <w:ind w:firstLineChars="0" w:firstLine="0"/>
              <w:jc w:val="center"/>
            </w:pPr>
            <w:r>
              <w:rPr>
                <w:rFonts w:hint="eastAsia"/>
              </w:rPr>
              <w:t>1</w:t>
            </w:r>
            <w:r>
              <w:t>1237</w:t>
            </w:r>
          </w:p>
        </w:tc>
      </w:tr>
      <w:tr w:rsidR="00690ED8" w14:paraId="30A1F335" w14:textId="77777777" w:rsidTr="00905C20">
        <w:trPr>
          <w:jc w:val="center"/>
        </w:trPr>
        <w:tc>
          <w:tcPr>
            <w:tcW w:w="1275" w:type="dxa"/>
            <w:tcBorders>
              <w:top w:val="single" w:sz="6" w:space="0" w:color="auto"/>
              <w:bottom w:val="single" w:sz="6" w:space="0" w:color="auto"/>
            </w:tcBorders>
            <w:vAlign w:val="center"/>
          </w:tcPr>
          <w:p w14:paraId="41948416" w14:textId="26DB995A" w:rsidR="00690ED8" w:rsidRDefault="00690ED8" w:rsidP="00905C20">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905C20">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905C20">
            <w:pPr>
              <w:ind w:firstLineChars="0" w:firstLine="0"/>
              <w:jc w:val="center"/>
            </w:pPr>
            <w:r>
              <w:rPr>
                <w:rFonts w:hint="eastAsia"/>
              </w:rPr>
              <w:t>1</w:t>
            </w:r>
            <w:r>
              <w:t>1225</w:t>
            </w:r>
          </w:p>
        </w:tc>
      </w:tr>
      <w:tr w:rsidR="00690ED8" w14:paraId="18181262" w14:textId="77777777" w:rsidTr="00905C20">
        <w:trPr>
          <w:jc w:val="center"/>
        </w:trPr>
        <w:tc>
          <w:tcPr>
            <w:tcW w:w="1275" w:type="dxa"/>
            <w:tcBorders>
              <w:top w:val="single" w:sz="6" w:space="0" w:color="auto"/>
              <w:bottom w:val="single" w:sz="6" w:space="0" w:color="auto"/>
            </w:tcBorders>
            <w:vAlign w:val="center"/>
          </w:tcPr>
          <w:p w14:paraId="48CA7E51" w14:textId="5196D1A5" w:rsidR="00690ED8" w:rsidRDefault="00690ED8" w:rsidP="00905C20">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905C20">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905C20">
            <w:pPr>
              <w:ind w:firstLineChars="0" w:firstLine="0"/>
              <w:jc w:val="center"/>
            </w:pPr>
            <w:r>
              <w:rPr>
                <w:rFonts w:hint="eastAsia"/>
              </w:rPr>
              <w:t>1</w:t>
            </w:r>
            <w:r>
              <w:t>1225</w:t>
            </w:r>
          </w:p>
        </w:tc>
      </w:tr>
      <w:tr w:rsidR="00C27A00" w14:paraId="65A653AB" w14:textId="77777777" w:rsidTr="00905C20">
        <w:trPr>
          <w:jc w:val="center"/>
        </w:trPr>
        <w:tc>
          <w:tcPr>
            <w:tcW w:w="1275" w:type="dxa"/>
            <w:tcBorders>
              <w:top w:val="single" w:sz="6" w:space="0" w:color="auto"/>
              <w:bottom w:val="single" w:sz="12" w:space="0" w:color="auto"/>
            </w:tcBorders>
            <w:vAlign w:val="center"/>
          </w:tcPr>
          <w:p w14:paraId="0A5E70AC" w14:textId="21F59520" w:rsidR="00C27A00" w:rsidRDefault="00690ED8" w:rsidP="00905C20">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905C20">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905C20">
            <w:pPr>
              <w:ind w:firstLineChars="0" w:firstLine="0"/>
              <w:jc w:val="center"/>
            </w:pPr>
            <w:r>
              <w:t>11</w:t>
            </w:r>
            <w:r w:rsidR="00690ED8">
              <w:t>229</w:t>
            </w:r>
          </w:p>
        </w:tc>
      </w:tr>
    </w:tbl>
    <w:p w14:paraId="4385B262" w14:textId="27A5C19D" w:rsidR="008F0D05" w:rsidRDefault="008F0D05" w:rsidP="00CB3D4A">
      <w:pPr>
        <w:ind w:firstLine="480"/>
      </w:pPr>
    </w:p>
    <w:p w14:paraId="7B3736F0" w14:textId="47780C0B" w:rsidR="005B667C" w:rsidRDefault="005B667C" w:rsidP="005B667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24</w:t>
      </w:r>
      <w:r>
        <w:fldChar w:fldCharType="end"/>
      </w:r>
      <w:r>
        <w:rPr>
          <w:rFonts w:hint="eastAsia"/>
        </w:rPr>
        <w:t>控制</w:t>
      </w:r>
      <w:r w:rsidRPr="00E33371">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905C20">
        <w:trPr>
          <w:jc w:val="center"/>
        </w:trPr>
        <w:tc>
          <w:tcPr>
            <w:tcW w:w="1275" w:type="dxa"/>
            <w:tcBorders>
              <w:top w:val="single" w:sz="12" w:space="0" w:color="auto"/>
              <w:bottom w:val="single" w:sz="12" w:space="0" w:color="auto"/>
            </w:tcBorders>
            <w:vAlign w:val="center"/>
          </w:tcPr>
          <w:p w14:paraId="341BF4B2" w14:textId="77777777" w:rsidR="005B667C" w:rsidRDefault="005B667C" w:rsidP="00905C2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905C2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905C20">
            <w:pPr>
              <w:ind w:firstLineChars="0" w:firstLine="0"/>
              <w:jc w:val="center"/>
            </w:pPr>
            <w:r>
              <w:rPr>
                <w:rFonts w:hint="eastAsia"/>
              </w:rPr>
              <w:t>學生編號</w:t>
            </w:r>
          </w:p>
        </w:tc>
      </w:tr>
      <w:tr w:rsidR="005B667C" w14:paraId="7BC55EFA" w14:textId="77777777" w:rsidTr="00905C20">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905C20">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905C20">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905C20">
            <w:pPr>
              <w:ind w:firstLineChars="0" w:firstLine="0"/>
              <w:jc w:val="center"/>
            </w:pPr>
            <w:r>
              <w:t>10302</w:t>
            </w:r>
          </w:p>
        </w:tc>
      </w:tr>
      <w:tr w:rsidR="005B667C" w14:paraId="62E042BA" w14:textId="77777777" w:rsidTr="00905C20">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905C20">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905C20">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905C20">
            <w:pPr>
              <w:ind w:firstLineChars="0" w:firstLine="0"/>
              <w:jc w:val="center"/>
            </w:pPr>
            <w:r>
              <w:t>10321</w:t>
            </w:r>
          </w:p>
        </w:tc>
      </w:tr>
      <w:tr w:rsidR="005B667C" w14:paraId="6033B99D" w14:textId="77777777" w:rsidTr="00905C20">
        <w:trPr>
          <w:jc w:val="center"/>
        </w:trPr>
        <w:tc>
          <w:tcPr>
            <w:tcW w:w="1275" w:type="dxa"/>
            <w:tcBorders>
              <w:top w:val="single" w:sz="6" w:space="0" w:color="auto"/>
              <w:bottom w:val="single" w:sz="6" w:space="0" w:color="auto"/>
            </w:tcBorders>
            <w:vAlign w:val="center"/>
          </w:tcPr>
          <w:p w14:paraId="506CD790" w14:textId="77777777" w:rsidR="005B667C" w:rsidRDefault="005B667C" w:rsidP="00905C20">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905C20">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905C20">
            <w:pPr>
              <w:ind w:firstLineChars="0" w:firstLine="0"/>
              <w:jc w:val="center"/>
            </w:pPr>
            <w:r>
              <w:t>11302</w:t>
            </w:r>
          </w:p>
        </w:tc>
      </w:tr>
      <w:tr w:rsidR="005B667C" w14:paraId="09267EEA" w14:textId="77777777" w:rsidTr="00905C20">
        <w:trPr>
          <w:jc w:val="center"/>
        </w:trPr>
        <w:tc>
          <w:tcPr>
            <w:tcW w:w="1275" w:type="dxa"/>
            <w:tcBorders>
              <w:top w:val="single" w:sz="6" w:space="0" w:color="auto"/>
              <w:bottom w:val="single" w:sz="6" w:space="0" w:color="auto"/>
            </w:tcBorders>
            <w:vAlign w:val="center"/>
          </w:tcPr>
          <w:p w14:paraId="3B64A9CE" w14:textId="77777777" w:rsidR="005B667C" w:rsidRDefault="005B667C" w:rsidP="00905C20">
            <w:pPr>
              <w:ind w:firstLineChars="0" w:firstLine="0"/>
              <w:jc w:val="center"/>
            </w:pPr>
            <w:r>
              <w:rPr>
                <w:rFonts w:hint="eastAsia"/>
              </w:rPr>
              <w:lastRenderedPageBreak/>
              <w:t>4</w:t>
            </w:r>
          </w:p>
        </w:tc>
        <w:tc>
          <w:tcPr>
            <w:tcW w:w="6380" w:type="dxa"/>
            <w:tcBorders>
              <w:top w:val="single" w:sz="6" w:space="0" w:color="auto"/>
              <w:bottom w:val="single" w:sz="6" w:space="0" w:color="auto"/>
            </w:tcBorders>
          </w:tcPr>
          <w:p w14:paraId="1FD321A6" w14:textId="63B9C878" w:rsidR="005B667C" w:rsidRPr="001705B2" w:rsidRDefault="005B667C" w:rsidP="00905C20">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905C20">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905C20">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905C20">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905C20">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1C59705C" w:rsidR="00697980" w:rsidRDefault="00A43F99" w:rsidP="00CB3D4A">
      <w:pPr>
        <w:ind w:firstLine="480"/>
      </w:pPr>
      <w:r>
        <w:rPr>
          <w:rFonts w:hint="eastAsia"/>
        </w:rPr>
        <w:t>為了探討本研究所使用之教學方法，是否能提升學習態度，本研究設計了「電腦科學學習動機」、「電腦科學自我效能」、「資訊科學抽象概念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77777777"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，也就表示學生能否在學習中感受到參與其中的樂趣，或是相信課堂活動本身的重要，以及了解到學習活動可以達成未來的目標，都有可能影響著學生的學習態度</w:t>
      </w:r>
      <w:r w:rsidR="00BE694D">
        <w:rPr>
          <w:rFonts w:cs="Times New Roman" w:hint="eastAsia"/>
          <w:noProof/>
        </w:rPr>
        <w:t>。</w:t>
      </w:r>
    </w:p>
    <w:p w14:paraId="5B113EC9" w14:textId="4C348989" w:rsidR="00697980" w:rsidRDefault="003314C6" w:rsidP="006969A5">
      <w:pPr>
        <w:ind w:firstLine="480"/>
      </w:pPr>
      <w:r>
        <w:rPr>
          <w:rFonts w:cs="Times New Roman" w:hint="eastAsia"/>
          <w:noProof/>
        </w:rPr>
        <w:lastRenderedPageBreak/>
        <w:t>就這樣的觀點來看，回顧本研究的教學方法與教材，還有搭配訪談內容來分析為何此實驗課程沒辦法提升學生的學習態度，可能是因為教材只有在</w:t>
      </w:r>
      <w:r>
        <w:rPr>
          <w:rFonts w:hint="eastAsia"/>
        </w:rPr>
        <w:t>融入日常生活經驗，幫助學生理解課程內容的部分</w:t>
      </w:r>
      <w:r w:rsidRPr="00C56584">
        <w:rPr>
          <w:rFonts w:hint="eastAsia"/>
        </w:rPr>
        <w:t>(</w:t>
      </w:r>
      <w:r w:rsidRPr="00C56584">
        <w:t xml:space="preserve">Hansen, Narayanan, &amp; </w:t>
      </w:r>
      <w:proofErr w:type="spellStart"/>
      <w:r w:rsidRPr="00C56584">
        <w:t>Schrimpsher</w:t>
      </w:r>
      <w:proofErr w:type="spellEnd"/>
      <w:r w:rsidRPr="00C56584">
        <w:t>, 2000)</w:t>
      </w:r>
      <w:r>
        <w:rPr>
          <w:rFonts w:hint="eastAsia"/>
        </w:rPr>
        <w:t>，使學生能夠樂於參與</w:t>
      </w:r>
      <w:r w:rsidR="00BE694D">
        <w:rPr>
          <w:rFonts w:hint="eastAsia"/>
        </w:rPr>
        <w:t>課程其中，但對於學習課堂內容的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還有課堂內容的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7365E423" w:rsidR="00D665B2"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堂中的學習表現更有信心，進而在調查學生自己對於此課程理解程度的評鑑時，</w:t>
      </w:r>
      <w:r w:rsidR="00D507CB">
        <w:rPr>
          <w:rFonts w:hint="eastAsia"/>
        </w:rPr>
        <w:t>呈現顯著的差異。</w:t>
      </w:r>
    </w:p>
    <w:p w14:paraId="26EDFFAA" w14:textId="77AC2FA6" w:rsidR="00D507CB" w:rsidRPr="00D507CB" w:rsidRDefault="00D507CB" w:rsidP="00CB3D4A">
      <w:pPr>
        <w:ind w:firstLine="480"/>
        <w:rPr>
          <w:b/>
          <w:bCs/>
        </w:rPr>
      </w:pPr>
      <w:r>
        <w:rPr>
          <w:rFonts w:hint="eastAsia"/>
        </w:rPr>
        <w:t>另外，這也印證了模擬式教學能讓</w:t>
      </w:r>
      <w:r w:rsidRPr="008C0603">
        <w:rPr>
          <w:rFonts w:cs="Times New Roman" w:hint="eastAsia"/>
          <w:kern w:val="0"/>
        </w:rPr>
        <w:t>學生</w:t>
      </w:r>
      <w:r>
        <w:rPr>
          <w:rFonts w:cs="Times New Roman" w:hint="eastAsia"/>
          <w:kern w:val="0"/>
        </w:rPr>
        <w:t>進行</w:t>
      </w:r>
      <w:commentRangeStart w:id="151"/>
      <w:r w:rsidRPr="008C0603">
        <w:rPr>
          <w:rFonts w:cs="Times New Roman" w:hint="eastAsia"/>
          <w:kern w:val="0"/>
        </w:rPr>
        <w:t>反覆操作</w:t>
      </w:r>
      <w:commentRangeEnd w:id="151"/>
      <w:r w:rsidR="0086329E">
        <w:rPr>
          <w:rStyle w:val="af7"/>
        </w:rPr>
        <w:commentReference w:id="151"/>
      </w:r>
      <w:r w:rsidRPr="008C0603">
        <w:rPr>
          <w:rFonts w:cs="Times New Roman" w:hint="eastAsia"/>
          <w:kern w:val="0"/>
        </w:rPr>
        <w:t>，知識與技巧的留存會更加持久，學生</w:t>
      </w:r>
      <w:r>
        <w:rPr>
          <w:rFonts w:cs="Times New Roman" w:hint="eastAsia"/>
          <w:kern w:val="0"/>
        </w:rPr>
        <w:t>也能根據</w:t>
      </w:r>
      <w:r w:rsidRPr="008C0603">
        <w:rPr>
          <w:rFonts w:cs="Times New Roman" w:hint="eastAsia"/>
          <w:kern w:val="0"/>
        </w:rPr>
        <w:t>自己的學習情況調整學習步調，促使學生能自主學習，讓他們更有信心完成任務</w:t>
      </w:r>
      <w:r w:rsidRPr="008C0603">
        <w:rPr>
          <w:rFonts w:cs="Times New Roman" w:hint="eastAsia"/>
          <w:kern w:val="0"/>
        </w:rPr>
        <w:t>(</w:t>
      </w:r>
      <w:proofErr w:type="spellStart"/>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proofErr w:type="spellEnd"/>
      <w:r w:rsidRPr="008C0603">
        <w:rPr>
          <w:rFonts w:cs="Times New Roman" w:hint="eastAsia"/>
          <w:kern w:val="0"/>
        </w:rPr>
        <w:t xml:space="preserve"> &amp; </w:t>
      </w:r>
      <w:proofErr w:type="spellStart"/>
      <w:r w:rsidRPr="008C0603">
        <w:rPr>
          <w:rFonts w:cs="Times New Roman" w:hint="eastAsia"/>
          <w:kern w:val="0"/>
        </w:rPr>
        <w:t>Rosick</w:t>
      </w:r>
      <w:r w:rsidRPr="008C0603">
        <w:rPr>
          <w:rFonts w:ascii="Cambria" w:hAnsi="Cambria" w:cs="Cambria"/>
          <w:kern w:val="0"/>
        </w:rPr>
        <w:t>á</w:t>
      </w:r>
      <w:proofErr w:type="spellEnd"/>
      <w:r w:rsidRPr="008C0603">
        <w:rPr>
          <w:rFonts w:cs="Times New Roman" w:hint="eastAsia"/>
          <w:kern w:val="0"/>
        </w:rPr>
        <w:t>, 2015)</w:t>
      </w:r>
      <w:r w:rsidRPr="008C0603">
        <w:rPr>
          <w:rFonts w:cs="Times New Roman" w:hint="eastAsia"/>
          <w:kern w:val="0"/>
        </w:rPr>
        <w:t>。</w:t>
      </w:r>
      <w:r>
        <w:rPr>
          <w:rFonts w:cs="Times New Roman" w:hint="eastAsia"/>
          <w:kern w:val="0"/>
        </w:rPr>
        <w:t>從過往研究的角度討論，就代表在本研究中的實驗組學生，在模擬操作的過程有明顯提升概念學習的成效，也同時增進自己對於學習內容的信心。</w:t>
      </w:r>
    </w:p>
    <w:p w14:paraId="468CDC0A" w14:textId="24E24420" w:rsidR="00697980" w:rsidRDefault="00697980" w:rsidP="00CB3D4A">
      <w:pPr>
        <w:ind w:firstLine="480"/>
      </w:pPr>
    </w:p>
    <w:p w14:paraId="175C46F6" w14:textId="798BAE89" w:rsidR="00697980" w:rsidRPr="00697980" w:rsidRDefault="00697980" w:rsidP="00697980">
      <w:pPr>
        <w:ind w:firstLineChars="0" w:firstLine="0"/>
        <w:rPr>
          <w:b/>
          <w:bCs/>
        </w:rPr>
      </w:pPr>
      <w:r w:rsidRPr="00697980">
        <w:rPr>
          <w:rFonts w:hint="eastAsia"/>
          <w:b/>
          <w:bCs/>
        </w:rPr>
        <w:t>三、模擬式教學策略之課堂感受</w:t>
      </w:r>
    </w:p>
    <w:p w14:paraId="5900630C" w14:textId="765EA655" w:rsidR="00697980" w:rsidRDefault="004E0846" w:rsidP="00CB3D4A">
      <w:pPr>
        <w:ind w:firstLine="480"/>
      </w:pPr>
      <w:r>
        <w:rPr>
          <w:rFonts w:hint="eastAsia"/>
        </w:rPr>
        <w:t>本研究為了解學生對於視覺化模擬輔助教學之課堂感受，於實驗組態度問卷後測中設計四個面向進行探討，包含「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440232">
        <w:rPr>
          <w:rFonts w:hint="eastAsia"/>
        </w:rPr>
        <w:t>，以下各針對四個面向的分析結果進行討論：</w:t>
      </w:r>
    </w:p>
    <w:p w14:paraId="281FFA13" w14:textId="1DD33400" w:rsidR="00440232" w:rsidRPr="00D437F3" w:rsidRDefault="00440232" w:rsidP="00440232">
      <w:pPr>
        <w:ind w:firstLine="480"/>
        <w:rPr>
          <w:b/>
          <w:bCs/>
        </w:rPr>
      </w:pPr>
      <w:r w:rsidRPr="00D437F3">
        <w:rPr>
          <w:b/>
          <w:bCs/>
        </w:rPr>
        <w:lastRenderedPageBreak/>
        <w:t xml:space="preserve">1. </w:t>
      </w:r>
      <w:r w:rsidR="003B6B3F">
        <w:rPr>
          <w:rFonts w:hint="eastAsia"/>
          <w:b/>
          <w:bCs/>
        </w:rPr>
        <w:t>「老師講解」有助於課堂概念學習之認可狀況</w:t>
      </w:r>
    </w:p>
    <w:p w14:paraId="457E98E2" w14:textId="7C54F686" w:rsidR="00697980" w:rsidRDefault="00591D0C"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」面向，其調查結果</w:t>
      </w:r>
      <w:r>
        <w:rPr>
          <w:rFonts w:cs="Times New Roman" w:hint="eastAsia"/>
        </w:rPr>
        <w:t>由表</w:t>
      </w:r>
      <w:r>
        <w:rPr>
          <w:rFonts w:cs="Times New Roman"/>
        </w:rPr>
        <w:t>4-15</w:t>
      </w:r>
      <w:r>
        <w:rPr>
          <w:rFonts w:cs="Times New Roman" w:hint="eastAsia"/>
        </w:rPr>
        <w:t>可知，勾選「</w:t>
      </w:r>
      <w:commentRangeStart w:id="152"/>
      <w:r w:rsidRPr="005543D6">
        <w:rPr>
          <w:rFonts w:cs="Times New Roman" w:hint="eastAsia"/>
        </w:rPr>
        <w:t>如何應用類神經網路解決問題</w:t>
      </w:r>
      <w:commentRangeEnd w:id="152"/>
      <w:r w:rsidR="0086329E">
        <w:rPr>
          <w:rStyle w:val="af7"/>
        </w:rPr>
        <w:commentReference w:id="152"/>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，而對於「激勵函數」、「學習演算法」這些比較困難的</w:t>
      </w:r>
      <w:r w:rsidR="008415ED">
        <w:rPr>
          <w:rFonts w:cs="Times New Roman" w:hint="eastAsia"/>
        </w:rPr>
        <w:t>課堂概念</w:t>
      </w:r>
      <w:r>
        <w:rPr>
          <w:rFonts w:cs="Times New Roman" w:hint="eastAsia"/>
        </w:rPr>
        <w:t>，勾選的學生人數較少，可以從結果</w:t>
      </w:r>
      <w:r w:rsidR="00DE7880">
        <w:rPr>
          <w:rFonts w:cs="Times New Roman" w:hint="eastAsia"/>
        </w:rPr>
        <w:t>了解到比較簡單的</w:t>
      </w:r>
      <w:r w:rsidR="008415ED">
        <w:rPr>
          <w:rFonts w:cs="Times New Roman" w:hint="eastAsia"/>
        </w:rPr>
        <w:t>課堂概念</w:t>
      </w:r>
      <w:r w:rsidR="00DE7880">
        <w:rPr>
          <w:rFonts w:cs="Times New Roman" w:hint="eastAsia"/>
        </w:rPr>
        <w:t>，學生從「老師講解」的過程較容易感受到幫助，而就如同人工智慧概念之影響的討論中所述，學生認為較難的「激勵函數」此單元，通常是透過模擬平台的協助才有解決學習上的困難。</w:t>
      </w:r>
    </w:p>
    <w:p w14:paraId="1A67652E" w14:textId="1C5590C4" w:rsidR="00DE7880" w:rsidRDefault="00DE7880" w:rsidP="00CB3D4A">
      <w:pPr>
        <w:ind w:firstLine="480"/>
      </w:pPr>
      <w:r>
        <w:rPr>
          <w:rFonts w:cs="Times New Roman" w:hint="eastAsia"/>
        </w:rPr>
        <w:t>但本研究因為實驗組與控制組的課堂活動設計，在「老師講解」這項課堂活動的安排是完全相同的，所以也針對控制組學生調查「老師講解」這項課堂活動對他們而言有幫助到哪些</w:t>
      </w:r>
      <w:r w:rsidR="008415ED">
        <w:rPr>
          <w:rFonts w:cs="Times New Roman" w:hint="eastAsia"/>
        </w:rPr>
        <w:t>課堂概念</w:t>
      </w:r>
      <w:r>
        <w:rPr>
          <w:rFonts w:cs="Times New Roman" w:hint="eastAsia"/>
        </w:rPr>
        <w:t>的學習，由表</w:t>
      </w:r>
      <w:r>
        <w:rPr>
          <w:rFonts w:cs="Times New Roman"/>
        </w:rPr>
        <w:t>4-19</w:t>
      </w:r>
      <w:r>
        <w:rPr>
          <w:rFonts w:cs="Times New Roman" w:hint="eastAsia"/>
        </w:rPr>
        <w:t>可知，控制組對於「老師講解」之課堂活動，勾選「資料搜集」的學生人數最多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8415ED">
        <w:rPr>
          <w:rFonts w:cs="Times New Roman" w:hint="eastAsia"/>
        </w:rPr>
        <w:t>課堂概念</w:t>
      </w:r>
      <w:r w:rsidR="00FE3767">
        <w:rPr>
          <w:rFonts w:cs="Times New Roman" w:hint="eastAsia"/>
        </w:rPr>
        <w:t>也是較少學生勾選，這樣的調查結果，可以推測模擬平台的介入並沒有影響學生對於「老師講解」這項課堂活動的感受。</w:t>
      </w:r>
    </w:p>
    <w:p w14:paraId="58276043" w14:textId="79A4CA8B" w:rsidR="00440232" w:rsidRDefault="00440232" w:rsidP="00CB3D4A">
      <w:pPr>
        <w:ind w:firstLine="480"/>
      </w:pPr>
    </w:p>
    <w:p w14:paraId="41FB3F64" w14:textId="495EEDF5" w:rsidR="00440232" w:rsidRPr="00D437F3" w:rsidRDefault="00440232" w:rsidP="00440232">
      <w:pPr>
        <w:ind w:firstLine="480"/>
        <w:rPr>
          <w:b/>
          <w:bCs/>
        </w:rPr>
      </w:pPr>
      <w:r w:rsidRPr="00D437F3">
        <w:rPr>
          <w:rFonts w:hint="eastAsia"/>
          <w:b/>
          <w:bCs/>
        </w:rPr>
        <w:t>2</w:t>
      </w:r>
      <w:r w:rsidRPr="00D437F3">
        <w:rPr>
          <w:b/>
          <w:bCs/>
        </w:rPr>
        <w:t xml:space="preserve">. </w:t>
      </w:r>
      <w:r w:rsidR="003B6B3F">
        <w:rPr>
          <w:rFonts w:hint="eastAsia"/>
          <w:b/>
          <w:bCs/>
        </w:rPr>
        <w:t>「模擬平台之操作」有助於課堂概念學習之認可狀況</w:t>
      </w:r>
    </w:p>
    <w:p w14:paraId="5A01D5EF" w14:textId="3A67EA80" w:rsidR="00697980" w:rsidRDefault="00FE3767" w:rsidP="00CB3D4A">
      <w:pPr>
        <w:ind w:firstLine="480"/>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」面向，透過七題李克特氏五點量表之題目，調查學生是否同意模擬平台的操作有</w:t>
      </w:r>
      <w:r>
        <w:rPr>
          <w:rFonts w:ascii="Apple Color Emoji" w:hAnsi="Apple Color Emoji" w:cs="Apple Color Emoji" w:hint="eastAsia"/>
        </w:rPr>
        <w:t>助於課</w:t>
      </w:r>
      <w:ins w:id="153" w:author="user" w:date="2022-07-14T23:13:00Z">
        <w:r w:rsidR="0086329E">
          <w:rPr>
            <w:rFonts w:ascii="Apple Color Emoji" w:hAnsi="Apple Color Emoji" w:cs="Apple Color Emoji" w:hint="eastAsia"/>
          </w:rPr>
          <w:t>程</w:t>
        </w:r>
      </w:ins>
      <w:del w:id="154" w:author="user" w:date="2022-07-14T23:13:00Z">
        <w:r w:rsidDel="0086329E">
          <w:rPr>
            <w:rFonts w:ascii="Apple Color Emoji" w:hAnsi="Apple Color Emoji" w:cs="Apple Color Emoji" w:hint="eastAsia"/>
          </w:rPr>
          <w:delText>堂</w:delText>
        </w:r>
      </w:del>
      <w:r>
        <w:rPr>
          <w:rFonts w:ascii="Apple Color Emoji" w:hAnsi="Apple Color Emoji" w:cs="Apple Color Emoji" w:hint="eastAsia"/>
        </w:rPr>
        <w:t>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00660587" w:rsidR="00F47839" w:rsidRPr="00F47839" w:rsidRDefault="005F7777" w:rsidP="00F47839">
      <w:pPr>
        <w:ind w:firstLine="480"/>
      </w:pPr>
      <w:r>
        <w:rPr>
          <w:rFonts w:hint="eastAsia"/>
        </w:rPr>
        <w:t>其結果顯示學生普遍認為「概念反思」這個教學策略所延伸出的教學活動「模擬平台之操作」，是有助於學習課堂</w:t>
      </w:r>
      <w:r w:rsidR="008415ED">
        <w:rPr>
          <w:rFonts w:hint="eastAsia"/>
        </w:rPr>
        <w:t>概念</w:t>
      </w:r>
      <w:r>
        <w:rPr>
          <w:rFonts w:hint="eastAsia"/>
        </w:rPr>
        <w:t>的，而且就如本研究在</w:t>
      </w:r>
      <w:r w:rsidR="00303F8B">
        <w:rPr>
          <w:rFonts w:hint="eastAsia"/>
        </w:rPr>
        <w:t>第三章研究方法中說明</w:t>
      </w:r>
      <w:r>
        <w:rPr>
          <w:rFonts w:hint="eastAsia"/>
        </w:rPr>
        <w:t>模擬式</w:t>
      </w:r>
      <w:r w:rsidR="00303F8B">
        <w:rPr>
          <w:rFonts w:hint="eastAsia"/>
        </w:rPr>
        <w:t>教學策略的「概念反思」，是需要模擬平台搭配學習單，讓學生能夠依照學習單上的問題操作模擬平台並</w:t>
      </w:r>
      <w:commentRangeStart w:id="155"/>
      <w:r w:rsidR="00303F8B">
        <w:rPr>
          <w:rFonts w:hint="eastAsia"/>
        </w:rPr>
        <w:t>回答問題</w:t>
      </w:r>
      <w:commentRangeEnd w:id="155"/>
      <w:r w:rsidR="0086329E">
        <w:rPr>
          <w:rStyle w:val="af7"/>
        </w:rPr>
        <w:commentReference w:id="155"/>
      </w:r>
      <w:r w:rsidR="00303F8B">
        <w:rPr>
          <w:rFonts w:hint="eastAsia"/>
        </w:rPr>
        <w:t>，</w:t>
      </w:r>
      <w:r w:rsidR="00303F8B" w:rsidRPr="00866B9A">
        <w:rPr>
          <w:rFonts w:hint="eastAsia"/>
        </w:rPr>
        <w:t>驗證與澄清學生的概念，反思在「概念理解」</w:t>
      </w:r>
      <w:r w:rsidR="00303F8B" w:rsidRPr="00866B9A">
        <w:rPr>
          <w:rFonts w:hint="eastAsia"/>
        </w:rPr>
        <w:lastRenderedPageBreak/>
        <w:t>過程中所學習到的概念</w:t>
      </w:r>
      <w:r w:rsidR="00303F8B">
        <w:rPr>
          <w:rFonts w:hint="eastAsia"/>
        </w:rPr>
        <w:t>，此策略的考量也能夠在學生的訪談內容中發現，學生會認為有模擬平台搭配學習單的輔助對學習是有幫助的</w:t>
      </w:r>
      <w:r w:rsidR="00F47839">
        <w:rPr>
          <w:rFonts w:hint="eastAsia"/>
        </w:rPr>
        <w:t>，如表</w:t>
      </w:r>
      <w:r w:rsidR="00F47839">
        <w:t>4-25</w:t>
      </w:r>
      <w:r w:rsidR="00F47839">
        <w:rPr>
          <w:rFonts w:hint="eastAsia"/>
        </w:rPr>
        <w:t>所示。</w:t>
      </w:r>
    </w:p>
    <w:p w14:paraId="2A41F692" w14:textId="40F36FE9" w:rsidR="00697980" w:rsidRDefault="00697980" w:rsidP="00CB3D4A">
      <w:pPr>
        <w:ind w:firstLine="480"/>
      </w:pPr>
    </w:p>
    <w:p w14:paraId="45418BC8" w14:textId="7C021B33" w:rsidR="00F47839" w:rsidRDefault="00F47839" w:rsidP="00F47839">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25</w:t>
      </w:r>
      <w:r>
        <w:fldChar w:fldCharType="end"/>
      </w:r>
      <w:r w:rsidRPr="001D3178">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905C20">
        <w:trPr>
          <w:jc w:val="center"/>
        </w:trPr>
        <w:tc>
          <w:tcPr>
            <w:tcW w:w="1275" w:type="dxa"/>
            <w:tcBorders>
              <w:top w:val="single" w:sz="12" w:space="0" w:color="auto"/>
              <w:bottom w:val="single" w:sz="12" w:space="0" w:color="auto"/>
            </w:tcBorders>
            <w:vAlign w:val="center"/>
          </w:tcPr>
          <w:p w14:paraId="7C840B96" w14:textId="77777777" w:rsidR="00364298" w:rsidRDefault="00364298" w:rsidP="00905C2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905C2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905C20">
            <w:pPr>
              <w:ind w:firstLineChars="0" w:firstLine="0"/>
              <w:jc w:val="center"/>
            </w:pPr>
            <w:r>
              <w:rPr>
                <w:rFonts w:hint="eastAsia"/>
              </w:rPr>
              <w:t>學生編號</w:t>
            </w:r>
          </w:p>
        </w:tc>
      </w:tr>
      <w:tr w:rsidR="00364298" w14:paraId="6C4B0850" w14:textId="77777777" w:rsidTr="00905C20">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905C20">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905C20">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905C20">
            <w:pPr>
              <w:ind w:firstLineChars="0" w:firstLine="0"/>
              <w:jc w:val="center"/>
            </w:pPr>
            <w:r>
              <w:t>10</w:t>
            </w:r>
            <w:r w:rsidR="00F47839">
              <w:t>110</w:t>
            </w:r>
          </w:p>
        </w:tc>
      </w:tr>
      <w:tr w:rsidR="00364298" w14:paraId="0A121915" w14:textId="77777777" w:rsidTr="00905C20">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905C20">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905C20">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905C20">
            <w:pPr>
              <w:ind w:firstLineChars="0" w:firstLine="0"/>
              <w:jc w:val="center"/>
            </w:pPr>
            <w:r>
              <w:t>10</w:t>
            </w:r>
            <w:r w:rsidR="00F47839">
              <w:t>118</w:t>
            </w:r>
          </w:p>
        </w:tc>
      </w:tr>
      <w:tr w:rsidR="00364298" w14:paraId="60E2D5FF" w14:textId="77777777" w:rsidTr="00905C20">
        <w:trPr>
          <w:jc w:val="center"/>
        </w:trPr>
        <w:tc>
          <w:tcPr>
            <w:tcW w:w="1275" w:type="dxa"/>
            <w:tcBorders>
              <w:top w:val="single" w:sz="6" w:space="0" w:color="auto"/>
              <w:bottom w:val="single" w:sz="6" w:space="0" w:color="auto"/>
            </w:tcBorders>
            <w:vAlign w:val="center"/>
          </w:tcPr>
          <w:p w14:paraId="7358FE5C" w14:textId="77777777" w:rsidR="00364298" w:rsidRDefault="00364298" w:rsidP="00905C20">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905C20">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905C20">
            <w:pPr>
              <w:ind w:firstLineChars="0" w:firstLine="0"/>
              <w:jc w:val="center"/>
            </w:pPr>
            <w:r>
              <w:t>1</w:t>
            </w:r>
            <w:r w:rsidR="00F47839">
              <w:t>0109</w:t>
            </w:r>
          </w:p>
        </w:tc>
      </w:tr>
      <w:tr w:rsidR="00364298" w14:paraId="0AE5E1D8" w14:textId="77777777" w:rsidTr="00905C20">
        <w:trPr>
          <w:jc w:val="center"/>
        </w:trPr>
        <w:tc>
          <w:tcPr>
            <w:tcW w:w="1275" w:type="dxa"/>
            <w:tcBorders>
              <w:top w:val="single" w:sz="6" w:space="0" w:color="auto"/>
              <w:bottom w:val="single" w:sz="6" w:space="0" w:color="auto"/>
            </w:tcBorders>
            <w:vAlign w:val="center"/>
          </w:tcPr>
          <w:p w14:paraId="793888B3" w14:textId="77777777" w:rsidR="00364298" w:rsidRDefault="00364298" w:rsidP="00905C20">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905C20">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905C20">
            <w:pPr>
              <w:ind w:firstLineChars="0" w:firstLine="0"/>
              <w:jc w:val="center"/>
            </w:pPr>
            <w:r>
              <w:t>10128</w:t>
            </w:r>
          </w:p>
        </w:tc>
      </w:tr>
      <w:tr w:rsidR="00F47839" w14:paraId="1682C08C" w14:textId="77777777" w:rsidTr="00905C20">
        <w:trPr>
          <w:jc w:val="center"/>
        </w:trPr>
        <w:tc>
          <w:tcPr>
            <w:tcW w:w="1275" w:type="dxa"/>
            <w:tcBorders>
              <w:top w:val="single" w:sz="6" w:space="0" w:color="auto"/>
              <w:bottom w:val="single" w:sz="6" w:space="0" w:color="auto"/>
            </w:tcBorders>
            <w:vAlign w:val="center"/>
          </w:tcPr>
          <w:p w14:paraId="2E05748D" w14:textId="29BEE4DA" w:rsidR="00F47839" w:rsidRDefault="00F47839" w:rsidP="00905C20">
            <w:pPr>
              <w:ind w:firstLineChars="0" w:firstLine="0"/>
              <w:jc w:val="cente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905C20">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905C20">
            <w:pPr>
              <w:ind w:firstLineChars="0" w:firstLine="0"/>
              <w:jc w:val="center"/>
            </w:pPr>
            <w:r>
              <w:t>11215</w:t>
            </w:r>
          </w:p>
        </w:tc>
      </w:tr>
      <w:tr w:rsidR="00364298" w14:paraId="62918893" w14:textId="77777777" w:rsidTr="00905C20">
        <w:trPr>
          <w:jc w:val="center"/>
        </w:trPr>
        <w:tc>
          <w:tcPr>
            <w:tcW w:w="1275" w:type="dxa"/>
            <w:tcBorders>
              <w:top w:val="single" w:sz="6" w:space="0" w:color="auto"/>
              <w:bottom w:val="single" w:sz="12" w:space="0" w:color="auto"/>
            </w:tcBorders>
            <w:vAlign w:val="center"/>
          </w:tcPr>
          <w:p w14:paraId="3015D5B0" w14:textId="0C3FEED1" w:rsidR="00364298" w:rsidRDefault="00F47839" w:rsidP="00905C20">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905C20">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905C20">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0423D1D7" w:rsidR="00440232" w:rsidRPr="00D437F3" w:rsidRDefault="00440232" w:rsidP="00CB3D4A">
      <w:pPr>
        <w:ind w:firstLine="480"/>
        <w:rPr>
          <w:b/>
          <w:bCs/>
        </w:rPr>
      </w:pPr>
      <w:r w:rsidRPr="00D437F3">
        <w:rPr>
          <w:b/>
          <w:bCs/>
        </w:rPr>
        <w:t xml:space="preserve">3. </w:t>
      </w:r>
      <w:r w:rsidR="003B6B3F">
        <w:rPr>
          <w:rFonts w:hint="eastAsia"/>
          <w:b/>
          <w:bCs/>
        </w:rPr>
        <w:t>「程式實作」有助於課堂概念學習之認可狀況</w:t>
      </w:r>
    </w:p>
    <w:p w14:paraId="39B50AFA" w14:textId="796DC5AA" w:rsidR="00440232" w:rsidRDefault="00A17A67"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45C0BD33" w:rsidR="00A17A67" w:rsidRDefault="00A17A67" w:rsidP="00CB3D4A">
      <w:pPr>
        <w:ind w:firstLine="480"/>
      </w:pPr>
      <w:r>
        <w:rPr>
          <w:rFonts w:cs="Times New Roman" w:hint="eastAsia"/>
        </w:rPr>
        <w:t>因為實驗組與控制組的課堂活動設計，在「程式實作」這項課堂活動的安排是完全相同的，所以也針對控制組學生調查「程式實作」這項課堂活動對他們而言有幫助</w:t>
      </w:r>
      <w:r>
        <w:rPr>
          <w:rFonts w:cs="Times New Roman" w:hint="eastAsia"/>
        </w:rPr>
        <w:lastRenderedPageBreak/>
        <w:t>到哪些</w:t>
      </w:r>
      <w:r w:rsidR="008415ED">
        <w:rPr>
          <w:rFonts w:cs="Times New Roman" w:hint="eastAsia"/>
        </w:rPr>
        <w:t>課堂概念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的情況與實驗組學生有所差異，控制組在七項課堂概念中，有五項的選取比例是少於實驗組的，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課堂概念。</w:t>
      </w:r>
    </w:p>
    <w:p w14:paraId="6BBC81FC" w14:textId="39D38CAB" w:rsidR="00440232" w:rsidRDefault="00440232" w:rsidP="00CB3D4A">
      <w:pPr>
        <w:ind w:firstLine="480"/>
      </w:pPr>
    </w:p>
    <w:p w14:paraId="03C85A29" w14:textId="5DC8C7BA" w:rsidR="00440232" w:rsidRPr="00D437F3" w:rsidRDefault="00440232" w:rsidP="00CB3D4A">
      <w:pPr>
        <w:ind w:firstLine="480"/>
        <w:rPr>
          <w:b/>
          <w:bCs/>
        </w:rPr>
      </w:pPr>
      <w:r w:rsidRPr="00D437F3">
        <w:rPr>
          <w:b/>
          <w:bCs/>
        </w:rPr>
        <w:t xml:space="preserve">4. </w:t>
      </w:r>
      <w:r w:rsidRPr="00D437F3">
        <w:rPr>
          <w:rFonts w:hint="eastAsia"/>
          <w:b/>
          <w:bCs/>
        </w:rPr>
        <w:t>「概念理解」、「概念反思」、「概念應用」課堂感受比較</w:t>
      </w:r>
    </w:p>
    <w:p w14:paraId="7B99C9C7" w14:textId="5453FFE8" w:rsidR="00421596" w:rsidRDefault="00421596" w:rsidP="00CB3D4A">
      <w:pPr>
        <w:ind w:firstLine="480"/>
      </w:pPr>
      <w:r>
        <w:rPr>
          <w:rFonts w:cs="Times New Roman" w:hint="eastAsia"/>
        </w:rPr>
        <w:t>在本研究第三章說明的模擬式教學策略，「概念理解」之目的</w:t>
      </w:r>
      <w:ins w:id="156" w:author="user" w:date="2022-07-14T23:15:00Z">
        <w:r w:rsidR="0086329E">
          <w:rPr>
            <w:rFonts w:cs="Times New Roman" w:hint="eastAsia"/>
          </w:rPr>
          <w:t>是透過．．．方式</w:t>
        </w:r>
      </w:ins>
      <w:ins w:id="157" w:author="user" w:date="2022-07-14T23:16:00Z">
        <w:r w:rsidR="0086329E">
          <w:rPr>
            <w:rFonts w:cs="Times New Roman" w:hint="eastAsia"/>
          </w:rPr>
          <w:t>．．．，</w:t>
        </w:r>
      </w:ins>
      <w:r>
        <w:rPr>
          <w:rFonts w:cs="Times New Roman" w:hint="eastAsia"/>
        </w:rPr>
        <w:t>較著重於讓學生初步認識每個單元內容，「概念反思」</w:t>
      </w:r>
      <w:ins w:id="158" w:author="user" w:date="2022-07-14T23:16:00Z">
        <w:r w:rsidR="0086329E">
          <w:rPr>
            <w:rFonts w:cs="Times New Roman" w:hint="eastAsia"/>
          </w:rPr>
          <w:t>透過模擬．．．．．．</w:t>
        </w:r>
      </w:ins>
      <w:r>
        <w:rPr>
          <w:rFonts w:cs="Times New Roman" w:hint="eastAsia"/>
        </w:rPr>
        <w:t>之目的較著重於讓學生反思概念，而且熟悉每個單元相關的演算法或原理的運作過程，「概念應用」之目的則著重於讓學生透過程式實際應用課程中教導的概念。</w:t>
      </w:r>
    </w:p>
    <w:p w14:paraId="11822EF5" w14:textId="44640269" w:rsidR="00A1407B" w:rsidRDefault="00A3593A" w:rsidP="00421596">
      <w:pPr>
        <w:ind w:firstLine="480"/>
        <w:rPr>
          <w:ins w:id="159" w:author="user" w:date="2022-07-14T23:17:00Z"/>
          <w:rFonts w:cs="Times New Roman"/>
        </w:rPr>
      </w:pPr>
      <w:r>
        <w:rPr>
          <w:rFonts w:hint="eastAsia"/>
        </w:rPr>
        <w:t>在實驗組的態度問卷後測中的「『</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」面向，其調查結果</w:t>
      </w:r>
      <w:r>
        <w:rPr>
          <w:rFonts w:cs="Times New Roman" w:hint="eastAsia"/>
        </w:rPr>
        <w:t>由表</w:t>
      </w:r>
      <w:r>
        <w:rPr>
          <w:rFonts w:cs="Times New Roman"/>
        </w:rPr>
        <w:t>4-18</w:t>
      </w:r>
      <w:r>
        <w:rPr>
          <w:rFonts w:cs="Times New Roman" w:hint="eastAsia"/>
        </w:rPr>
        <w:t>可知，對於「概念理解」</w:t>
      </w:r>
      <w:r w:rsidR="00A1407B">
        <w:rPr>
          <w:rFonts w:cs="Times New Roman" w:hint="eastAsia"/>
        </w:rPr>
        <w:t>而言</w:t>
      </w:r>
      <w:r>
        <w:rPr>
          <w:rFonts w:cs="Times New Roman" w:hint="eastAsia"/>
        </w:rPr>
        <w:t>，勾選「</w:t>
      </w:r>
      <w:r w:rsidRPr="00F10DEE">
        <w:rPr>
          <w:rFonts w:cs="Times New Roman" w:hint="eastAsia"/>
        </w:rPr>
        <w:t>理解類神經網路的</w:t>
      </w:r>
      <w:commentRangeStart w:id="160"/>
      <w:r w:rsidRPr="00F10DEE">
        <w:rPr>
          <w:rFonts w:cs="Times New Roman" w:hint="eastAsia"/>
        </w:rPr>
        <w:t>抽象概念</w:t>
      </w:r>
      <w:r>
        <w:rPr>
          <w:rFonts w:cs="Times New Roman" w:hint="eastAsia"/>
        </w:rPr>
        <w:t>」</w:t>
      </w:r>
      <w:commentRangeEnd w:id="160"/>
      <w:r w:rsidR="0086329E">
        <w:rPr>
          <w:rStyle w:val="af7"/>
        </w:rPr>
        <w:commentReference w:id="160"/>
      </w:r>
      <w:r>
        <w:rPr>
          <w:rFonts w:cs="Times New Roman" w:hint="eastAsia"/>
        </w:rPr>
        <w:t>、「</w:t>
      </w:r>
      <w:r w:rsidRPr="00F10DEE">
        <w:rPr>
          <w:rFonts w:cs="Times New Roman" w:hint="eastAsia"/>
        </w:rPr>
        <w:t>理解類神經網路演算法的原理與運作流程</w:t>
      </w:r>
      <w:r>
        <w:rPr>
          <w:rFonts w:cs="Times New Roman" w:hint="eastAsia"/>
        </w:rPr>
        <w:t>」的學生人數最多</w:t>
      </w:r>
      <w:r>
        <w:rPr>
          <w:rFonts w:cs="Times New Roman"/>
        </w:rPr>
        <w:t>(42</w:t>
      </w:r>
      <w:r>
        <w:rPr>
          <w:rFonts w:cs="Times New Roman" w:hint="eastAsia"/>
        </w:rPr>
        <w:t>人</w:t>
      </w:r>
      <w:r>
        <w:rPr>
          <w:rFonts w:cs="Times New Roman"/>
        </w:rPr>
        <w:t>)</w:t>
      </w:r>
      <w:r>
        <w:rPr>
          <w:rFonts w:cs="Times New Roman" w:hint="eastAsia"/>
        </w:rPr>
        <w:t>；對於「概念反思」</w:t>
      </w:r>
      <w:r w:rsidR="00A1407B">
        <w:rPr>
          <w:rFonts w:cs="Times New Roman" w:hint="eastAsia"/>
        </w:rPr>
        <w:t>而言，</w:t>
      </w:r>
      <w:r>
        <w:rPr>
          <w:rFonts w:cs="Times New Roman" w:hint="eastAsia"/>
        </w:rPr>
        <w:t>勾選「</w:t>
      </w:r>
      <w:r w:rsidRPr="00F10DEE">
        <w:rPr>
          <w:rFonts w:cs="Times New Roman" w:hint="eastAsia"/>
        </w:rPr>
        <w:t>理解類神經網路演算法的原理與運作流程</w:t>
      </w:r>
      <w:r>
        <w:rPr>
          <w:rFonts w:cs="Times New Roman" w:hint="eastAsia"/>
        </w:rPr>
        <w:t>」的學生人數最多</w:t>
      </w:r>
      <w:r>
        <w:rPr>
          <w:rFonts w:cs="Times New Roman"/>
        </w:rPr>
        <w:t>(51</w:t>
      </w:r>
      <w:r>
        <w:rPr>
          <w:rFonts w:cs="Times New Roman" w:hint="eastAsia"/>
        </w:rPr>
        <w:t>人</w:t>
      </w:r>
      <w:r>
        <w:rPr>
          <w:rFonts w:cs="Times New Roman"/>
        </w:rPr>
        <w:t>)</w:t>
      </w:r>
      <w:r>
        <w:rPr>
          <w:rFonts w:cs="Times New Roman" w:hint="eastAsia"/>
        </w:rPr>
        <w:t>；對於「概念應用」</w:t>
      </w:r>
      <w:r w:rsidR="00A1407B">
        <w:rPr>
          <w:rFonts w:cs="Times New Roman" w:hint="eastAsia"/>
        </w:rPr>
        <w:t>而言</w:t>
      </w:r>
      <w:r>
        <w:rPr>
          <w:rFonts w:cs="Times New Roman" w:hint="eastAsia"/>
        </w:rPr>
        <w:t>，勾選「</w:t>
      </w:r>
      <w:r w:rsidRPr="00F10DEE">
        <w:rPr>
          <w:rFonts w:cs="Times New Roman" w:hint="eastAsia"/>
        </w:rPr>
        <w:t>理解類神經網路演算法的程式實作方法</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w:t>
      </w:r>
      <w:r w:rsidR="00421596">
        <w:rPr>
          <w:rFonts w:cs="Times New Roman" w:hint="eastAsia"/>
        </w:rPr>
        <w:t>在此</w:t>
      </w:r>
      <w:r w:rsidR="00E43D2C">
        <w:rPr>
          <w:rFonts w:cs="Times New Roman" w:hint="eastAsia"/>
        </w:rPr>
        <w:t>調查結果可以得知，學生認為各項學習策略所延伸的課堂活動</w:t>
      </w:r>
      <w:r w:rsidR="00421596">
        <w:rPr>
          <w:rFonts w:cs="Times New Roman" w:hint="eastAsia"/>
        </w:rPr>
        <w:t>（例如：</w:t>
      </w:r>
      <w:r w:rsidR="00E43D2C">
        <w:rPr>
          <w:rFonts w:cs="Times New Roman" w:hint="eastAsia"/>
        </w:rPr>
        <w:t>「老師講解」、「模擬平台之操作」、「程式實作」</w:t>
      </w:r>
      <w:r w:rsidR="00421596">
        <w:rPr>
          <w:rFonts w:cs="Times New Roman" w:hint="eastAsia"/>
        </w:rPr>
        <w:t>）對於自身學習之影響</w:t>
      </w:r>
      <w:r w:rsidR="00E43D2C">
        <w:rPr>
          <w:rFonts w:cs="Times New Roman" w:hint="eastAsia"/>
        </w:rPr>
        <w:t>與本研究原先設定的教學目的相符，表示本次實驗所設計之教學活動</w:t>
      </w:r>
      <w:r w:rsidR="008C1C31">
        <w:rPr>
          <w:rFonts w:cs="Times New Roman" w:hint="eastAsia"/>
        </w:rPr>
        <w:t>，能夠確實體現本研究提出的模擬式教學策略。</w:t>
      </w:r>
    </w:p>
    <w:p w14:paraId="4BBD4A70" w14:textId="3B59364C" w:rsidR="0086329E" w:rsidRDefault="0086329E" w:rsidP="00421596">
      <w:pPr>
        <w:ind w:firstLine="480"/>
      </w:pPr>
      <w:ins w:id="161" w:author="user" w:date="2022-07-14T23:17:00Z">
        <w:r>
          <w:rPr>
            <w:rFonts w:cs="Times New Roman" w:hint="eastAsia"/>
          </w:rPr>
          <w:t>這些態度面的結果，是否能回應到成就的結果，做一個整合討論。</w:t>
        </w:r>
      </w:ins>
    </w:p>
    <w:p w14:paraId="629D4603" w14:textId="77777777" w:rsidR="00440232" w:rsidRPr="00440232" w:rsidRDefault="00440232" w:rsidP="00CB3D4A">
      <w:pPr>
        <w:ind w:firstLine="480"/>
      </w:pPr>
    </w:p>
    <w:p w14:paraId="05E638EA" w14:textId="1BB971A4" w:rsidR="004278E8" w:rsidRDefault="004278E8" w:rsidP="00CB3D4A">
      <w:pPr>
        <w:ind w:firstLine="480"/>
      </w:pPr>
      <w:r>
        <w:lastRenderedPageBreak/>
        <w:br w:type="page"/>
      </w:r>
    </w:p>
    <w:p w14:paraId="6C22143D" w14:textId="638674E4" w:rsidR="004278E8" w:rsidRPr="00837039" w:rsidRDefault="004278E8" w:rsidP="00FD3789">
      <w:pPr>
        <w:pStyle w:val="14"/>
      </w:pPr>
      <w:bookmarkStart w:id="162" w:name="_Toc107083474"/>
      <w:r w:rsidRPr="00837039">
        <w:rPr>
          <w:rFonts w:hint="eastAsia"/>
        </w:rPr>
        <w:lastRenderedPageBreak/>
        <w:t>結論與建議</w:t>
      </w:r>
      <w:bookmarkEnd w:id="162"/>
    </w:p>
    <w:p w14:paraId="0455F267" w14:textId="4FB3F89B" w:rsidR="00C321CC" w:rsidRPr="0014707F" w:rsidRDefault="0014707F" w:rsidP="0014707F">
      <w:pPr>
        <w:ind w:firstLine="480"/>
      </w:pPr>
      <w:r>
        <w:rPr>
          <w:rFonts w:hint="eastAsia"/>
        </w:rPr>
        <w:t>本研究探討視覺化模擬輔助教學與傳統講述式教學對高中生之人工智慧學習成就、學習態度之間的差異，以及模擬式教學策略之課堂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作為未來進行模擬式教學</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163" w:name="_Toc107083475"/>
      <w:r>
        <w:rPr>
          <w:rFonts w:hint="eastAsia"/>
        </w:rPr>
        <w:t>結論</w:t>
      </w:r>
      <w:bookmarkEnd w:id="163"/>
    </w:p>
    <w:p w14:paraId="705DC3C4" w14:textId="0675F3B9"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探討本研究提出之模擬式教學策略，</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6C95F53A" w14:textId="3268AC12" w:rsidR="006A66E4" w:rsidRDefault="00735F90" w:rsidP="00653A3D">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5114D96E" w:rsidR="006A66E4" w:rsidRPr="006A66E4" w:rsidRDefault="006A66E4" w:rsidP="00795279">
      <w:pPr>
        <w:ind w:firstLineChars="0" w:firstLine="482"/>
        <w:rPr>
          <w:b/>
          <w:bCs/>
          <w:color w:val="000000" w:themeColor="text1"/>
        </w:rPr>
      </w:pPr>
      <w:r w:rsidRPr="006A66E4">
        <w:rPr>
          <w:b/>
          <w:bCs/>
          <w:color w:val="000000" w:themeColor="text1"/>
        </w:rPr>
        <w:t xml:space="preserve">1. </w:t>
      </w:r>
      <w:commentRangeStart w:id="164"/>
      <w:r w:rsidRPr="006A66E4">
        <w:rPr>
          <w:rFonts w:hint="eastAsia"/>
          <w:b/>
          <w:bCs/>
          <w:color w:val="000000" w:themeColor="text1"/>
        </w:rPr>
        <w:t>對</w:t>
      </w:r>
      <w:ins w:id="165" w:author="user" w:date="2022-07-14T23:18:00Z">
        <w:r w:rsidR="00A90EA5">
          <w:rPr>
            <w:rFonts w:hint="eastAsia"/>
            <w:b/>
            <w:bCs/>
            <w:color w:val="000000" w:themeColor="text1"/>
          </w:rPr>
          <w:t>學習</w:t>
        </w:r>
      </w:ins>
      <w:r w:rsidRPr="006A66E4">
        <w:rPr>
          <w:rFonts w:hint="eastAsia"/>
          <w:b/>
          <w:bCs/>
          <w:color w:val="000000" w:themeColor="text1"/>
        </w:rPr>
        <w:t>人工智慧概念之影響</w:t>
      </w:r>
      <w:commentRangeEnd w:id="164"/>
      <w:r w:rsidR="00A90EA5">
        <w:rPr>
          <w:rStyle w:val="af7"/>
        </w:rPr>
        <w:commentReference w:id="164"/>
      </w:r>
    </w:p>
    <w:p w14:paraId="50CAB944" w14:textId="2DD85B7D" w:rsidR="006A66E4" w:rsidRDefault="00B43486" w:rsidP="00B43486">
      <w:pPr>
        <w:ind w:firstLineChars="0" w:firstLine="482"/>
        <w:rPr>
          <w:color w:val="000000" w:themeColor="text1"/>
        </w:rPr>
      </w:pPr>
      <w:commentRangeStart w:id="166"/>
      <w:r w:rsidRPr="00B43486">
        <w:rPr>
          <w:rFonts w:hint="eastAsia"/>
          <w:color w:val="000000" w:themeColor="text1"/>
        </w:rPr>
        <w:t>統計分析結果顯示</w:t>
      </w:r>
      <w:r>
        <w:rPr>
          <w:rFonts w:hint="eastAsia"/>
          <w:color w:val="000000" w:themeColor="text1"/>
        </w:rPr>
        <w:t>，實驗組的人工智慧概念學習成就顯著高於控制組，而從實驗架構分析兩組課程的區別在於視覺化模擬平台的介入，所以可以推測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提升學習者之人工智慧概念</w:t>
      </w:r>
      <w:r>
        <w:rPr>
          <w:rFonts w:hint="eastAsia"/>
          <w:color w:val="000000" w:themeColor="text1"/>
        </w:rPr>
        <w:t>，並且從質性的訪談資料中，也有發現許多學生認為模擬平台對於自身學習的益處，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137AF77D" w:rsidR="005E2BA9" w:rsidRDefault="005E2BA9" w:rsidP="00B43486">
      <w:pPr>
        <w:ind w:firstLineChars="0" w:firstLine="482"/>
      </w:pPr>
      <w:r>
        <w:rPr>
          <w:rFonts w:hint="eastAsia"/>
          <w:color w:val="000000" w:themeColor="text1"/>
        </w:rPr>
        <w:t>過往研究讓為</w:t>
      </w:r>
      <w:r>
        <w:rPr>
          <w:rFonts w:hint="eastAsia"/>
        </w:rPr>
        <w:t>演算法的執行過程融入日常生活經驗，是能夠幫助學生理解課程內容的</w:t>
      </w:r>
      <w:r w:rsidRPr="00C56584">
        <w:t xml:space="preserve">(Hansen, Narayanan, &amp; </w:t>
      </w:r>
      <w:proofErr w:type="spellStart"/>
      <w:r w:rsidRPr="00C56584">
        <w:t>Schrimpsher</w:t>
      </w:r>
      <w:proofErr w:type="spellEnd"/>
      <w:r w:rsidRPr="00C56584">
        <w:t>,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749DFCC3" w:rsidR="006A66E4" w:rsidRPr="00653A3D" w:rsidRDefault="00DC7EDA" w:rsidP="00653A3D">
      <w:pPr>
        <w:ind w:firstLineChars="0" w:firstLine="482"/>
      </w:pPr>
      <w:r>
        <w:rPr>
          <w:rFonts w:hint="eastAsia"/>
        </w:rPr>
        <w:lastRenderedPageBreak/>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commentRangeEnd w:id="166"/>
      <w:r w:rsidR="00A90EA5">
        <w:rPr>
          <w:rStyle w:val="af7"/>
        </w:rPr>
        <w:commentReference w:id="166"/>
      </w:r>
    </w:p>
    <w:p w14:paraId="6272B361" w14:textId="61EB60EC" w:rsidR="006A66E4" w:rsidRPr="006A66E4" w:rsidRDefault="006A66E4" w:rsidP="00795279">
      <w:pPr>
        <w:ind w:firstLineChars="0" w:firstLine="482"/>
        <w:rPr>
          <w:b/>
          <w:bCs/>
          <w:color w:val="000000" w:themeColor="text1"/>
        </w:rPr>
      </w:pPr>
      <w:r w:rsidRPr="006A66E4">
        <w:rPr>
          <w:b/>
          <w:bCs/>
          <w:color w:val="000000" w:themeColor="text1"/>
        </w:rPr>
        <w:t xml:space="preserve">2. </w:t>
      </w:r>
      <w:commentRangeStart w:id="167"/>
      <w:r w:rsidRPr="006A66E4">
        <w:rPr>
          <w:rFonts w:hint="eastAsia"/>
          <w:b/>
          <w:bCs/>
          <w:color w:val="000000" w:themeColor="text1"/>
        </w:rPr>
        <w:t>對人工智慧演算法實作之影響</w:t>
      </w:r>
      <w:commentRangeEnd w:id="167"/>
      <w:r w:rsidR="00A90EA5">
        <w:rPr>
          <w:rStyle w:val="af7"/>
        </w:rPr>
        <w:commentReference w:id="167"/>
      </w:r>
    </w:p>
    <w:p w14:paraId="72C76917" w14:textId="77777777" w:rsidR="0029351A" w:rsidRDefault="00E61429" w:rsidP="00795279">
      <w:pPr>
        <w:ind w:firstLineChars="0" w:firstLine="482"/>
        <w:rPr>
          <w:rFonts w:cs="Times New Roman"/>
        </w:rPr>
      </w:pPr>
      <w:r w:rsidRPr="00B43486">
        <w:rPr>
          <w:rFonts w:hint="eastAsia"/>
          <w:color w:val="000000" w:themeColor="text1"/>
        </w:rPr>
        <w:t>統計分析結果顯示</w:t>
      </w:r>
      <w:r>
        <w:rPr>
          <w:rFonts w:hint="eastAsia"/>
          <w:color w:val="000000" w:themeColor="text1"/>
        </w:rPr>
        <w:t>，實驗組與控制組的人工智慧演算法實作並無顯著差異，本研究在實驗前預期</w:t>
      </w:r>
      <w:r>
        <w:rPr>
          <w:rFonts w:hint="eastAsia"/>
        </w:rPr>
        <w:t>模擬式教學能夠輔助學生學習課堂中的概念，進而提升程式實作上的表現，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w:t>
      </w:r>
      <w:proofErr w:type="spellStart"/>
      <w:r w:rsidR="009D32CB" w:rsidRPr="00591DD3">
        <w:rPr>
          <w:rFonts w:cs="Times New Roman" w:hint="eastAsia"/>
        </w:rPr>
        <w:t>Bellstrom</w:t>
      </w:r>
      <w:proofErr w:type="spellEnd"/>
      <w:r w:rsidR="009D32CB" w:rsidRPr="00591DD3">
        <w:rPr>
          <w:rFonts w:cs="Times New Roman" w:hint="eastAsia"/>
        </w:rPr>
        <w:t xml:space="preserve"> and </w:t>
      </w:r>
      <w:proofErr w:type="spellStart"/>
      <w:r w:rsidR="009D32CB" w:rsidRPr="00591DD3">
        <w:rPr>
          <w:rFonts w:cs="Times New Roman" w:hint="eastAsia"/>
        </w:rPr>
        <w:t>Thoren</w:t>
      </w:r>
      <w:proofErr w:type="spellEnd"/>
      <w:r w:rsidR="009D32CB" w:rsidRPr="00591DD3">
        <w:rPr>
          <w:rFonts w:cs="Times New Roman" w:hint="eastAsia"/>
        </w:rPr>
        <w:t>, 2009)</w:t>
      </w:r>
      <w:r w:rsidR="0029351A">
        <w:rPr>
          <w:rFonts w:cs="Times New Roman" w:hint="eastAsia"/>
        </w:rPr>
        <w:t>。</w:t>
      </w:r>
    </w:p>
    <w:p w14:paraId="103D8DC4" w14:textId="77777777" w:rsidR="0029351A" w:rsidRDefault="009D32CB" w:rsidP="00795279">
      <w:pPr>
        <w:ind w:firstLineChars="0" w:firstLine="482"/>
        <w:rPr>
          <w:rFonts w:cs="Times New Roman"/>
        </w:rPr>
      </w:pPr>
      <w:r>
        <w:rPr>
          <w:rFonts w:cs="Times New Roman" w:hint="eastAsia"/>
        </w:rPr>
        <w:t>所以本研究推測本次實驗之視覺化模擬平台較著重於呈現「基礎數學知識」的面向，兩組學生對於「程式實作」之教學活動安排、教材設計皆相同</w:t>
      </w:r>
      <w:r w:rsidR="00D878A2">
        <w:rPr>
          <w:rFonts w:cs="Times New Roman" w:hint="eastAsia"/>
        </w:rPr>
        <w:t>，本研究也推測這可能是兩組學生在人工智慧演算法實作上沒有顯著差異之原因。</w:t>
      </w:r>
    </w:p>
    <w:p w14:paraId="1EE47EED" w14:textId="67179F0C"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因為視覺化模擬平台滿足了</w:t>
      </w:r>
      <w:commentRangeStart w:id="168"/>
      <w:r>
        <w:rPr>
          <w:rFonts w:cs="Times New Roman" w:hint="eastAsia"/>
        </w:rPr>
        <w:t>「基礎數學知識」</w:t>
      </w:r>
      <w:commentRangeEnd w:id="168"/>
      <w:r w:rsidR="00A90EA5">
        <w:rPr>
          <w:rStyle w:val="af7"/>
        </w:rPr>
        <w:commentReference w:id="168"/>
      </w:r>
      <w:r>
        <w:rPr>
          <w:rFonts w:cs="Times New Roman" w:hint="eastAsia"/>
        </w:rPr>
        <w:t>，所以在人工智慧相關概念上的教學有較多的輔助，程式相關的教學輔助就較少，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6FD1E248" w14:textId="2489A508" w:rsidR="006A66E4" w:rsidRDefault="002666CD" w:rsidP="00795279">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64027AF" w14:textId="009C8B52" w:rsidR="006A66E4" w:rsidRDefault="006A66E4" w:rsidP="00795279">
      <w:pPr>
        <w:ind w:firstLineChars="0" w:firstLine="482"/>
        <w:rPr>
          <w:color w:val="000000" w:themeColor="text1"/>
        </w:rPr>
      </w:pPr>
    </w:p>
    <w:p w14:paraId="109971DA" w14:textId="77777777" w:rsidR="00A50B04" w:rsidRDefault="00A50B04" w:rsidP="00795279">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lastRenderedPageBreak/>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5B872CB" w14:textId="7BAA87FF" w:rsidR="006C5AD9" w:rsidRDefault="006C5AD9" w:rsidP="00795279">
      <w:pPr>
        <w:ind w:firstLineChars="0" w:firstLine="482"/>
        <w:rPr>
          <w:rFonts w:cs="Times New Roman"/>
          <w:kern w:val="0"/>
        </w:rPr>
      </w:pPr>
      <w:r>
        <w:rPr>
          <w:rFonts w:hint="eastAsia"/>
        </w:rPr>
        <w:t>對於「自我評鑑」，本研究認為原因在於實驗組學生在人工智慧概念上的學習成就有顯著高於控制組，所以學生在填寫「自我評鑑」之學習態度問卷時，會更有信心地認為自己有理解課堂內容，而過往研究也說明模擬式教學給予學生</w:t>
      </w:r>
      <w:r w:rsidRPr="008C0603">
        <w:rPr>
          <w:rFonts w:cs="Times New Roman" w:hint="eastAsia"/>
          <w:kern w:val="0"/>
        </w:rPr>
        <w:t>操作</w:t>
      </w:r>
      <w:r>
        <w:rPr>
          <w:rFonts w:cs="Times New Roman" w:hint="eastAsia"/>
          <w:kern w:val="0"/>
        </w:rPr>
        <w:t>機會</w:t>
      </w:r>
      <w:r w:rsidRPr="008C0603">
        <w:rPr>
          <w:rFonts w:cs="Times New Roman" w:hint="eastAsia"/>
          <w:kern w:val="0"/>
        </w:rPr>
        <w:t>，</w:t>
      </w:r>
      <w:r>
        <w:rPr>
          <w:rFonts w:cs="Times New Roman" w:hint="eastAsia"/>
          <w:kern w:val="0"/>
        </w:rPr>
        <w:t>也能根據</w:t>
      </w:r>
      <w:r w:rsidRPr="008C0603">
        <w:rPr>
          <w:rFonts w:cs="Times New Roman" w:hint="eastAsia"/>
          <w:kern w:val="0"/>
        </w:rPr>
        <w:t>自己調整學習步調，促使學生能自主學習，讓他們更有信心完成任務</w:t>
      </w:r>
      <w:r w:rsidRPr="008C0603">
        <w:rPr>
          <w:rFonts w:cs="Times New Roman" w:hint="eastAsia"/>
          <w:kern w:val="0"/>
        </w:rPr>
        <w:t>(</w:t>
      </w:r>
      <w:proofErr w:type="spellStart"/>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proofErr w:type="spellEnd"/>
      <w:r w:rsidRPr="008C0603">
        <w:rPr>
          <w:rFonts w:cs="Times New Roman" w:hint="eastAsia"/>
          <w:kern w:val="0"/>
        </w:rPr>
        <w:t xml:space="preserve"> &amp; </w:t>
      </w:r>
      <w:proofErr w:type="spellStart"/>
      <w:r w:rsidRPr="008C0603">
        <w:rPr>
          <w:rFonts w:cs="Times New Roman" w:hint="eastAsia"/>
          <w:kern w:val="0"/>
        </w:rPr>
        <w:t>Rosick</w:t>
      </w:r>
      <w:r w:rsidRPr="008C0603">
        <w:rPr>
          <w:rFonts w:ascii="Cambria" w:hAnsi="Cambria" w:cs="Cambria"/>
          <w:kern w:val="0"/>
        </w:rPr>
        <w:t>á</w:t>
      </w:r>
      <w:proofErr w:type="spellEnd"/>
      <w:r w:rsidRPr="008C0603">
        <w:rPr>
          <w:rFonts w:cs="Times New Roman" w:hint="eastAsia"/>
          <w:kern w:val="0"/>
        </w:rPr>
        <w:t>, 2015)</w:t>
      </w:r>
      <w:r>
        <w:rPr>
          <w:rFonts w:cs="Times New Roman" w:hint="eastAsia"/>
          <w:kern w:val="0"/>
        </w:rPr>
        <w:t>，使本研究的分析結果更加能夠確認模擬式教學對這個面向的影響。</w:t>
      </w:r>
    </w:p>
    <w:p w14:paraId="19DCDBEA" w14:textId="13FF9F5D" w:rsidR="006A66E4" w:rsidRDefault="006C5AD9" w:rsidP="0001402D">
      <w:pPr>
        <w:ind w:firstLineChars="0" w:firstLine="482"/>
        <w:rPr>
          <w:color w:val="000000" w:themeColor="text1"/>
        </w:rPr>
      </w:pPr>
      <w:r>
        <w:rPr>
          <w:rFonts w:cs="Times New Roman" w:hint="eastAsia"/>
          <w:kern w:val="0"/>
        </w:rPr>
        <w:t>對於「學習動機」、「自我效能」、「</w:t>
      </w:r>
      <w:r w:rsidR="00A50B04">
        <w:rPr>
          <w:rFonts w:cs="Times New Roman" w:hint="eastAsia"/>
          <w:kern w:val="0"/>
        </w:rPr>
        <w:t>學習感受</w:t>
      </w:r>
      <w:r>
        <w:rPr>
          <w:rFonts w:cs="Times New Roman" w:hint="eastAsia"/>
          <w:kern w:val="0"/>
        </w:rPr>
        <w:t>」</w:t>
      </w:r>
      <w:r w:rsidR="00A50B04">
        <w:rPr>
          <w:rFonts w:cs="Times New Roman" w:hint="eastAsia"/>
          <w:kern w:val="0"/>
        </w:rPr>
        <w:t>之面向，沒有呈現顯著差異，</w:t>
      </w:r>
      <w:del w:id="169" w:author="user" w:date="2022-07-14T23:21:00Z">
        <w:r w:rsidR="00A50B04" w:rsidDel="002A15E2">
          <w:rPr>
            <w:rFonts w:cs="Times New Roman" w:hint="eastAsia"/>
            <w:kern w:val="0"/>
          </w:rPr>
          <w:delText>本研究找尋</w:delText>
        </w:r>
      </w:del>
      <w:del w:id="170" w:author="user" w:date="2022-07-14T23:22:00Z">
        <w:r w:rsidR="00A50B04" w:rsidDel="002A15E2">
          <w:rPr>
            <w:rFonts w:cs="Times New Roman" w:hint="eastAsia"/>
            <w:kern w:val="0"/>
          </w:rPr>
          <w:delText>過往文獻發現</w:delText>
        </w:r>
      </w:del>
      <w:r w:rsidR="00A50B04" w:rsidRPr="002D60DD">
        <w:rPr>
          <w:rFonts w:cs="Times New Roman"/>
          <w:noProof/>
        </w:rPr>
        <w:t>Eccles</w:t>
      </w:r>
      <w:r w:rsidR="00A50B04">
        <w:rPr>
          <w:rFonts w:cs="Times New Roman" w:hint="eastAsia"/>
          <w:noProof/>
        </w:rPr>
        <w:t>和</w:t>
      </w:r>
      <w:r w:rsidR="00A50B04" w:rsidRPr="002D60DD">
        <w:rPr>
          <w:rFonts w:cs="Times New Roman"/>
          <w:noProof/>
        </w:rPr>
        <w:t>Wigfield</w:t>
      </w:r>
      <w:r w:rsidR="00A50B04">
        <w:rPr>
          <w:rFonts w:cs="Times New Roman"/>
          <w:noProof/>
        </w:rPr>
        <w:t xml:space="preserve"> </w:t>
      </w:r>
      <w:r w:rsidR="00A50B04" w:rsidRPr="002D60DD">
        <w:rPr>
          <w:rFonts w:cs="Times New Roman"/>
          <w:noProof/>
        </w:rPr>
        <w:t>(1995)</w:t>
      </w:r>
      <w:r w:rsidR="00A50B04">
        <w:rPr>
          <w:rFonts w:cs="Times New Roman"/>
          <w:noProof/>
        </w:rPr>
        <w:t xml:space="preserve"> </w:t>
      </w:r>
      <w:r w:rsidR="00A50B04">
        <w:rPr>
          <w:rFonts w:cs="Times New Roman" w:hint="eastAsia"/>
          <w:noProof/>
        </w:rPr>
        <w:t>探討了一些影響青少年學習態度的因素，其中提到學生對於「任務價值</w:t>
      </w:r>
      <w:r w:rsidR="00A50B04">
        <w:rPr>
          <w:rFonts w:cs="Times New Roman"/>
          <w:noProof/>
        </w:rPr>
        <w:t>(task value</w:t>
      </w:r>
      <w:r w:rsidR="00A50B04">
        <w:rPr>
          <w:rFonts w:cs="Times New Roman" w:hint="eastAsia"/>
          <w:noProof/>
        </w:rPr>
        <w:t>)</w:t>
      </w:r>
      <w:r w:rsidR="00A50B04">
        <w:rPr>
          <w:rFonts w:cs="Times New Roman" w:hint="eastAsia"/>
          <w:noProof/>
        </w:rPr>
        <w:t>」的判斷，就受到「興趣</w:t>
      </w:r>
      <w:r w:rsidR="00A50B04">
        <w:rPr>
          <w:rFonts w:cs="Times New Roman"/>
          <w:noProof/>
        </w:rPr>
        <w:t>(interest</w:t>
      </w:r>
      <w:r w:rsidR="00A50B04">
        <w:rPr>
          <w:rFonts w:cs="Times New Roman" w:hint="eastAsia"/>
          <w:noProof/>
        </w:rPr>
        <w:t>)</w:t>
      </w:r>
      <w:r w:rsidR="00A50B04">
        <w:rPr>
          <w:rFonts w:cs="Times New Roman" w:hint="eastAsia"/>
          <w:noProof/>
        </w:rPr>
        <w:t>」、「重要性</w:t>
      </w:r>
      <w:r w:rsidR="00A50B04">
        <w:rPr>
          <w:rFonts w:cs="Times New Roman" w:hint="eastAsia"/>
          <w:noProof/>
        </w:rPr>
        <w:t>(</w:t>
      </w:r>
      <w:r w:rsidR="00A50B04">
        <w:rPr>
          <w:rFonts w:cs="Times New Roman"/>
          <w:noProof/>
        </w:rPr>
        <w:t>importance)</w:t>
      </w:r>
      <w:r w:rsidR="00A50B04">
        <w:rPr>
          <w:rFonts w:cs="Times New Roman" w:hint="eastAsia"/>
          <w:noProof/>
        </w:rPr>
        <w:t>」、「實用性</w:t>
      </w:r>
      <w:r w:rsidR="00A50B04">
        <w:rPr>
          <w:rFonts w:cs="Times New Roman" w:hint="eastAsia"/>
          <w:noProof/>
        </w:rPr>
        <w:t>(</w:t>
      </w:r>
      <w:r w:rsidR="00A50B04">
        <w:rPr>
          <w:rFonts w:cs="Times New Roman"/>
          <w:noProof/>
        </w:rPr>
        <w:t>utility)</w:t>
      </w:r>
      <w:r w:rsidR="00A50B04">
        <w:rPr>
          <w:rFonts w:cs="Times New Roman" w:hint="eastAsia"/>
          <w:noProof/>
        </w:rPr>
        <w:t>」影響，本研究在設計視覺化模擬平台時，有考慮到</w:t>
      </w:r>
      <w:r w:rsidR="00A50B04">
        <w:rPr>
          <w:rFonts w:hint="eastAsia"/>
        </w:rPr>
        <w:t>融入日常生活經驗，幫助學生理解課程內容</w:t>
      </w:r>
      <w:r w:rsidR="00A50B04" w:rsidRPr="00C56584">
        <w:rPr>
          <w:rFonts w:hint="eastAsia"/>
        </w:rPr>
        <w:t>(</w:t>
      </w:r>
      <w:r w:rsidR="00A50B04" w:rsidRPr="00C56584">
        <w:t xml:space="preserve">Hansen, Narayanan, &amp; </w:t>
      </w:r>
      <w:proofErr w:type="spellStart"/>
      <w:r w:rsidR="00A50B04" w:rsidRPr="00C56584">
        <w:t>Schrimpsher</w:t>
      </w:r>
      <w:proofErr w:type="spellEnd"/>
      <w:r w:rsidR="00A50B04" w:rsidRPr="00C56584">
        <w:t>, 2000)</w:t>
      </w:r>
      <w:r w:rsidR="0001402D">
        <w:rPr>
          <w:rFonts w:hint="eastAsia"/>
        </w:rPr>
        <w:t>，這個部分可能滿足「興趣」的面向，但本研究對於</w:t>
      </w:r>
      <w:commentRangeStart w:id="171"/>
      <w:r w:rsidR="0001402D">
        <w:rPr>
          <w:rFonts w:hint="eastAsia"/>
        </w:rPr>
        <w:t>「重要性」、「實用性」</w:t>
      </w:r>
      <w:commentRangeEnd w:id="171"/>
      <w:r w:rsidR="002A15E2">
        <w:rPr>
          <w:rStyle w:val="af7"/>
        </w:rPr>
        <w:commentReference w:id="171"/>
      </w:r>
      <w:r w:rsidR="0001402D">
        <w:rPr>
          <w:rFonts w:hint="eastAsia"/>
        </w:rPr>
        <w:t>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1A44C705"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本研究發展之</w:t>
      </w:r>
      <w:r w:rsidR="00FA2597">
        <w:rPr>
          <w:rFonts w:hint="eastAsia"/>
          <w:b/>
          <w:bCs/>
          <w:color w:val="000000" w:themeColor="text1"/>
        </w:rPr>
        <w:t>模擬式教學策略課堂感受</w:t>
      </w:r>
    </w:p>
    <w:p w14:paraId="1402149A" w14:textId="3C23445D" w:rsidR="006A66E4" w:rsidRDefault="0001402D" w:rsidP="00795279">
      <w:pPr>
        <w:ind w:firstLineChars="0" w:firstLine="482"/>
      </w:pPr>
      <w:r>
        <w:rPr>
          <w:rFonts w:hint="eastAsia"/>
        </w:rPr>
        <w:t>本研究為了解學生對於視覺化模擬輔助教學之課堂感受，</w:t>
      </w:r>
      <w:r w:rsidR="00640AE6">
        <w:rPr>
          <w:rFonts w:hint="eastAsia"/>
        </w:rPr>
        <w:t>分析</w:t>
      </w:r>
      <w:r>
        <w:rPr>
          <w:rFonts w:hint="eastAsia"/>
        </w:rPr>
        <w:t>實驗組態度問卷中「</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640AE6">
        <w:rPr>
          <w:rFonts w:hint="eastAsia"/>
        </w:rPr>
        <w:t>四個面向的調查結果，並搭配「講述式教學之課堂感受」的調查結果</w:t>
      </w:r>
      <w:r>
        <w:rPr>
          <w:rFonts w:hint="eastAsia"/>
        </w:rPr>
        <w:t>進行討論</w:t>
      </w:r>
      <w:r w:rsidR="00344773">
        <w:rPr>
          <w:rFonts w:hint="eastAsia"/>
        </w:rPr>
        <w:t>。</w:t>
      </w:r>
    </w:p>
    <w:p w14:paraId="300267AC" w14:textId="29A40E52" w:rsidR="00344773" w:rsidRDefault="00344773" w:rsidP="00795279">
      <w:pPr>
        <w:ind w:firstLineChars="0" w:firstLine="482"/>
      </w:pPr>
      <w:r>
        <w:rPr>
          <w:rFonts w:hint="eastAsia"/>
        </w:rPr>
        <w:lastRenderedPageBreak/>
        <w:t>對於「概念理解」策略所延伸出來的課堂活動「老師講解」，</w:t>
      </w:r>
      <w:r w:rsidR="00A12516">
        <w:rPr>
          <w:rFonts w:hint="eastAsia"/>
        </w:rPr>
        <w:t>實驗組</w:t>
      </w:r>
      <w:r>
        <w:rPr>
          <w:rFonts w:hint="eastAsia"/>
        </w:rPr>
        <w:t>學生普遍認為比較簡單的課堂概念從「老師講解」的過程較容易感受到幫助，較難的課堂概念就沒有感受到幫助，搭配質性訪談資料也可以得知學生認為較難的課堂概念，像是「激勵函數」，需要透過視覺化模擬平台才能夠解決學習上的困難。</w:t>
      </w:r>
      <w:r w:rsidR="00A12516">
        <w:rPr>
          <w:rFonts w:hint="eastAsia"/>
        </w:rPr>
        <w:t>而在控制組「講述式教學之課堂感受」之面向，學生認為「老師講解」能獲得的幫助，與實驗組學生大致相同，可以推測模擬平台的介入沒有影響學生對於此課堂活動的感受。</w:t>
      </w:r>
    </w:p>
    <w:p w14:paraId="5413BEBD" w14:textId="74F98D8E" w:rsidR="00A12516" w:rsidRDefault="00A12516" w:rsidP="00795279">
      <w:pPr>
        <w:ind w:firstLineChars="0" w:firstLine="482"/>
        <w:rPr>
          <w:color w:val="000000" w:themeColor="text1"/>
        </w:rPr>
      </w:pPr>
      <w:r>
        <w:rPr>
          <w:rFonts w:hint="eastAsia"/>
        </w:rPr>
        <w:t>對於「概念反思」策略所延伸出來的課堂活動「模擬平台之操作」，實驗組學生普遍認為此項課堂活動有助於學習</w:t>
      </w:r>
      <w:r w:rsidR="005135DA">
        <w:rPr>
          <w:rFonts w:hint="eastAsia"/>
        </w:rPr>
        <w:t>課堂概念，而在「概念反思」之策略中，需要讓學生依照學習單上的問題操作模擬平台並回答，在搭配質性訪談資料可以發現，學生也認為視覺化模擬平台搭配學習單的引導，對學習是有幫助的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。綜合上述觀察，也就代表從量化與質化的調查中，實驗組學生皆對於「概念反思」有良好的課堂感受。</w:t>
      </w:r>
    </w:p>
    <w:p w14:paraId="070DFD86" w14:textId="69E8FE1B" w:rsidR="000F17A3" w:rsidRDefault="00BE53B2" w:rsidP="00795279">
      <w:pPr>
        <w:ind w:firstLineChars="0" w:firstLine="482"/>
      </w:pPr>
      <w:r>
        <w:rPr>
          <w:rFonts w:hint="eastAsia"/>
        </w:rPr>
        <w:t>對於「概念應用」策略所延伸出來的課堂活動「程式實作」，從實驗組學生的調查結果可以發現，較多學生認為比較簡單的課堂概念能夠從「程式實作」的過程獲得幫助，但相較於控制組在「講述式教學之課堂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課堂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可能就在「程式實作」的過程，因為不熟悉課堂概念而受到較多挫折，進而導致控制組學生認為「程式實作」能獲得的幫助較少。</w:t>
      </w:r>
    </w:p>
    <w:p w14:paraId="34B5553E" w14:textId="5136578E" w:rsidR="004278E8" w:rsidRPr="008C1C8D" w:rsidRDefault="00651810" w:rsidP="008C1C8D">
      <w:pPr>
        <w:ind w:firstLineChars="0" w:firstLine="482"/>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」此面向的調查結果，實驗組</w:t>
      </w:r>
      <w:r>
        <w:rPr>
          <w:rFonts w:cs="Times New Roman" w:hint="eastAsia"/>
        </w:rPr>
        <w:t>學生認為各項學習策略所延伸的課堂活動，如「老師講解」、「模擬平台之操作」、「程式實作」，與本研究原先設定的教學目的相符，表示本次實驗所設計之教學活動，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本研究提出的模擬式教學策略。</w:t>
      </w:r>
    </w:p>
    <w:p w14:paraId="30790E23" w14:textId="3EC3B128" w:rsidR="004278E8" w:rsidRDefault="004278E8" w:rsidP="006D387D">
      <w:pPr>
        <w:pStyle w:val="a0"/>
      </w:pPr>
      <w:bookmarkStart w:id="172" w:name="_Toc107083476"/>
      <w:r>
        <w:rPr>
          <w:rFonts w:hint="eastAsia"/>
        </w:rPr>
        <w:lastRenderedPageBreak/>
        <w:t>建議</w:t>
      </w:r>
      <w:bookmarkEnd w:id="172"/>
    </w:p>
    <w:p w14:paraId="74701D33" w14:textId="3FF1AAAD" w:rsidR="000F17A3" w:rsidRPr="00D2741B"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90DB4">
        <w:rPr>
          <w:rFonts w:hint="eastAsia"/>
        </w:rPr>
        <w:t>模擬式教學相關</w:t>
      </w:r>
      <w:r>
        <w:rPr>
          <w:rFonts w:hint="eastAsia"/>
        </w:rPr>
        <w:t>研究，在進行</w:t>
      </w:r>
      <w:r w:rsidR="00C90DB4">
        <w:rPr>
          <w:rFonts w:hint="eastAsia"/>
        </w:rPr>
        <w:t>研究發展或</w:t>
      </w:r>
      <w:r>
        <w:rPr>
          <w:rFonts w:hint="eastAsia"/>
        </w:rPr>
        <w:t>教學</w:t>
      </w:r>
      <w:r w:rsidR="00C90DB4">
        <w:rPr>
          <w:rFonts w:hint="eastAsia"/>
        </w:rPr>
        <w:t>實務</w:t>
      </w:r>
      <w:r>
        <w:rPr>
          <w:rFonts w:hint="eastAsia"/>
        </w:rPr>
        <w:t>運用</w:t>
      </w:r>
      <w:r w:rsidR="00C90DB4">
        <w:rPr>
          <w:rFonts w:hint="eastAsia"/>
        </w:rPr>
        <w:t>上</w:t>
      </w:r>
      <w:r>
        <w:rPr>
          <w:rFonts w:hint="eastAsia"/>
        </w:rPr>
        <w:t>能更加順利。</w:t>
      </w:r>
    </w:p>
    <w:p w14:paraId="2E16C0EE" w14:textId="62A8555C" w:rsidR="000F17A3" w:rsidRPr="00C90DB4" w:rsidRDefault="000F17A3" w:rsidP="000F17A3">
      <w:pPr>
        <w:ind w:firstLine="480"/>
      </w:pPr>
    </w:p>
    <w:p w14:paraId="6EDF992A" w14:textId="76F040FC" w:rsidR="000F17A3" w:rsidRPr="005B5C30" w:rsidRDefault="00C90DB4" w:rsidP="00C90DB4">
      <w:pPr>
        <w:ind w:firstLineChars="0" w:firstLine="0"/>
        <w:rPr>
          <w:b/>
          <w:bCs/>
        </w:rPr>
      </w:pPr>
      <w:r w:rsidRPr="005B5C30">
        <w:rPr>
          <w:rFonts w:hint="eastAsia"/>
          <w:b/>
          <w:bCs/>
        </w:rPr>
        <w:t>一、</w:t>
      </w:r>
      <w:commentRangeStart w:id="173"/>
      <w:r w:rsidRPr="005B5C30">
        <w:rPr>
          <w:rFonts w:hint="eastAsia"/>
          <w:b/>
          <w:bCs/>
        </w:rPr>
        <w:t>進行人工智慧教學之前，</w:t>
      </w:r>
      <w:r w:rsidR="005B5C30" w:rsidRPr="005B5C30">
        <w:rPr>
          <w:rFonts w:hint="eastAsia"/>
          <w:b/>
          <w:bCs/>
        </w:rPr>
        <w:t>需要確認學生</w:t>
      </w:r>
      <w:r w:rsidRPr="005B5C30">
        <w:rPr>
          <w:rFonts w:hint="eastAsia"/>
          <w:b/>
          <w:bCs/>
        </w:rPr>
        <w:t>具備基礎程式設計知識或能力。</w:t>
      </w:r>
      <w:commentRangeEnd w:id="173"/>
      <w:r w:rsidR="00231589">
        <w:rPr>
          <w:rStyle w:val="af7"/>
        </w:rPr>
        <w:commentReference w:id="173"/>
      </w:r>
    </w:p>
    <w:p w14:paraId="6649E50E" w14:textId="6EE2253B" w:rsidR="000F17A3" w:rsidRDefault="00591C0D" w:rsidP="000F17A3">
      <w:pPr>
        <w:ind w:firstLine="480"/>
      </w:pPr>
      <w:r>
        <w:rPr>
          <w:rFonts w:hint="eastAsia"/>
        </w:rPr>
        <w:t>由於本研究在人工智慧學習成就之分析結果，發現透過模擬式教學，學生在概念上有顯著獲得幫助，但在實作上則沒有，在質性訪談資料中發現學生普遍認為程式很困難，或是最初對於程式相關知識就不太熟悉，以至於學生在進行程式相關課程活動時，造成教學上的困難。</w:t>
      </w:r>
    </w:p>
    <w:p w14:paraId="79F3E11C" w14:textId="5787DBCF" w:rsidR="00C90DB4" w:rsidRDefault="00591C0D" w:rsidP="007D4D19">
      <w:pPr>
        <w:ind w:firstLine="480"/>
      </w:pPr>
      <w:r>
        <w:rPr>
          <w:rFonts w:hint="eastAsia"/>
        </w:rPr>
        <w:t>所以本研究認為，</w:t>
      </w:r>
      <w:r w:rsidR="007D4D19">
        <w:rPr>
          <w:rFonts w:hint="eastAsia"/>
        </w:rPr>
        <w:t>若要進行如本次實驗類似的課程架構，先確認學生具備基礎程式設計知識，或是預先安排適當的程式設計課程，應該能使課程進行更加順利，也更能發揮視覺化模擬平台的教學效果。</w:t>
      </w:r>
    </w:p>
    <w:p w14:paraId="26E6CFA9" w14:textId="5AC7EB48" w:rsidR="00C90DB4" w:rsidRPr="005B5C30" w:rsidRDefault="005B5C30" w:rsidP="005B5C30">
      <w:pPr>
        <w:ind w:firstLineChars="0" w:firstLine="0"/>
        <w:rPr>
          <w:b/>
          <w:bCs/>
        </w:rPr>
      </w:pPr>
      <w:r>
        <w:rPr>
          <w:rFonts w:hint="eastAsia"/>
          <w:b/>
          <w:bCs/>
        </w:rPr>
        <w:t>二</w:t>
      </w:r>
      <w:r w:rsidRPr="005B5C30">
        <w:rPr>
          <w:rFonts w:hint="eastAsia"/>
          <w:b/>
          <w:bCs/>
        </w:rPr>
        <w:t>、</w:t>
      </w:r>
      <w:r>
        <w:rPr>
          <w:rFonts w:hint="eastAsia"/>
          <w:b/>
          <w:bCs/>
        </w:rPr>
        <w:t>視覺化模擬平台上</w:t>
      </w:r>
      <w:r w:rsidRPr="005B5C30">
        <w:rPr>
          <w:rFonts w:hint="eastAsia"/>
          <w:b/>
          <w:bCs/>
        </w:rPr>
        <w:t>，</w:t>
      </w:r>
      <w:r>
        <w:rPr>
          <w:rFonts w:hint="eastAsia"/>
          <w:b/>
          <w:bCs/>
        </w:rPr>
        <w:t>增設相關程式執行之模擬過程</w:t>
      </w:r>
      <w:r w:rsidRPr="005B5C30">
        <w:rPr>
          <w:rFonts w:hint="eastAsia"/>
          <w:b/>
          <w:bCs/>
        </w:rPr>
        <w:t>。</w:t>
      </w:r>
    </w:p>
    <w:p w14:paraId="744F01F0" w14:textId="24954169" w:rsidR="005B5C30" w:rsidRDefault="0091501F" w:rsidP="000F17A3">
      <w:pPr>
        <w:ind w:firstLine="480"/>
        <w:rPr>
          <w:rFonts w:cs="Times New Roman"/>
        </w:rPr>
      </w:pPr>
      <w:r>
        <w:rPr>
          <w:rFonts w:hint="eastAsia"/>
        </w:rPr>
        <w:t>本</w:t>
      </w:r>
      <w:commentRangeStart w:id="174"/>
      <w:r>
        <w:rPr>
          <w:rFonts w:hint="eastAsia"/>
        </w:rPr>
        <w:t>研究在綜觀人工智慧概念與人工智慧演算法實作之分析結果，認為本次實驗所發展的視覺化模擬平台，僅著重於呈現過往文獻認為</w:t>
      </w:r>
      <w:r w:rsidRPr="00591DD3">
        <w:rPr>
          <w:rFonts w:cs="Times New Roman" w:hint="eastAsia"/>
        </w:rPr>
        <w:t>學習程式設計或演算法</w:t>
      </w:r>
      <w:r>
        <w:rPr>
          <w:rFonts w:cs="Times New Roman" w:hint="eastAsia"/>
        </w:rPr>
        <w:t>所需滿足的「基礎數學知識」相關知識，另外</w:t>
      </w:r>
      <w:commentRangeStart w:id="175"/>
      <w:r>
        <w:rPr>
          <w:rFonts w:cs="Times New Roman" w:hint="eastAsia"/>
        </w:rPr>
        <w:t>三種相關知識包含「程式的環境」、「程式相關知識」、「轉化程式邏輯」則並沒有呈現於視覺化模擬平台</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Pr>
          <w:rFonts w:cs="Times New Roman" w:hint="eastAsia"/>
        </w:rPr>
        <w:t>。</w:t>
      </w:r>
      <w:commentRangeEnd w:id="175"/>
      <w:r w:rsidR="00231589">
        <w:rPr>
          <w:rStyle w:val="af7"/>
        </w:rPr>
        <w:commentReference w:id="175"/>
      </w:r>
      <w:commentRangeEnd w:id="174"/>
      <w:r w:rsidR="00231589">
        <w:rPr>
          <w:rStyle w:val="af7"/>
        </w:rPr>
        <w:commentReference w:id="174"/>
      </w:r>
    </w:p>
    <w:p w14:paraId="0CFB20B4" w14:textId="4E61ADBB" w:rsidR="0091501F" w:rsidRDefault="0091501F" w:rsidP="000F17A3">
      <w:pPr>
        <w:ind w:firstLine="480"/>
      </w:pPr>
      <w:commentRangeStart w:id="176"/>
      <w:r>
        <w:rPr>
          <w:rFonts w:cs="Times New Roman" w:hint="eastAsia"/>
        </w:rPr>
        <w:t>若能夠在視覺化模擬平台上，加入部分人工智慧演算法實作的案例，並將相關程式也製作成動態的模擬畫面，提供給學生操作或互動，</w:t>
      </w:r>
      <w:r w:rsidR="00E66BA4">
        <w:rPr>
          <w:rFonts w:cs="Times New Roman" w:hint="eastAsia"/>
        </w:rPr>
        <w:t>本研究認為對於學生在程式實作方面的學習會更有幫助。</w:t>
      </w:r>
    </w:p>
    <w:commentRangeEnd w:id="176"/>
    <w:p w14:paraId="0F9CF690" w14:textId="66E0E75A" w:rsidR="005B5C30" w:rsidRDefault="00231589" w:rsidP="000F17A3">
      <w:pPr>
        <w:ind w:firstLine="360"/>
      </w:pPr>
      <w:r>
        <w:rPr>
          <w:rStyle w:val="af7"/>
        </w:rPr>
        <w:commentReference w:id="176"/>
      </w:r>
    </w:p>
    <w:p w14:paraId="5D18589C" w14:textId="0A0C4E9D" w:rsidR="00E87BBA" w:rsidRDefault="00E87BBA" w:rsidP="000F17A3">
      <w:pPr>
        <w:ind w:firstLine="480"/>
      </w:pPr>
    </w:p>
    <w:p w14:paraId="15308CC4" w14:textId="77777777" w:rsidR="00E87BBA" w:rsidRPr="005B5C30" w:rsidRDefault="00E87BBA" w:rsidP="000F17A3">
      <w:pPr>
        <w:ind w:firstLine="480"/>
      </w:pPr>
    </w:p>
    <w:p w14:paraId="3E3A2311" w14:textId="18E7869A" w:rsidR="005B5C30" w:rsidRPr="005B5C30" w:rsidRDefault="005B5C30" w:rsidP="005B5C30">
      <w:pPr>
        <w:ind w:firstLineChars="0" w:firstLine="0"/>
        <w:rPr>
          <w:b/>
          <w:bCs/>
        </w:rPr>
      </w:pPr>
      <w:r w:rsidRPr="005B5C30">
        <w:rPr>
          <w:rFonts w:hint="eastAsia"/>
          <w:b/>
          <w:bCs/>
        </w:rPr>
        <w:lastRenderedPageBreak/>
        <w:t>三、</w:t>
      </w:r>
      <w:commentRangeStart w:id="177"/>
      <w:r w:rsidRPr="005B5C30">
        <w:rPr>
          <w:rFonts w:hint="eastAsia"/>
          <w:b/>
          <w:bCs/>
        </w:rPr>
        <w:t>彙整更多關於人工智慧「重要性」、「實用性」之課程內容。</w:t>
      </w:r>
      <w:commentRangeEnd w:id="177"/>
      <w:r w:rsidR="00231589">
        <w:rPr>
          <w:rStyle w:val="af7"/>
        </w:rPr>
        <w:commentReference w:id="177"/>
      </w:r>
    </w:p>
    <w:p w14:paraId="2B8B4A20" w14:textId="7003DDCE" w:rsidR="005B5C30" w:rsidRDefault="00E66BA4" w:rsidP="000F17A3">
      <w:pPr>
        <w:ind w:firstLine="480"/>
        <w:rPr>
          <w:rFonts w:cs="Times New Roman"/>
          <w:noProof/>
        </w:rPr>
      </w:pPr>
      <w:r>
        <w:rPr>
          <w:rFonts w:hint="eastAsia"/>
        </w:rPr>
        <w:t>根據本研究對於學習態度的調查結果，以及其分析結果，僅在「自我評鑑」的面向呈現顯著差異。雖然影響學習態度的因素繁多，像是教師本身、同儕、家長、學生的自尊等</w:t>
      </w:r>
      <w:r>
        <w:t xml:space="preserve">(Kind et al., 2007; Osborne et al., </w:t>
      </w:r>
      <w:proofErr w:type="gramStart"/>
      <w:r>
        <w:t>2003</w:t>
      </w:r>
      <w:r>
        <w:rPr>
          <w:rFonts w:hint="eastAsia"/>
        </w:rPr>
        <w:t>)</w:t>
      </w:r>
      <w:r>
        <w:rPr>
          <w:rFonts w:hint="eastAsia"/>
        </w:rPr>
        <w:t>，</w:t>
      </w:r>
      <w:proofErr w:type="gramEnd"/>
      <w:r>
        <w:rPr>
          <w:rFonts w:hint="eastAsia"/>
        </w:rPr>
        <w:t>但有過往文獻較具體地指出學習態度，</w:t>
      </w:r>
      <w:r w:rsidR="00944505">
        <w:rPr>
          <w:rFonts w:cs="Times New Roman" w:hint="eastAsia"/>
          <w:noProof/>
        </w:rPr>
        <w:t>受到學生對於課堂內容的「任務價值</w:t>
      </w:r>
      <w:r w:rsidR="00944505">
        <w:rPr>
          <w:rFonts w:cs="Times New Roman"/>
          <w:noProof/>
        </w:rPr>
        <w:t>(task value)</w:t>
      </w:r>
      <w:r w:rsidR="00944505">
        <w:rPr>
          <w:rFonts w:cs="Times New Roman" w:hint="eastAsia"/>
          <w:noProof/>
        </w:rPr>
        <w:t>」判斷，而其判斷因素包含</w:t>
      </w:r>
      <w:r>
        <w:rPr>
          <w:rFonts w:cs="Times New Roman" w:hint="eastAsia"/>
          <w:noProof/>
        </w:rPr>
        <w:t>「興趣</w:t>
      </w:r>
      <w:r>
        <w:rPr>
          <w:rFonts w:cs="Times New Roman"/>
          <w:noProof/>
        </w:rPr>
        <w:t>(interest</w:t>
      </w:r>
      <w:r>
        <w:rPr>
          <w:rFonts w:cs="Times New Roman" w:hint="eastAsia"/>
          <w:noProof/>
        </w:rPr>
        <w:t>)</w:t>
      </w:r>
      <w:r>
        <w:rPr>
          <w:rFonts w:cs="Times New Roman" w:hint="eastAsia"/>
          <w:noProof/>
        </w:rPr>
        <w:t>」、「重要性</w:t>
      </w:r>
      <w:r>
        <w:rPr>
          <w:rFonts w:cs="Times New Roman" w:hint="eastAsia"/>
          <w:noProof/>
        </w:rPr>
        <w:t>(</w:t>
      </w:r>
      <w:r>
        <w:rPr>
          <w:rFonts w:cs="Times New Roman"/>
          <w:noProof/>
        </w:rPr>
        <w:t>importance)</w:t>
      </w:r>
      <w:r>
        <w:rPr>
          <w:rFonts w:cs="Times New Roman" w:hint="eastAsia"/>
          <w:noProof/>
        </w:rPr>
        <w:t>」、「實用性</w:t>
      </w:r>
      <w:r>
        <w:rPr>
          <w:rFonts w:cs="Times New Roman" w:hint="eastAsia"/>
          <w:noProof/>
        </w:rPr>
        <w:t>(</w:t>
      </w:r>
      <w:r>
        <w:rPr>
          <w:rFonts w:cs="Times New Roman"/>
          <w:noProof/>
        </w:rPr>
        <w:t>utility)</w:t>
      </w:r>
      <w:r>
        <w:rPr>
          <w:rFonts w:cs="Times New Roman" w:hint="eastAsia"/>
          <w:noProof/>
        </w:rPr>
        <w:t>」</w:t>
      </w:r>
      <w:r w:rsidR="00944505">
        <w:rPr>
          <w:rFonts w:cs="Times New Roman" w:hint="eastAsia"/>
          <w:noProof/>
        </w:rPr>
        <w:t>。</w:t>
      </w:r>
    </w:p>
    <w:p w14:paraId="195DD2BD" w14:textId="3497FF0C" w:rsidR="00944505" w:rsidRPr="00DD2750" w:rsidRDefault="00944505" w:rsidP="00944505">
      <w:pPr>
        <w:ind w:firstLine="480"/>
        <w:rPr>
          <w:rFonts w:cs="Times New Roman"/>
          <w:b/>
          <w:bCs/>
          <w:noProof/>
        </w:rPr>
      </w:pPr>
      <w:r>
        <w:rPr>
          <w:rFonts w:cs="Times New Roman" w:hint="eastAsia"/>
          <w:noProof/>
        </w:rPr>
        <w:t>然而，就本研究發展之視覺化模擬平台，其部分的功能</w:t>
      </w:r>
      <w:r>
        <w:rPr>
          <w:rFonts w:cs="Times New Roman"/>
          <w:noProof/>
        </w:rPr>
        <w:t>(</w:t>
      </w:r>
      <w:r>
        <w:rPr>
          <w:rFonts w:cs="Times New Roman" w:hint="eastAsia"/>
          <w:noProof/>
        </w:rPr>
        <w:t>例如：健康照護、貓狗圖片分類</w:t>
      </w:r>
      <w:r>
        <w:rPr>
          <w:rFonts w:cs="Times New Roman"/>
          <w:noProof/>
        </w:rPr>
        <w:t>)</w:t>
      </w:r>
      <w:r>
        <w:rPr>
          <w:rFonts w:cs="Times New Roman" w:hint="eastAsia"/>
          <w:noProof/>
        </w:rPr>
        <w:t>，能讓學生</w:t>
      </w:r>
      <w:r w:rsidR="00DD2750">
        <w:rPr>
          <w:rFonts w:cs="Times New Roman" w:hint="eastAsia"/>
          <w:noProof/>
        </w:rPr>
        <w:t>感受到有趣，或是其內容與</w:t>
      </w:r>
      <w:r w:rsidR="00DD2750">
        <w:rPr>
          <w:rFonts w:hint="eastAsia"/>
        </w:rPr>
        <w:t>日常生活有所連結，幫助學生理解課程內容</w:t>
      </w:r>
      <w:r w:rsidR="00DD2750" w:rsidRPr="00C56584">
        <w:t xml:space="preserve">(Hansen, Narayanan, &amp; </w:t>
      </w:r>
      <w:proofErr w:type="spellStart"/>
      <w:r w:rsidR="00DD2750" w:rsidRPr="00C56584">
        <w:t>Schrimpsher</w:t>
      </w:r>
      <w:proofErr w:type="spellEnd"/>
      <w:r w:rsidR="00DD2750" w:rsidRPr="00C56584">
        <w:t>, 2000)</w:t>
      </w:r>
      <w:r w:rsidR="00DD2750">
        <w:rPr>
          <w:rFonts w:hint="eastAsia"/>
        </w:rPr>
        <w:t>，進而滿足學生對於課程內容的「興趣」。但在模擬平台上，就缺乏闡述人工智慧的「重要性」、「實用性」，</w:t>
      </w:r>
      <w:r w:rsidR="00460510">
        <w:rPr>
          <w:rFonts w:hint="eastAsia"/>
        </w:rPr>
        <w:t>若要凸顯人工智慧的「重要性」，可以在教材中加入一些問題探討，例如：</w:t>
      </w:r>
      <w:r w:rsidR="00D02525">
        <w:rPr>
          <w:rFonts w:hint="eastAsia"/>
        </w:rPr>
        <w:t>「</w:t>
      </w:r>
      <w:r w:rsidR="00460510">
        <w:rPr>
          <w:rFonts w:hint="eastAsia"/>
        </w:rPr>
        <w:t>人工智慧如何影響著人類社會？</w:t>
      </w:r>
      <w:r w:rsidR="00D02525">
        <w:rPr>
          <w:rFonts w:hint="eastAsia"/>
        </w:rPr>
        <w:t>」、「</w:t>
      </w:r>
      <w:r w:rsidR="00460510">
        <w:rPr>
          <w:rFonts w:hint="eastAsia"/>
        </w:rPr>
        <w:t>為何要學習人工智慧？</w:t>
      </w:r>
      <w:r w:rsidR="00D02525">
        <w:rPr>
          <w:rFonts w:hint="eastAsia"/>
        </w:rPr>
        <w:t>」</w:t>
      </w:r>
      <w:r w:rsidR="00460510">
        <w:rPr>
          <w:rFonts w:hint="eastAsia"/>
        </w:rPr>
        <w:t>若要凸顯人工智慧的「實用性」，則可以加入例如：</w:t>
      </w:r>
      <w:r w:rsidR="00D02525">
        <w:rPr>
          <w:rFonts w:hint="eastAsia"/>
        </w:rPr>
        <w:t>「</w:t>
      </w:r>
      <w:r w:rsidR="00460510">
        <w:rPr>
          <w:rFonts w:hint="eastAsia"/>
        </w:rPr>
        <w:t>這些知識的相關職業是什麼？</w:t>
      </w:r>
      <w:r w:rsidR="00D02525">
        <w:rPr>
          <w:rFonts w:hint="eastAsia"/>
        </w:rPr>
        <w:t>」、「</w:t>
      </w:r>
      <w:r w:rsidR="00460510">
        <w:rPr>
          <w:rFonts w:hint="eastAsia"/>
        </w:rPr>
        <w:t>曾經有誰運用人工智慧解決問題？</w:t>
      </w:r>
      <w:r w:rsidR="00D02525">
        <w:rPr>
          <w:rFonts w:hint="eastAsia"/>
        </w:rPr>
        <w:t>」這類</w:t>
      </w:r>
      <w:r w:rsidR="00460510">
        <w:rPr>
          <w:rFonts w:hint="eastAsia"/>
        </w:rPr>
        <w:t>相關問題讓學生在課程進行時，了解到自己為何在學習，或為了什麼目標而學習課堂內容。</w:t>
      </w:r>
    </w:p>
    <w:p w14:paraId="030FED9B" w14:textId="77777777" w:rsidR="00C90DB4" w:rsidRDefault="00C90DB4" w:rsidP="000F17A3">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178" w:name="_Toc107083477"/>
      <w:r w:rsidRPr="00A1445D">
        <w:rPr>
          <w:rFonts w:hint="eastAsia"/>
        </w:rPr>
        <w:lastRenderedPageBreak/>
        <w:t>參考文獻</w:t>
      </w:r>
      <w:bookmarkEnd w:id="178"/>
    </w:p>
    <w:p w14:paraId="644B3A59" w14:textId="77777777" w:rsidR="004278E8" w:rsidRDefault="004278E8" w:rsidP="001C37C1">
      <w:pPr>
        <w:ind w:firstLineChars="0" w:firstLine="0"/>
        <w:rPr>
          <w:b/>
        </w:rPr>
      </w:pPr>
      <w:r w:rsidRPr="004278E8">
        <w:rPr>
          <w:rFonts w:hint="eastAsia"/>
          <w:b/>
        </w:rPr>
        <w:t>英文部分</w:t>
      </w:r>
    </w:p>
    <w:bookmarkStart w:id="179"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Cayvaz, A., Akcay, H., &amp; Kapici, H. O. (2020). Comparison of simulation-based and textbook-based instructions on middle school students’ achievement, inquiry skills and attitudes. International Journal of Education in Mathematics, Science and Technology, 8(1),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noProof/>
        </w:rPr>
      </w:pPr>
      <w:r w:rsidRPr="00986DB0">
        <w:rPr>
          <w:rFonts w:cs="Times New Roman"/>
          <w:noProof/>
        </w:rPr>
        <w:lastRenderedPageBreak/>
        <w:t>Cuéllar, M. P., &amp; Pegalajar, M. C. (2014). Design and implementation of intelligent systems with LEGO Mindstorms for undergraduate computer engineers. Computer Applications in Engineering Education, 22(1),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De Jong, T., &amp; Van Joolingen, W. R. (1998). Scientific discovery learning with computer simulations of conceptual domains. Review of educational research, 68(2),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Eccles, J. S., &amp; Wigfield, A. (1995). In the mind of the actor: The structure of adolescents' achievement task values and expectancy-related beliefs. Personality and social psychology bulletin, 21(3),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01DE2F4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In </w:t>
      </w:r>
      <w:r w:rsidRPr="00986DB0">
        <w:rPr>
          <w:rFonts w:cs="Times New Roman"/>
          <w:noProof/>
        </w:rPr>
        <w:lastRenderedPageBreak/>
        <w:t>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Homer, B. D., &amp; Plass, J. L. (2014). Level of interactivity and executive functions as predictors of learning in computer-based chemistry simulations. Computers in Human Behavior, 36, 365-375.</w:t>
      </w:r>
    </w:p>
    <w:p w14:paraId="0EF386C1" w14:textId="4036681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Hošková-Mayerová, Š., &amp; Rosická, Z. (2015). E-learning pros and cons: active learning culture?. Procedia-Social and Behavioral Sciences, 191, 958-962.</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Kandlhofer, M., Steinbauer, G., Hirschmugl-Gaisch, S., &amp; Huber, P. (2016, October). Artificial intelligence and computer science in education: From kindergarten to university. In 2016 IEEE Frontiers in Education Conference (FIE)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Kind, P., Jones, K., &amp; Barmby, P. (2007). Developing attitudes towards science measures. International journal of science education, 29(7),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Osborne, J., Simon, S., &amp; Collins, S. (2003). Attitudes towards science: A review of the literature and its implications. International journal of science education, 25(9),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Pedro, F., Subosa, M., Rivas, A., &amp; Valverde, P. (2019). Artificial intelligence in education: Challenges and opportunities for sustainable development.</w:t>
      </w:r>
    </w:p>
    <w:p w14:paraId="7143869E" w14:textId="6A53A0C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2BE1A454" w14:textId="6293406E" w:rsidR="00080628" w:rsidRDefault="00A7285D" w:rsidP="00BA7E59">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461B9D98" w14:textId="77777777" w:rsidR="00BA7E59" w:rsidRPr="00A7285D" w:rsidRDefault="00BA7E59" w:rsidP="00BA7E59">
      <w:pPr>
        <w:ind w:left="960" w:hangingChars="400" w:hanging="960"/>
      </w:pPr>
    </w:p>
    <w:bookmarkEnd w:id="179"/>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180" w:name="_Toc107083478"/>
      <w:r w:rsidRPr="00402263">
        <w:rPr>
          <w:rFonts w:hint="eastAsia"/>
        </w:rPr>
        <w:lastRenderedPageBreak/>
        <w:t>附錄一</w:t>
      </w:r>
      <w:r w:rsidRPr="00402263">
        <w:rPr>
          <w:rFonts w:hint="eastAsia"/>
        </w:rPr>
        <w:t xml:space="preserve">  </w:t>
      </w:r>
      <w:r w:rsidR="000B2FFF">
        <w:rPr>
          <w:rFonts w:hint="eastAsia"/>
        </w:rPr>
        <w:t>類神經網路概念學習單</w:t>
      </w:r>
      <w:bookmarkEnd w:id="180"/>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905C20">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905C20">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905C20">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905C20">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905C20">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905C20">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905C20">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905C20">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905C20">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905C20">
        <w:tc>
          <w:tcPr>
            <w:tcW w:w="8290" w:type="dxa"/>
          </w:tcPr>
          <w:p w14:paraId="2D7C0AF0" w14:textId="77777777" w:rsidR="000B2FFF" w:rsidRDefault="000B2FFF" w:rsidP="00905C20">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905C20">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905C20">
        <w:tc>
          <w:tcPr>
            <w:tcW w:w="8290" w:type="dxa"/>
          </w:tcPr>
          <w:p w14:paraId="5B02EB7E" w14:textId="77777777" w:rsidR="000B2FFF" w:rsidRDefault="000B2FFF" w:rsidP="00905C20">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905C20">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905C20">
        <w:tc>
          <w:tcPr>
            <w:tcW w:w="8290" w:type="dxa"/>
          </w:tcPr>
          <w:p w14:paraId="334252DD" w14:textId="77777777" w:rsidR="000B2FFF" w:rsidRDefault="000B2FFF" w:rsidP="00905C20">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905C20">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905C20">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905C20">
                  <w:pPr>
                    <w:ind w:firstLine="480"/>
                    <w:rPr>
                      <w:rFonts w:ascii="BiauKai" w:eastAsia="BiauKai" w:hAnsi="BiauKai" w:cs="BiauKai"/>
                      <w:b/>
                      <w:bCs/>
                      <w:color w:val="FF0000"/>
                    </w:rPr>
                  </w:pPr>
                </w:p>
              </w:tc>
            </w:tr>
            <w:tr w:rsidR="000B2FFF" w14:paraId="4DC66153" w14:textId="77777777" w:rsidTr="00905C20">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905C20">
        <w:tc>
          <w:tcPr>
            <w:tcW w:w="8290" w:type="dxa"/>
          </w:tcPr>
          <w:p w14:paraId="382A108A" w14:textId="77777777" w:rsidR="000B2FFF" w:rsidRDefault="000B2FFF"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905C20">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905C20">
                  <w:pPr>
                    <w:ind w:firstLine="480"/>
                    <w:rPr>
                      <w:rFonts w:ascii="BiauKai" w:eastAsia="BiauKai" w:hAnsi="BiauKai" w:cs="BiauKai"/>
                      <w:b/>
                      <w:bCs/>
                      <w:color w:val="FF0000"/>
                    </w:rPr>
                  </w:pPr>
                </w:p>
              </w:tc>
            </w:tr>
            <w:tr w:rsidR="000B2FFF" w14:paraId="2BD2E585" w14:textId="77777777" w:rsidTr="00905C20">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905C20">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905C20">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905C20">
                  <w:pPr>
                    <w:ind w:firstLine="480"/>
                    <w:rPr>
                      <w:rFonts w:ascii="BiauKai" w:eastAsia="BiauKai" w:hAnsi="BiauKai" w:cs="BiauKai"/>
                      <w:b/>
                      <w:bCs/>
                      <w:color w:val="FF0000"/>
                    </w:rPr>
                  </w:pPr>
                </w:p>
              </w:tc>
            </w:tr>
            <w:tr w:rsidR="000B2FFF" w14:paraId="6ABC35EB" w14:textId="77777777" w:rsidTr="00905C20">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905C20">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905C20">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905C20">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905C20">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905C20">
                  <w:pPr>
                    <w:ind w:firstLine="480"/>
                    <w:rPr>
                      <w:rFonts w:ascii="BiauKai" w:eastAsia="BiauKai" w:hAnsi="BiauKai" w:cs="BiauKai"/>
                      <w:b/>
                      <w:bCs/>
                      <w:color w:val="FF0000"/>
                    </w:rPr>
                  </w:pPr>
                </w:p>
              </w:tc>
            </w:tr>
            <w:tr w:rsidR="000B2FFF" w14:paraId="7DEFB28A" w14:textId="77777777" w:rsidTr="00905C20">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905C20">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905C20">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905C20">
                  <w:pPr>
                    <w:ind w:firstLine="480"/>
                    <w:rPr>
                      <w:rFonts w:ascii="BiauKai" w:eastAsia="BiauKai" w:hAnsi="BiauKai" w:cs="BiauKai"/>
                      <w:b/>
                      <w:bCs/>
                      <w:color w:val="FF0000"/>
                    </w:rPr>
                  </w:pPr>
                </w:p>
              </w:tc>
            </w:tr>
            <w:tr w:rsidR="000B2FFF" w14:paraId="3C837F4D" w14:textId="77777777" w:rsidTr="00905C20">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905C20">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905C20">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905C20">
                  <w:pPr>
                    <w:ind w:firstLine="480"/>
                    <w:rPr>
                      <w:rFonts w:ascii="BiauKai" w:eastAsia="BiauKai" w:hAnsi="BiauKai" w:cs="BiauKai"/>
                      <w:b/>
                      <w:bCs/>
                      <w:color w:val="FF0000"/>
                    </w:rPr>
                  </w:pPr>
                </w:p>
              </w:tc>
            </w:tr>
            <w:tr w:rsidR="000B2FFF" w14:paraId="673DA674" w14:textId="77777777" w:rsidTr="00905C20">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905C20">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905C20">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905C20">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905C20">
                  <w:pPr>
                    <w:ind w:firstLine="480"/>
                    <w:rPr>
                      <w:rFonts w:ascii="BiauKai" w:eastAsia="BiauKai" w:hAnsi="BiauKai" w:cs="BiauKai"/>
                      <w:b/>
                      <w:bCs/>
                      <w:color w:val="FF0000"/>
                    </w:rPr>
                  </w:pPr>
                </w:p>
              </w:tc>
            </w:tr>
            <w:tr w:rsidR="000B2FFF" w14:paraId="6763F710" w14:textId="77777777" w:rsidTr="00905C20">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905C20">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905C20">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905C20">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905C20">
                  <w:pPr>
                    <w:ind w:firstLine="480"/>
                    <w:rPr>
                      <w:rFonts w:ascii="BiauKai" w:eastAsia="BiauKai" w:hAnsi="BiauKai" w:cs="BiauKai"/>
                      <w:b/>
                      <w:bCs/>
                      <w:color w:val="FF0000"/>
                    </w:rPr>
                  </w:pPr>
                </w:p>
              </w:tc>
            </w:tr>
            <w:tr w:rsidR="000B2FFF" w14:paraId="46F86305" w14:textId="77777777" w:rsidTr="00905C20">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905C20">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905C20">
        <w:tc>
          <w:tcPr>
            <w:tcW w:w="8290" w:type="dxa"/>
          </w:tcPr>
          <w:p w14:paraId="69463B70" w14:textId="77777777" w:rsidR="000B2FFF" w:rsidRDefault="000B2FFF"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905C20">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905C20">
                  <w:pPr>
                    <w:ind w:firstLine="480"/>
                    <w:rPr>
                      <w:rFonts w:ascii="BiauKai" w:eastAsia="BiauKai" w:hAnsi="BiauKai" w:cs="BiauKai"/>
                      <w:b/>
                      <w:bCs/>
                      <w:color w:val="FF0000"/>
                    </w:rPr>
                  </w:pPr>
                </w:p>
              </w:tc>
            </w:tr>
            <w:tr w:rsidR="000B2FFF" w14:paraId="2A0545F6" w14:textId="77777777" w:rsidTr="00905C20">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905C20">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905C20">
        <w:tc>
          <w:tcPr>
            <w:tcW w:w="8290" w:type="dxa"/>
          </w:tcPr>
          <w:p w14:paraId="481F06FB" w14:textId="77777777" w:rsidR="000B2FFF" w:rsidRDefault="000B2FFF"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905C20">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905C20">
                  <w:pPr>
                    <w:ind w:firstLine="480"/>
                    <w:rPr>
                      <w:rFonts w:ascii="BiauKai" w:eastAsia="BiauKai" w:hAnsi="BiauKai" w:cs="BiauKai"/>
                      <w:b/>
                      <w:bCs/>
                      <w:color w:val="FF0000"/>
                    </w:rPr>
                  </w:pPr>
                </w:p>
              </w:tc>
            </w:tr>
            <w:tr w:rsidR="000B2FFF" w14:paraId="3611EB28" w14:textId="77777777" w:rsidTr="00905C20">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905C20">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905C20">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905C20">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905C20">
                  <w:pPr>
                    <w:ind w:firstLine="480"/>
                    <w:rPr>
                      <w:rFonts w:ascii="BiauKai" w:eastAsia="BiauKai" w:hAnsi="BiauKai" w:cs="BiauKai"/>
                      <w:b/>
                      <w:bCs/>
                      <w:color w:val="FF0000"/>
                    </w:rPr>
                  </w:pPr>
                </w:p>
              </w:tc>
            </w:tr>
            <w:tr w:rsidR="000B2FFF" w14:paraId="15B1EEAD" w14:textId="77777777" w:rsidTr="00905C20">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905C20">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905C20">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905C20">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905C20">
                  <w:pPr>
                    <w:ind w:firstLine="480"/>
                    <w:rPr>
                      <w:rFonts w:ascii="BiauKai" w:eastAsia="BiauKai" w:hAnsi="BiauKai" w:cs="BiauKai"/>
                      <w:b/>
                      <w:bCs/>
                      <w:color w:val="FF0000"/>
                    </w:rPr>
                  </w:pPr>
                </w:p>
              </w:tc>
            </w:tr>
            <w:tr w:rsidR="00651D01" w14:paraId="2683BC36" w14:textId="77777777" w:rsidTr="00905C20">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905C20">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lastRenderedPageBreak/>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905C20">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905C20">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905C20">
                  <w:pPr>
                    <w:ind w:firstLine="480"/>
                    <w:rPr>
                      <w:rFonts w:ascii="BiauKai" w:eastAsia="BiauKai" w:hAnsi="BiauKai" w:cs="BiauKai"/>
                      <w:b/>
                      <w:bCs/>
                      <w:color w:val="FF0000"/>
                    </w:rPr>
                  </w:pPr>
                </w:p>
              </w:tc>
            </w:tr>
            <w:tr w:rsidR="00651D01" w14:paraId="76009769" w14:textId="77777777" w:rsidTr="00905C20">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905C20">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905C20">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905C20">
        <w:tc>
          <w:tcPr>
            <w:tcW w:w="8290" w:type="dxa"/>
          </w:tcPr>
          <w:p w14:paraId="1A15B97C"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905C20">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905C20">
                  <w:pPr>
                    <w:ind w:firstLine="480"/>
                    <w:rPr>
                      <w:rFonts w:ascii="BiauKai" w:eastAsia="BiauKai" w:hAnsi="BiauKai" w:cs="BiauKai"/>
                      <w:b/>
                      <w:bCs/>
                      <w:color w:val="FF0000"/>
                    </w:rPr>
                  </w:pPr>
                </w:p>
              </w:tc>
            </w:tr>
            <w:tr w:rsidR="00651D01" w14:paraId="62F12B91" w14:textId="77777777" w:rsidTr="00905C20">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905C20">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905C20">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905C20">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905C20">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905C20">
                  <w:pPr>
                    <w:ind w:firstLine="480"/>
                    <w:rPr>
                      <w:rFonts w:ascii="BiauKai" w:eastAsia="BiauKai" w:hAnsi="BiauKai" w:cs="BiauKai"/>
                      <w:b/>
                      <w:bCs/>
                      <w:color w:val="FF0000"/>
                    </w:rPr>
                  </w:pPr>
                </w:p>
              </w:tc>
            </w:tr>
            <w:tr w:rsidR="00651D01" w14:paraId="4D6EB251" w14:textId="77777777" w:rsidTr="00905C20">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905C20">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905C20">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905C20">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905C20">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905C20">
                  <w:pPr>
                    <w:ind w:firstLine="480"/>
                    <w:rPr>
                      <w:rFonts w:ascii="BiauKai" w:eastAsia="BiauKai" w:hAnsi="BiauKai" w:cs="BiauKai"/>
                      <w:b/>
                      <w:bCs/>
                      <w:color w:val="FF0000"/>
                    </w:rPr>
                  </w:pPr>
                </w:p>
              </w:tc>
            </w:tr>
            <w:tr w:rsidR="00651D01" w14:paraId="5DB6098D" w14:textId="77777777" w:rsidTr="00905C20">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905C20">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905C20">
        <w:tc>
          <w:tcPr>
            <w:tcW w:w="8290" w:type="dxa"/>
          </w:tcPr>
          <w:p w14:paraId="7808EF18"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905C20">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905C20">
                  <w:pPr>
                    <w:ind w:firstLine="480"/>
                    <w:rPr>
                      <w:rFonts w:ascii="BiauKai" w:eastAsia="BiauKai" w:hAnsi="BiauKai" w:cs="BiauKai"/>
                      <w:b/>
                      <w:bCs/>
                      <w:color w:val="FF0000"/>
                    </w:rPr>
                  </w:pPr>
                </w:p>
              </w:tc>
            </w:tr>
            <w:tr w:rsidR="00651D01" w14:paraId="29D3F7CB" w14:textId="77777777" w:rsidTr="00905C20">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905C20">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905C20">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905C20">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905C20">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w:t>
      </w:r>
      <w:r>
        <w:rPr>
          <w:rFonts w:hint="eastAsia"/>
        </w:rPr>
        <w:lastRenderedPageBreak/>
        <w:t>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905C20">
        <w:tc>
          <w:tcPr>
            <w:tcW w:w="8290" w:type="dxa"/>
          </w:tcPr>
          <w:p w14:paraId="3C271582"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905C20">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905C20">
                  <w:pPr>
                    <w:ind w:firstLine="480"/>
                    <w:rPr>
                      <w:rFonts w:ascii="BiauKai" w:eastAsia="BiauKai" w:hAnsi="BiauKai" w:cs="BiauKai"/>
                      <w:b/>
                      <w:bCs/>
                      <w:color w:val="FF0000"/>
                    </w:rPr>
                  </w:pPr>
                </w:p>
              </w:tc>
            </w:tr>
            <w:tr w:rsidR="00651D01" w14:paraId="5200E376" w14:textId="77777777" w:rsidTr="00905C20">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905C20">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905C20">
        <w:tc>
          <w:tcPr>
            <w:tcW w:w="8290" w:type="dxa"/>
          </w:tcPr>
          <w:p w14:paraId="67716F21"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905C20">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905C20">
                  <w:pPr>
                    <w:ind w:firstLine="480"/>
                    <w:rPr>
                      <w:rFonts w:ascii="BiauKai" w:eastAsia="BiauKai" w:hAnsi="BiauKai" w:cs="BiauKai"/>
                      <w:b/>
                      <w:bCs/>
                      <w:color w:val="FF0000"/>
                    </w:rPr>
                  </w:pPr>
                </w:p>
              </w:tc>
            </w:tr>
            <w:tr w:rsidR="00651D01" w14:paraId="0B56E00B" w14:textId="77777777" w:rsidTr="00905C20">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905C20">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905C20">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905C20">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905C20">
                  <w:pPr>
                    <w:ind w:firstLine="480"/>
                    <w:rPr>
                      <w:rFonts w:ascii="BiauKai" w:eastAsia="BiauKai" w:hAnsi="BiauKai" w:cs="BiauKai"/>
                      <w:b/>
                      <w:bCs/>
                      <w:color w:val="FF0000"/>
                    </w:rPr>
                  </w:pPr>
                </w:p>
              </w:tc>
            </w:tr>
            <w:tr w:rsidR="00651D01" w14:paraId="41F115D4" w14:textId="77777777" w:rsidTr="00905C20">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905C20">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905C20">
        <w:tc>
          <w:tcPr>
            <w:tcW w:w="8290" w:type="dxa"/>
          </w:tcPr>
          <w:p w14:paraId="369876D3" w14:textId="77777777" w:rsidR="00651D01" w:rsidRPr="009D45F5"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905C20">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905C20">
                  <w:pPr>
                    <w:ind w:firstLine="480"/>
                    <w:rPr>
                      <w:rFonts w:ascii="BiauKai" w:eastAsia="BiauKai" w:hAnsi="BiauKai" w:cs="BiauKai"/>
                      <w:b/>
                      <w:bCs/>
                      <w:color w:val="FF0000"/>
                    </w:rPr>
                  </w:pPr>
                </w:p>
              </w:tc>
            </w:tr>
            <w:tr w:rsidR="00651D01" w14:paraId="4FC1B33B" w14:textId="77777777" w:rsidTr="00905C20">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905C20">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905C20">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905C20">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905C20">
                  <w:pPr>
                    <w:ind w:firstLine="480"/>
                    <w:rPr>
                      <w:rFonts w:ascii="BiauKai" w:eastAsia="BiauKai" w:hAnsi="BiauKai" w:cs="BiauKai"/>
                      <w:b/>
                      <w:bCs/>
                      <w:color w:val="FF0000"/>
                    </w:rPr>
                  </w:pPr>
                </w:p>
              </w:tc>
            </w:tr>
            <w:tr w:rsidR="00651D01" w14:paraId="1AB1B946" w14:textId="77777777" w:rsidTr="00905C20">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905C20">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905C20">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905C20">
        <w:tc>
          <w:tcPr>
            <w:tcW w:w="8290" w:type="dxa"/>
          </w:tcPr>
          <w:p w14:paraId="31185C79"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905C20">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905C20">
                  <w:pPr>
                    <w:ind w:firstLine="480"/>
                    <w:rPr>
                      <w:rFonts w:ascii="BiauKai" w:eastAsia="BiauKai" w:hAnsi="BiauKai" w:cs="BiauKai"/>
                      <w:b/>
                      <w:bCs/>
                      <w:color w:val="FF0000"/>
                    </w:rPr>
                  </w:pPr>
                </w:p>
              </w:tc>
            </w:tr>
            <w:tr w:rsidR="00651D01" w14:paraId="65A8E342" w14:textId="77777777" w:rsidTr="00905C20">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905C20">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lastRenderedPageBreak/>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905C20">
        <w:tc>
          <w:tcPr>
            <w:tcW w:w="8290" w:type="dxa"/>
          </w:tcPr>
          <w:p w14:paraId="325AB62C"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905C20">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905C20">
                  <w:pPr>
                    <w:ind w:firstLine="480"/>
                    <w:rPr>
                      <w:rFonts w:ascii="BiauKai" w:eastAsia="BiauKai" w:hAnsi="BiauKai" w:cs="BiauKai"/>
                      <w:b/>
                      <w:bCs/>
                      <w:color w:val="FF0000"/>
                    </w:rPr>
                  </w:pPr>
                </w:p>
              </w:tc>
            </w:tr>
            <w:tr w:rsidR="00651D01" w14:paraId="42524946" w14:textId="77777777" w:rsidTr="00905C20">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905C20">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905C20">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905C20">
        <w:tc>
          <w:tcPr>
            <w:tcW w:w="8290" w:type="dxa"/>
          </w:tcPr>
          <w:p w14:paraId="3D6C22FE"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905C20">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905C20">
                  <w:pPr>
                    <w:ind w:firstLine="480"/>
                    <w:rPr>
                      <w:rFonts w:ascii="BiauKai" w:eastAsia="BiauKai" w:hAnsi="BiauKai" w:cs="BiauKai"/>
                      <w:b/>
                      <w:bCs/>
                      <w:color w:val="FF0000"/>
                    </w:rPr>
                  </w:pPr>
                </w:p>
              </w:tc>
            </w:tr>
            <w:tr w:rsidR="00651D01" w14:paraId="79894398" w14:textId="77777777" w:rsidTr="00905C20">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905C20">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905C20">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905C20">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905C20">
                  <w:pPr>
                    <w:ind w:firstLine="480"/>
                    <w:rPr>
                      <w:rFonts w:ascii="BiauKai" w:eastAsia="BiauKai" w:hAnsi="BiauKai" w:cs="BiauKai"/>
                      <w:b/>
                      <w:bCs/>
                      <w:color w:val="FF0000"/>
                    </w:rPr>
                  </w:pPr>
                </w:p>
              </w:tc>
            </w:tr>
            <w:tr w:rsidR="00651D01" w14:paraId="0A79F549" w14:textId="77777777" w:rsidTr="00905C20">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905C20">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905C20">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lastRenderedPageBreak/>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905C20">
        <w:tc>
          <w:tcPr>
            <w:tcW w:w="8290" w:type="dxa"/>
          </w:tcPr>
          <w:p w14:paraId="4580F1D7"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905C20">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905C20">
                  <w:pPr>
                    <w:ind w:firstLine="480"/>
                    <w:rPr>
                      <w:rFonts w:ascii="BiauKai" w:eastAsia="BiauKai" w:hAnsi="BiauKai" w:cs="BiauKai"/>
                      <w:b/>
                      <w:bCs/>
                      <w:color w:val="FF0000"/>
                    </w:rPr>
                  </w:pPr>
                </w:p>
              </w:tc>
            </w:tr>
            <w:tr w:rsidR="00651D01" w14:paraId="1B6FABE9" w14:textId="77777777" w:rsidTr="00905C20">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905C20">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905C20">
        <w:tc>
          <w:tcPr>
            <w:tcW w:w="8290" w:type="dxa"/>
          </w:tcPr>
          <w:p w14:paraId="7CAEC90B"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905C20">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905C20">
                  <w:pPr>
                    <w:ind w:firstLine="480"/>
                    <w:rPr>
                      <w:rFonts w:ascii="BiauKai" w:eastAsia="BiauKai" w:hAnsi="BiauKai" w:cs="BiauKai"/>
                      <w:b/>
                      <w:bCs/>
                      <w:color w:val="FF0000"/>
                    </w:rPr>
                  </w:pPr>
                </w:p>
              </w:tc>
            </w:tr>
            <w:tr w:rsidR="00651D01" w14:paraId="7CE1D561" w14:textId="77777777" w:rsidTr="00905C20">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905C20">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905C20">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905C20">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905C20">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905C20">
                  <w:pPr>
                    <w:ind w:firstLine="480"/>
                    <w:rPr>
                      <w:rFonts w:ascii="BiauKai" w:eastAsia="BiauKai" w:hAnsi="BiauKai" w:cs="BiauKai"/>
                      <w:b/>
                      <w:bCs/>
                      <w:color w:val="FF0000"/>
                    </w:rPr>
                  </w:pPr>
                </w:p>
              </w:tc>
            </w:tr>
            <w:tr w:rsidR="00651D01" w14:paraId="62CA9E4A" w14:textId="77777777" w:rsidTr="00905C20">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905C20">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905C20">
        <w:tc>
          <w:tcPr>
            <w:tcW w:w="8290" w:type="dxa"/>
          </w:tcPr>
          <w:p w14:paraId="33064EE6"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905C20">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905C20">
                  <w:pPr>
                    <w:ind w:firstLine="480"/>
                    <w:rPr>
                      <w:rFonts w:ascii="BiauKai" w:eastAsia="BiauKai" w:hAnsi="BiauKai" w:cs="BiauKai"/>
                      <w:b/>
                      <w:bCs/>
                      <w:color w:val="FF0000"/>
                    </w:rPr>
                  </w:pPr>
                </w:p>
              </w:tc>
            </w:tr>
            <w:tr w:rsidR="00651D01" w14:paraId="07198E78" w14:textId="77777777" w:rsidTr="00905C20">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905C20">
            <w:pPr>
              <w:snapToGrid w:val="0"/>
              <w:ind w:firstLine="480"/>
              <w:rPr>
                <w:rFonts w:ascii="楷體-簡" w:eastAsia="楷體-簡" w:hAnsi="楷體-簡"/>
              </w:rPr>
            </w:pPr>
          </w:p>
        </w:tc>
      </w:tr>
    </w:tbl>
    <w:p w14:paraId="6DF11E7F" w14:textId="37FB7999" w:rsidR="00651D01" w:rsidRDefault="00651D01" w:rsidP="00651D01">
      <w:pPr>
        <w:ind w:firstLineChars="0" w:firstLine="0"/>
      </w:pPr>
      <w:r>
        <w:lastRenderedPageBreak/>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905C20">
        <w:tc>
          <w:tcPr>
            <w:tcW w:w="8290" w:type="dxa"/>
          </w:tcPr>
          <w:p w14:paraId="6EC50CF4"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905C20">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905C20">
                  <w:pPr>
                    <w:ind w:firstLine="480"/>
                    <w:rPr>
                      <w:rFonts w:ascii="BiauKai" w:eastAsia="BiauKai" w:hAnsi="BiauKai" w:cs="BiauKai"/>
                      <w:b/>
                      <w:bCs/>
                      <w:color w:val="FF0000"/>
                    </w:rPr>
                  </w:pPr>
                </w:p>
              </w:tc>
            </w:tr>
            <w:tr w:rsidR="00651D01" w14:paraId="07C14B16" w14:textId="77777777" w:rsidTr="00905C20">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905C20">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905C20">
        <w:tc>
          <w:tcPr>
            <w:tcW w:w="8290" w:type="dxa"/>
          </w:tcPr>
          <w:p w14:paraId="7D16339B"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905C20">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905C20">
                  <w:pPr>
                    <w:ind w:firstLine="480"/>
                    <w:rPr>
                      <w:rFonts w:ascii="BiauKai" w:eastAsia="BiauKai" w:hAnsi="BiauKai" w:cs="BiauKai"/>
                      <w:b/>
                      <w:bCs/>
                      <w:color w:val="FF0000"/>
                    </w:rPr>
                  </w:pPr>
                </w:p>
              </w:tc>
            </w:tr>
            <w:tr w:rsidR="00651D01" w14:paraId="33CCB525" w14:textId="77777777" w:rsidTr="00905C20">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905C20">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905C20">
        <w:tc>
          <w:tcPr>
            <w:tcW w:w="8290" w:type="dxa"/>
          </w:tcPr>
          <w:p w14:paraId="0D62F170"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905C20">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905C20">
                  <w:pPr>
                    <w:ind w:firstLine="480"/>
                    <w:rPr>
                      <w:rFonts w:ascii="BiauKai" w:eastAsia="BiauKai" w:hAnsi="BiauKai" w:cs="BiauKai"/>
                      <w:b/>
                      <w:bCs/>
                      <w:color w:val="FF0000"/>
                    </w:rPr>
                  </w:pPr>
                </w:p>
              </w:tc>
            </w:tr>
            <w:tr w:rsidR="00651D01" w14:paraId="2E282073" w14:textId="77777777" w:rsidTr="00905C20">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905C20">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905C20">
        <w:tc>
          <w:tcPr>
            <w:tcW w:w="8290" w:type="dxa"/>
          </w:tcPr>
          <w:p w14:paraId="5542F656" w14:textId="77777777" w:rsidR="00651D01" w:rsidRPr="009D45F5"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905C20">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905C20">
                  <w:pPr>
                    <w:ind w:firstLine="480"/>
                    <w:rPr>
                      <w:rFonts w:ascii="BiauKai" w:eastAsia="BiauKai" w:hAnsi="BiauKai" w:cs="BiauKai"/>
                      <w:b/>
                      <w:bCs/>
                      <w:color w:val="FF0000"/>
                    </w:rPr>
                  </w:pPr>
                </w:p>
              </w:tc>
            </w:tr>
            <w:tr w:rsidR="00651D01" w14:paraId="5793EFC8" w14:textId="77777777" w:rsidTr="00905C20">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905C20">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905C20">
        <w:tc>
          <w:tcPr>
            <w:tcW w:w="8290" w:type="dxa"/>
          </w:tcPr>
          <w:p w14:paraId="675006B6" w14:textId="77777777" w:rsidR="00651D01" w:rsidRPr="009D45F5"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905C20">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905C20">
                  <w:pPr>
                    <w:ind w:firstLine="480"/>
                    <w:rPr>
                      <w:rFonts w:ascii="BiauKai" w:eastAsia="BiauKai" w:hAnsi="BiauKai" w:cs="BiauKai"/>
                      <w:b/>
                      <w:bCs/>
                      <w:color w:val="FF0000"/>
                    </w:rPr>
                  </w:pPr>
                </w:p>
              </w:tc>
            </w:tr>
            <w:tr w:rsidR="00651D01" w14:paraId="36DF067D" w14:textId="77777777" w:rsidTr="00905C20">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905C20">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905C20">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905C20">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905C20">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905C20">
                  <w:pPr>
                    <w:ind w:firstLine="480"/>
                    <w:rPr>
                      <w:rFonts w:ascii="BiauKai" w:eastAsia="BiauKai" w:hAnsi="BiauKai" w:cs="BiauKai"/>
                      <w:b/>
                      <w:bCs/>
                      <w:color w:val="FF0000"/>
                    </w:rPr>
                  </w:pPr>
                </w:p>
              </w:tc>
            </w:tr>
            <w:tr w:rsidR="000F4245" w14:paraId="17B874EA" w14:textId="77777777" w:rsidTr="00905C20">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905C20">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905C20">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905C20">
                  <w:pPr>
                    <w:ind w:firstLine="480"/>
                    <w:rPr>
                      <w:rFonts w:ascii="BiauKai" w:eastAsia="BiauKai" w:hAnsi="BiauKai" w:cs="BiauKai"/>
                      <w:b/>
                      <w:bCs/>
                      <w:color w:val="FF0000"/>
                    </w:rPr>
                  </w:pPr>
                </w:p>
              </w:tc>
            </w:tr>
            <w:tr w:rsidR="000F4245" w14:paraId="02F0DC27" w14:textId="77777777" w:rsidTr="00905C20">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905C20">
        <w:tc>
          <w:tcPr>
            <w:tcW w:w="8290" w:type="dxa"/>
          </w:tcPr>
          <w:p w14:paraId="32041D83" w14:textId="77777777" w:rsidR="000F4245" w:rsidRPr="008C616C" w:rsidRDefault="000F4245" w:rsidP="00905C20">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905C20">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905C20">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905C20">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905C20">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905C20">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905C20">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905C20">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905C20">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905C20">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905C20">
                  <w:pPr>
                    <w:ind w:firstLine="480"/>
                    <w:rPr>
                      <w:rFonts w:ascii="BiauKai" w:eastAsia="BiauKai" w:hAnsi="BiauKai" w:cs="BiauKai"/>
                      <w:b/>
                      <w:bCs/>
                      <w:color w:val="FF0000"/>
                    </w:rPr>
                  </w:pPr>
                </w:p>
              </w:tc>
            </w:tr>
            <w:tr w:rsidR="000F4245" w14:paraId="7CC20B16" w14:textId="77777777" w:rsidTr="00905C20">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905C20">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905C20">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905C20">
                  <w:pPr>
                    <w:ind w:firstLine="480"/>
                    <w:rPr>
                      <w:rFonts w:ascii="BiauKai" w:eastAsia="BiauKai" w:hAnsi="BiauKai" w:cs="BiauKai"/>
                      <w:b/>
                      <w:bCs/>
                      <w:color w:val="FF0000"/>
                    </w:rPr>
                  </w:pPr>
                </w:p>
              </w:tc>
            </w:tr>
            <w:tr w:rsidR="000F4245" w14:paraId="7CD86EEF" w14:textId="77777777" w:rsidTr="00905C20">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905C20">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905C20">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905C20">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905C20">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905C20">
                  <w:pPr>
                    <w:ind w:firstLine="480"/>
                    <w:rPr>
                      <w:rFonts w:ascii="BiauKai" w:eastAsia="BiauKai" w:hAnsi="BiauKai" w:cs="BiauKai"/>
                      <w:b/>
                      <w:bCs/>
                      <w:color w:val="FF0000"/>
                    </w:rPr>
                  </w:pPr>
                </w:p>
              </w:tc>
            </w:tr>
            <w:tr w:rsidR="000F4245" w14:paraId="4027F2B4" w14:textId="77777777" w:rsidTr="00905C20">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905C20">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905C20">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905C20">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905C20">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905C20">
                  <w:pPr>
                    <w:ind w:firstLine="480"/>
                    <w:rPr>
                      <w:rFonts w:ascii="BiauKai" w:eastAsia="BiauKai" w:hAnsi="BiauKai" w:cs="BiauKai"/>
                      <w:b/>
                      <w:bCs/>
                      <w:color w:val="FF0000"/>
                    </w:rPr>
                  </w:pPr>
                </w:p>
              </w:tc>
            </w:tr>
            <w:tr w:rsidR="000F4245" w14:paraId="66344285" w14:textId="77777777" w:rsidTr="00905C20">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905C20">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905C20">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905C20">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905C20">
                  <w:pPr>
                    <w:ind w:firstLine="480"/>
                    <w:rPr>
                      <w:rFonts w:ascii="BiauKai" w:eastAsia="BiauKai" w:hAnsi="BiauKai" w:cs="BiauKai"/>
                      <w:b/>
                      <w:bCs/>
                      <w:color w:val="FF0000"/>
                    </w:rPr>
                  </w:pPr>
                </w:p>
              </w:tc>
            </w:tr>
            <w:tr w:rsidR="000F4245" w14:paraId="61A7326B" w14:textId="77777777" w:rsidTr="00905C20">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905C20">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905C20">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905C20">
                  <w:pPr>
                    <w:ind w:firstLine="480"/>
                    <w:rPr>
                      <w:rFonts w:ascii="BiauKai" w:eastAsia="BiauKai" w:hAnsi="BiauKai" w:cs="BiauKai"/>
                      <w:b/>
                      <w:bCs/>
                      <w:color w:val="FF0000"/>
                    </w:rPr>
                  </w:pPr>
                </w:p>
              </w:tc>
            </w:tr>
            <w:tr w:rsidR="000F4245" w14:paraId="2F9DC510" w14:textId="77777777" w:rsidTr="00905C20">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905C20">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905C20">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905C20">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905C20">
                  <w:pPr>
                    <w:ind w:firstLine="480"/>
                    <w:rPr>
                      <w:rFonts w:ascii="BiauKai" w:eastAsia="BiauKai" w:hAnsi="BiauKai" w:cs="BiauKai"/>
                      <w:b/>
                      <w:bCs/>
                      <w:color w:val="FF0000"/>
                    </w:rPr>
                  </w:pPr>
                </w:p>
              </w:tc>
            </w:tr>
            <w:tr w:rsidR="000F4245" w14:paraId="332385F1" w14:textId="77777777" w:rsidTr="00905C20">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905C20">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905C20">
        <w:tc>
          <w:tcPr>
            <w:tcW w:w="8290" w:type="dxa"/>
          </w:tcPr>
          <w:p w14:paraId="04134A7D" w14:textId="77777777" w:rsidR="000F4245" w:rsidRDefault="000F4245"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905C20">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905C20">
                  <w:pPr>
                    <w:ind w:firstLine="480"/>
                    <w:rPr>
                      <w:rFonts w:ascii="BiauKai" w:eastAsia="BiauKai" w:hAnsi="BiauKai" w:cs="BiauKai"/>
                      <w:b/>
                      <w:bCs/>
                      <w:color w:val="FF0000"/>
                    </w:rPr>
                  </w:pPr>
                </w:p>
              </w:tc>
            </w:tr>
            <w:tr w:rsidR="000F4245" w14:paraId="6146EA54" w14:textId="77777777" w:rsidTr="00905C20">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905C20">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905C20">
        <w:tc>
          <w:tcPr>
            <w:tcW w:w="8290" w:type="dxa"/>
          </w:tcPr>
          <w:p w14:paraId="323978CF" w14:textId="77777777" w:rsidR="000F4245" w:rsidRDefault="000F4245"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905C20">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905C20">
                  <w:pPr>
                    <w:ind w:firstLine="480"/>
                    <w:rPr>
                      <w:rFonts w:ascii="BiauKai" w:eastAsia="BiauKai" w:hAnsi="BiauKai" w:cs="BiauKai"/>
                      <w:b/>
                      <w:bCs/>
                      <w:color w:val="FF0000"/>
                    </w:rPr>
                  </w:pPr>
                </w:p>
              </w:tc>
            </w:tr>
            <w:tr w:rsidR="000F4245" w14:paraId="120770E7" w14:textId="77777777" w:rsidTr="00905C20">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905C20">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905C20">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905C20">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905C20">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905C20">
                  <w:pPr>
                    <w:ind w:firstLine="480"/>
                    <w:rPr>
                      <w:rFonts w:ascii="BiauKai" w:eastAsia="BiauKai" w:hAnsi="BiauKai" w:cs="BiauKai"/>
                      <w:b/>
                      <w:bCs/>
                      <w:color w:val="FF0000"/>
                    </w:rPr>
                  </w:pPr>
                </w:p>
              </w:tc>
            </w:tr>
            <w:tr w:rsidR="000F4245" w14:paraId="5B7A5A81" w14:textId="77777777" w:rsidTr="00905C20">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905C20">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905C20">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905C20">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905C20">
                  <w:pPr>
                    <w:ind w:firstLine="480"/>
                    <w:rPr>
                      <w:rFonts w:ascii="BiauKai" w:eastAsia="BiauKai" w:hAnsi="BiauKai" w:cs="BiauKai"/>
                      <w:b/>
                      <w:bCs/>
                      <w:color w:val="FF0000"/>
                    </w:rPr>
                  </w:pPr>
                </w:p>
              </w:tc>
            </w:tr>
            <w:tr w:rsidR="000B5AE3" w14:paraId="04A42263" w14:textId="77777777" w:rsidTr="00905C20">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905C20">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lastRenderedPageBreak/>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905C20">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905C20">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905C20">
                  <w:pPr>
                    <w:ind w:firstLine="480"/>
                    <w:rPr>
                      <w:rFonts w:ascii="BiauKai" w:eastAsia="BiauKai" w:hAnsi="BiauKai" w:cs="BiauKai"/>
                      <w:b/>
                      <w:bCs/>
                      <w:color w:val="FF0000"/>
                    </w:rPr>
                  </w:pPr>
                </w:p>
              </w:tc>
            </w:tr>
            <w:tr w:rsidR="000B5AE3" w14:paraId="78E569EE" w14:textId="77777777" w:rsidTr="00905C20">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905C20">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905C20">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905C20">
        <w:tc>
          <w:tcPr>
            <w:tcW w:w="8290" w:type="dxa"/>
          </w:tcPr>
          <w:p w14:paraId="69CB2032" w14:textId="77777777" w:rsidR="000B5AE3" w:rsidRDefault="000B5AE3"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905C20">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905C20">
                  <w:pPr>
                    <w:ind w:firstLine="480"/>
                    <w:rPr>
                      <w:rFonts w:ascii="BiauKai" w:eastAsia="BiauKai" w:hAnsi="BiauKai" w:cs="BiauKai"/>
                      <w:b/>
                      <w:bCs/>
                      <w:color w:val="FF0000"/>
                    </w:rPr>
                  </w:pPr>
                </w:p>
              </w:tc>
            </w:tr>
            <w:tr w:rsidR="000B5AE3" w14:paraId="0DC48EA1" w14:textId="77777777" w:rsidTr="00905C20">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905C20">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905C20">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905C20">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905C20">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905C20">
                  <w:pPr>
                    <w:ind w:firstLine="480"/>
                    <w:rPr>
                      <w:rFonts w:ascii="BiauKai" w:eastAsia="BiauKai" w:hAnsi="BiauKai" w:cs="BiauKai"/>
                      <w:b/>
                      <w:bCs/>
                      <w:color w:val="FF0000"/>
                    </w:rPr>
                  </w:pPr>
                </w:p>
              </w:tc>
            </w:tr>
            <w:tr w:rsidR="000B5AE3" w14:paraId="6BB6599A" w14:textId="77777777" w:rsidTr="00905C20">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905C20">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905C20">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905C20">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905C20">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905C20">
                  <w:pPr>
                    <w:ind w:firstLine="480"/>
                    <w:rPr>
                      <w:rFonts w:ascii="BiauKai" w:eastAsia="BiauKai" w:hAnsi="BiauKai" w:cs="BiauKai"/>
                      <w:b/>
                      <w:bCs/>
                      <w:color w:val="FF0000"/>
                    </w:rPr>
                  </w:pPr>
                </w:p>
              </w:tc>
            </w:tr>
            <w:tr w:rsidR="000B5AE3" w14:paraId="0695C83B" w14:textId="77777777" w:rsidTr="00905C20">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905C20">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905C20">
        <w:tc>
          <w:tcPr>
            <w:tcW w:w="8290" w:type="dxa"/>
          </w:tcPr>
          <w:p w14:paraId="332E0096" w14:textId="77777777" w:rsidR="000B5AE3" w:rsidRDefault="000B5AE3"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905C20">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905C20">
                  <w:pPr>
                    <w:ind w:firstLine="480"/>
                    <w:rPr>
                      <w:rFonts w:ascii="BiauKai" w:eastAsia="BiauKai" w:hAnsi="BiauKai" w:cs="BiauKai"/>
                      <w:b/>
                      <w:bCs/>
                      <w:color w:val="FF0000"/>
                    </w:rPr>
                  </w:pPr>
                </w:p>
              </w:tc>
            </w:tr>
            <w:tr w:rsidR="000B5AE3" w14:paraId="6DC57150" w14:textId="77777777" w:rsidTr="00905C20">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905C20">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905C20">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905C20">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905C20">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905C20">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905C20">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905C20">
                  <w:pPr>
                    <w:ind w:firstLine="480"/>
                    <w:rPr>
                      <w:rFonts w:ascii="BiauKai" w:eastAsia="BiauKai" w:hAnsi="BiauKai" w:cs="BiauKai"/>
                      <w:b/>
                      <w:bCs/>
                      <w:color w:val="FF0000"/>
                    </w:rPr>
                  </w:pPr>
                </w:p>
              </w:tc>
            </w:tr>
            <w:tr w:rsidR="000B5AE3" w14:paraId="56282B65" w14:textId="77777777" w:rsidTr="00905C20">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905C20">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905C20">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905C20">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905C20">
                  <w:pPr>
                    <w:ind w:firstLine="480"/>
                    <w:rPr>
                      <w:rFonts w:ascii="BiauKai" w:eastAsia="BiauKai" w:hAnsi="BiauKai" w:cs="BiauKai"/>
                      <w:b/>
                      <w:bCs/>
                      <w:color w:val="FF0000"/>
                    </w:rPr>
                  </w:pPr>
                </w:p>
              </w:tc>
            </w:tr>
            <w:tr w:rsidR="000B5AE3" w14:paraId="50D6C14C" w14:textId="77777777" w:rsidTr="00905C20">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905C20">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905C20">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905C20">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905C20">
                  <w:pPr>
                    <w:ind w:firstLine="480"/>
                    <w:rPr>
                      <w:rFonts w:ascii="BiauKai" w:eastAsia="BiauKai" w:hAnsi="BiauKai" w:cs="BiauKai"/>
                      <w:b/>
                      <w:bCs/>
                      <w:color w:val="FF0000"/>
                    </w:rPr>
                  </w:pPr>
                </w:p>
              </w:tc>
            </w:tr>
            <w:tr w:rsidR="000B5AE3" w14:paraId="320E338D" w14:textId="77777777" w:rsidTr="00905C20">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905C20">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905C20">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905C20">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905C20">
                  <w:pPr>
                    <w:ind w:firstLine="480"/>
                    <w:rPr>
                      <w:rFonts w:ascii="BiauKai" w:eastAsia="BiauKai" w:hAnsi="BiauKai" w:cs="BiauKai"/>
                      <w:b/>
                      <w:bCs/>
                      <w:color w:val="FF0000"/>
                    </w:rPr>
                  </w:pPr>
                </w:p>
              </w:tc>
            </w:tr>
            <w:tr w:rsidR="000B5AE3" w14:paraId="5758F65D" w14:textId="77777777" w:rsidTr="00905C20">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905C20">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905C20">
        <w:tc>
          <w:tcPr>
            <w:tcW w:w="8290" w:type="dxa"/>
          </w:tcPr>
          <w:p w14:paraId="59E2AED6" w14:textId="77777777" w:rsidR="000B5AE3" w:rsidRPr="009D45F5" w:rsidRDefault="000B5AE3"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905C20">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905C20">
                  <w:pPr>
                    <w:ind w:firstLine="480"/>
                    <w:rPr>
                      <w:rFonts w:ascii="BiauKai" w:eastAsia="BiauKai" w:hAnsi="BiauKai" w:cs="BiauKai"/>
                      <w:b/>
                      <w:bCs/>
                      <w:color w:val="FF0000"/>
                    </w:rPr>
                  </w:pPr>
                </w:p>
              </w:tc>
            </w:tr>
            <w:tr w:rsidR="000B5AE3" w14:paraId="373C8F79" w14:textId="77777777" w:rsidTr="00905C20">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905C20">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905C20">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905C20">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905C20">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905C20">
                  <w:pPr>
                    <w:ind w:firstLine="480"/>
                    <w:rPr>
                      <w:rFonts w:ascii="BiauKai" w:eastAsia="BiauKai" w:hAnsi="BiauKai" w:cs="BiauKai"/>
                      <w:b/>
                      <w:bCs/>
                      <w:color w:val="FF0000"/>
                    </w:rPr>
                  </w:pPr>
                </w:p>
              </w:tc>
            </w:tr>
            <w:tr w:rsidR="00561A6F" w14:paraId="48461343" w14:textId="77777777" w:rsidTr="00905C20">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905C20">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905C20">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905C20">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905C20">
                  <w:pPr>
                    <w:ind w:firstLine="480"/>
                    <w:rPr>
                      <w:rFonts w:ascii="BiauKai" w:eastAsia="BiauKai" w:hAnsi="BiauKai" w:cs="BiauKai"/>
                      <w:b/>
                      <w:bCs/>
                      <w:color w:val="FF0000"/>
                    </w:rPr>
                  </w:pPr>
                </w:p>
              </w:tc>
            </w:tr>
            <w:tr w:rsidR="00561A6F" w14:paraId="170C12E2" w14:textId="77777777" w:rsidTr="00905C20">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905C20">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905C20">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905C20">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905C20">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905C20">
                  <w:pPr>
                    <w:ind w:firstLine="480"/>
                    <w:rPr>
                      <w:rFonts w:ascii="BiauKai" w:eastAsia="BiauKai" w:hAnsi="BiauKai" w:cs="BiauKai"/>
                      <w:b/>
                      <w:bCs/>
                      <w:color w:val="FF0000"/>
                    </w:rPr>
                  </w:pPr>
                </w:p>
              </w:tc>
            </w:tr>
            <w:tr w:rsidR="00561A6F" w14:paraId="738481C4" w14:textId="77777777" w:rsidTr="00905C20">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905C20">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905C20">
        <w:tc>
          <w:tcPr>
            <w:tcW w:w="8290" w:type="dxa"/>
          </w:tcPr>
          <w:p w14:paraId="4B3561DC" w14:textId="77777777" w:rsidR="00561A6F" w:rsidRPr="009B243A" w:rsidRDefault="00561A6F"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905C20">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905C20">
                  <w:pPr>
                    <w:ind w:firstLine="480"/>
                    <w:rPr>
                      <w:rFonts w:ascii="BiauKai" w:eastAsia="BiauKai" w:hAnsi="BiauKai" w:cs="BiauKai"/>
                      <w:b/>
                      <w:bCs/>
                      <w:color w:val="FF0000"/>
                    </w:rPr>
                  </w:pPr>
                </w:p>
              </w:tc>
            </w:tr>
            <w:tr w:rsidR="00561A6F" w14:paraId="72BDC611" w14:textId="77777777" w:rsidTr="00905C20">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905C20">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905C20">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905C20">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905C20">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905C20">
                  <w:pPr>
                    <w:ind w:firstLine="480"/>
                    <w:rPr>
                      <w:rFonts w:ascii="BiauKai" w:eastAsia="BiauKai" w:hAnsi="BiauKai" w:cs="BiauKai"/>
                      <w:b/>
                      <w:bCs/>
                      <w:color w:val="FF0000"/>
                    </w:rPr>
                  </w:pPr>
                </w:p>
              </w:tc>
            </w:tr>
            <w:tr w:rsidR="00561A6F" w14:paraId="335ACE8E" w14:textId="77777777" w:rsidTr="00905C20">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905C20">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905C20">
        <w:tc>
          <w:tcPr>
            <w:tcW w:w="8290" w:type="dxa"/>
          </w:tcPr>
          <w:p w14:paraId="61FAD372" w14:textId="77777777" w:rsidR="00561A6F" w:rsidRPr="00923E57" w:rsidRDefault="00561A6F"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905C20">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905C20">
                  <w:pPr>
                    <w:ind w:firstLine="480"/>
                    <w:rPr>
                      <w:rFonts w:ascii="BiauKai" w:eastAsia="BiauKai" w:hAnsi="BiauKai" w:cs="BiauKai"/>
                      <w:b/>
                      <w:bCs/>
                      <w:color w:val="FF0000"/>
                    </w:rPr>
                  </w:pPr>
                </w:p>
              </w:tc>
            </w:tr>
            <w:tr w:rsidR="00561A6F" w14:paraId="3FAE7B80" w14:textId="77777777" w:rsidTr="00905C20">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905C20">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905C20">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905C20">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905C20">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905C20">
                  <w:pPr>
                    <w:ind w:firstLine="480"/>
                    <w:rPr>
                      <w:rFonts w:ascii="BiauKai" w:eastAsia="BiauKai" w:hAnsi="BiauKai" w:cs="BiauKai"/>
                      <w:b/>
                      <w:bCs/>
                      <w:color w:val="FF0000"/>
                    </w:rPr>
                  </w:pPr>
                </w:p>
              </w:tc>
            </w:tr>
            <w:tr w:rsidR="00561A6F" w14:paraId="194A0A8F" w14:textId="77777777" w:rsidTr="00905C20">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905C20">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905C20">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905C20">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905C20">
                  <w:pPr>
                    <w:ind w:firstLine="480"/>
                    <w:rPr>
                      <w:rFonts w:ascii="BiauKai" w:eastAsia="BiauKai" w:hAnsi="BiauKai" w:cs="BiauKai"/>
                      <w:b/>
                      <w:bCs/>
                      <w:color w:val="FF0000"/>
                    </w:rPr>
                  </w:pPr>
                </w:p>
              </w:tc>
            </w:tr>
            <w:tr w:rsidR="00561A6F" w14:paraId="04BBEC35" w14:textId="77777777" w:rsidTr="00905C20">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905C20">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905C20">
        <w:tc>
          <w:tcPr>
            <w:tcW w:w="8290" w:type="dxa"/>
          </w:tcPr>
          <w:p w14:paraId="4D2D1A2F" w14:textId="77777777" w:rsidR="00561A6F" w:rsidRPr="00D4455C" w:rsidRDefault="00561A6F"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905C20">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905C20">
                  <w:pPr>
                    <w:ind w:firstLine="480"/>
                    <w:rPr>
                      <w:rFonts w:ascii="BiauKai" w:eastAsia="BiauKai" w:hAnsi="BiauKai" w:cs="BiauKai"/>
                      <w:b/>
                      <w:bCs/>
                      <w:color w:val="FF0000"/>
                    </w:rPr>
                  </w:pPr>
                </w:p>
              </w:tc>
            </w:tr>
            <w:tr w:rsidR="00561A6F" w14:paraId="2647361F" w14:textId="77777777" w:rsidTr="00905C20">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905C20">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905C20">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181" w:name="_Toc107083479"/>
      <w:r w:rsidRPr="00402263">
        <w:rPr>
          <w:rFonts w:hint="eastAsia"/>
        </w:rPr>
        <w:lastRenderedPageBreak/>
        <w:t>附錄二</w:t>
      </w:r>
      <w:r w:rsidRPr="00402263">
        <w:rPr>
          <w:rFonts w:hint="eastAsia"/>
        </w:rPr>
        <w:t xml:space="preserve">  </w:t>
      </w:r>
      <w:r w:rsidR="00C562F4">
        <w:rPr>
          <w:rFonts w:hint="eastAsia"/>
        </w:rPr>
        <w:t>程式設計學習單</w:t>
      </w:r>
      <w:bookmarkEnd w:id="181"/>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905C20">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905C20">
        <w:tc>
          <w:tcPr>
            <w:tcW w:w="8290" w:type="dxa"/>
          </w:tcPr>
          <w:p w14:paraId="1D2C2714" w14:textId="77777777" w:rsidR="00C562F4" w:rsidRDefault="00C562F4" w:rsidP="00905C20">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905C20">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lastRenderedPageBreak/>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905C20">
        <w:tc>
          <w:tcPr>
            <w:tcW w:w="8290" w:type="dxa"/>
          </w:tcPr>
          <w:p w14:paraId="6C402124" w14:textId="77777777" w:rsidR="00C562F4" w:rsidRPr="00AA663F" w:rsidRDefault="00C562F4" w:rsidP="00905C20">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905C20">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905C20">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905C20">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905C20">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905C20">
        <w:tc>
          <w:tcPr>
            <w:tcW w:w="8290" w:type="dxa"/>
          </w:tcPr>
          <w:p w14:paraId="76C316EB"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905C20">
            <w:pPr>
              <w:snapToGrid w:val="0"/>
              <w:ind w:firstLine="480"/>
              <w:rPr>
                <w:rFonts w:ascii="楷體-簡" w:eastAsia="楷體-簡" w:hAnsi="楷體-簡"/>
              </w:rPr>
            </w:pPr>
          </w:p>
          <w:p w14:paraId="1BD70F15"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905C20">
            <w:pPr>
              <w:snapToGrid w:val="0"/>
              <w:ind w:firstLine="480"/>
              <w:rPr>
                <w:rFonts w:ascii="楷體-簡" w:eastAsia="楷體-簡" w:hAnsi="楷體-簡"/>
              </w:rPr>
            </w:pPr>
          </w:p>
          <w:p w14:paraId="0FFBBC38"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905C20">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lastRenderedPageBreak/>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905C20">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182" w:name="_Toc1070834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182"/>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905C20">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905C20">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905C20">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905C20">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905C20">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905C20">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905C20">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905C20">
                  <w:pPr>
                    <w:ind w:firstLine="480"/>
                    <w:rPr>
                      <w:rFonts w:ascii="BiauKai" w:eastAsia="BiauKai" w:hAnsi="BiauKai" w:cs="BiauKai"/>
                      <w:b/>
                      <w:bCs/>
                      <w:color w:val="FF0000"/>
                    </w:rPr>
                  </w:pPr>
                </w:p>
              </w:tc>
            </w:tr>
            <w:tr w:rsidR="00CB3D4A" w14:paraId="15192372" w14:textId="77777777" w:rsidTr="00905C20">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905C20">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905C20">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905C20">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905C20">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905C20">
                  <w:pPr>
                    <w:ind w:firstLine="480"/>
                    <w:rPr>
                      <w:rFonts w:ascii="BiauKai" w:eastAsia="BiauKai" w:hAnsi="BiauKai" w:cs="BiauKai"/>
                      <w:b/>
                      <w:bCs/>
                      <w:color w:val="FF0000"/>
                    </w:rPr>
                  </w:pPr>
                </w:p>
              </w:tc>
            </w:tr>
            <w:tr w:rsidR="00CB3D4A" w14:paraId="519502CE" w14:textId="77777777" w:rsidTr="00905C20">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905C20">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905C20">
            <w:pPr>
              <w:snapToGrid w:val="0"/>
              <w:ind w:firstLine="480"/>
              <w:rPr>
                <w:rFonts w:ascii="楷體-簡" w:eastAsia="楷體-簡" w:hAnsi="楷體-簡"/>
              </w:rPr>
            </w:pPr>
          </w:p>
        </w:tc>
      </w:tr>
    </w:tbl>
    <w:p w14:paraId="2682CD5D" w14:textId="77777777" w:rsidR="00CB3D4A" w:rsidRDefault="00CB3D4A" w:rsidP="00CB3D4A">
      <w:pPr>
        <w:ind w:firstLine="480"/>
      </w:pPr>
      <w:r>
        <w:lastRenderedPageBreak/>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905C20">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905C20">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905C20">
                  <w:pPr>
                    <w:ind w:firstLine="480"/>
                    <w:rPr>
                      <w:rFonts w:ascii="BiauKai" w:eastAsia="BiauKai" w:hAnsi="BiauKai" w:cs="BiauKai"/>
                      <w:b/>
                      <w:bCs/>
                      <w:color w:val="FF0000"/>
                    </w:rPr>
                  </w:pPr>
                </w:p>
              </w:tc>
            </w:tr>
            <w:tr w:rsidR="00CB3D4A" w14:paraId="0248237C" w14:textId="77777777" w:rsidTr="00905C20">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905C20">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905C20">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905C20">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905C20">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905C20">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905C20">
                  <w:pPr>
                    <w:ind w:firstLine="480"/>
                    <w:rPr>
                      <w:rFonts w:ascii="BiauKai" w:eastAsia="BiauKai" w:hAnsi="BiauKai" w:cs="BiauKai"/>
                      <w:b/>
                      <w:bCs/>
                      <w:color w:val="FF0000"/>
                    </w:rPr>
                  </w:pPr>
                </w:p>
              </w:tc>
            </w:tr>
            <w:tr w:rsidR="00CB3D4A" w14:paraId="7E04021E" w14:textId="77777777" w:rsidTr="00905C20">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905C20">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905C20">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905C20">
        <w:tc>
          <w:tcPr>
            <w:tcW w:w="8290" w:type="dxa"/>
          </w:tcPr>
          <w:p w14:paraId="7A853F8A" w14:textId="77777777" w:rsidR="00277BC6" w:rsidRPr="00DB3AE8" w:rsidRDefault="00277BC6" w:rsidP="00905C20">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905C20">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905C20">
                  <w:pPr>
                    <w:ind w:firstLine="480"/>
                    <w:rPr>
                      <w:rFonts w:ascii="BiauKai" w:eastAsia="BiauKai" w:hAnsi="BiauKai" w:cs="BiauKai"/>
                      <w:b/>
                      <w:bCs/>
                      <w:color w:val="FF0000"/>
                    </w:rPr>
                  </w:pPr>
                </w:p>
              </w:tc>
            </w:tr>
            <w:tr w:rsidR="00277BC6" w14:paraId="16116996" w14:textId="77777777" w:rsidTr="00905C20">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905C20">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905C20">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905C20">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905C20">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905C20">
                  <w:pPr>
                    <w:ind w:firstLine="480"/>
                    <w:rPr>
                      <w:rFonts w:ascii="BiauKai" w:eastAsia="BiauKai" w:hAnsi="BiauKai" w:cs="BiauKai"/>
                      <w:b/>
                      <w:bCs/>
                      <w:color w:val="FF0000"/>
                    </w:rPr>
                  </w:pPr>
                </w:p>
              </w:tc>
            </w:tr>
            <w:tr w:rsidR="00277BC6" w14:paraId="19CEF4B7" w14:textId="77777777" w:rsidTr="00905C20">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905C20">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905C20">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905C20">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905C20">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905C20">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905C20">
                  <w:pPr>
                    <w:ind w:firstLine="480"/>
                    <w:rPr>
                      <w:rFonts w:ascii="BiauKai" w:eastAsia="BiauKai" w:hAnsi="BiauKai" w:cs="BiauKai"/>
                      <w:b/>
                      <w:bCs/>
                      <w:color w:val="FF0000"/>
                    </w:rPr>
                  </w:pPr>
                </w:p>
              </w:tc>
            </w:tr>
            <w:tr w:rsidR="00277BC6" w14:paraId="7C15026A" w14:textId="77777777" w:rsidTr="00905C20">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905C20">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905C20">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lastRenderedPageBreak/>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905C20">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905C20">
            <w:pPr>
              <w:ind w:firstLine="480"/>
              <w:rPr>
                <w:rFonts w:ascii="BiauKai" w:eastAsia="BiauKai" w:hAnsi="BiauKai" w:cs="BiauKai"/>
                <w:b/>
                <w:bCs/>
                <w:color w:val="FF0000"/>
              </w:rPr>
            </w:pPr>
          </w:p>
        </w:tc>
      </w:tr>
      <w:tr w:rsidR="00277BC6" w14:paraId="4ADBD142" w14:textId="77777777" w:rsidTr="00905C20">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88"/>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905C20">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905C20">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905C20">
                  <w:pPr>
                    <w:ind w:firstLine="480"/>
                    <w:rPr>
                      <w:rFonts w:ascii="BiauKai" w:eastAsia="BiauKai" w:hAnsi="BiauKai" w:cs="BiauKai"/>
                      <w:b/>
                      <w:bCs/>
                      <w:color w:val="FF0000"/>
                    </w:rPr>
                  </w:pPr>
                </w:p>
              </w:tc>
            </w:tr>
            <w:tr w:rsidR="00277BC6" w14:paraId="78B35F50" w14:textId="77777777" w:rsidTr="00905C20">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905C20">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905C20">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lastRenderedPageBreak/>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905C20">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905C20">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905C20">
                  <w:pPr>
                    <w:ind w:firstLine="480"/>
                    <w:rPr>
                      <w:rFonts w:ascii="BiauKai" w:eastAsia="BiauKai" w:hAnsi="BiauKai" w:cs="BiauKai"/>
                      <w:b/>
                      <w:bCs/>
                      <w:color w:val="FF0000"/>
                    </w:rPr>
                  </w:pPr>
                </w:p>
              </w:tc>
            </w:tr>
            <w:tr w:rsidR="00052A18" w14:paraId="30C876F7" w14:textId="77777777" w:rsidTr="00905C20">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905C20">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905C20">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183" w:name="_Toc107083481"/>
      <w:r>
        <w:rPr>
          <w:rFonts w:hint="eastAsia"/>
        </w:rPr>
        <w:lastRenderedPageBreak/>
        <w:t>附錄四</w:t>
      </w:r>
      <w:r>
        <w:rPr>
          <w:rFonts w:hint="eastAsia"/>
        </w:rPr>
        <w:t xml:space="preserve"> </w:t>
      </w:r>
      <w:r>
        <w:rPr>
          <w:rFonts w:hint="eastAsia"/>
        </w:rPr>
        <w:t>人工智慧概念前測</w:t>
      </w:r>
      <w:bookmarkEnd w:id="183"/>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905C20">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905C20">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905C20">
            <w:pPr>
              <w:ind w:firstLine="480"/>
              <w:rPr>
                <w:rFonts w:ascii="BiauKai" w:eastAsia="BiauKai" w:hAnsi="BiauKai" w:cs="BiauKai"/>
                <w:b/>
                <w:bCs/>
                <w:color w:val="FF0000"/>
              </w:rPr>
            </w:pPr>
          </w:p>
        </w:tc>
      </w:tr>
      <w:tr w:rsidR="00E94B98" w14:paraId="40FCC93E" w14:textId="77777777" w:rsidTr="00905C20">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905C20">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905C20">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905C20">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905C20">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905C20">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905C20">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905C20">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905C20">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905C20">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905C20">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lastRenderedPageBreak/>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905C20">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905C20">
            <w:pPr>
              <w:ind w:firstLine="480"/>
              <w:rPr>
                <w:rFonts w:ascii="BiauKai" w:eastAsia="BiauKai" w:hAnsi="BiauKai" w:cs="BiauKai"/>
                <w:b/>
                <w:bCs/>
                <w:color w:val="FF0000"/>
              </w:rPr>
            </w:pPr>
          </w:p>
        </w:tc>
      </w:tr>
      <w:tr w:rsidR="00E94B98" w14:paraId="0945F477" w14:textId="77777777" w:rsidTr="00905C20">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905C20">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905C20">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lastRenderedPageBreak/>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905C20">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905C20">
            <w:pPr>
              <w:ind w:firstLine="480"/>
              <w:rPr>
                <w:rFonts w:ascii="BiauKai" w:eastAsia="BiauKai" w:hAnsi="BiauKai" w:cs="BiauKai"/>
                <w:b/>
                <w:bCs/>
                <w:color w:val="FF0000"/>
              </w:rPr>
            </w:pPr>
          </w:p>
        </w:tc>
      </w:tr>
      <w:tr w:rsidR="00E94B98" w14:paraId="6D6D7CA6" w14:textId="77777777" w:rsidTr="00905C20">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905C20">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905C20">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lastRenderedPageBreak/>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905C20">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905C20">
            <w:pPr>
              <w:ind w:firstLine="480"/>
              <w:rPr>
                <w:rFonts w:ascii="BiauKai" w:eastAsia="BiauKai" w:hAnsi="BiauKai" w:cs="BiauKai"/>
                <w:b/>
                <w:bCs/>
                <w:color w:val="FF0000"/>
              </w:rPr>
            </w:pPr>
          </w:p>
        </w:tc>
      </w:tr>
      <w:tr w:rsidR="00E94B98" w14:paraId="61551B3E" w14:textId="77777777" w:rsidTr="00905C20">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905C20">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905C20">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905C20">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905C20">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905C20">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905C20">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905C20">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905C20">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905C20">
            <w:pPr>
              <w:ind w:firstLine="480"/>
              <w:rPr>
                <w:rFonts w:ascii="BiauKai" w:eastAsia="BiauKai" w:hAnsi="BiauKai" w:cs="BiauKai"/>
                <w:b/>
                <w:bCs/>
                <w:color w:val="FF0000"/>
              </w:rPr>
            </w:pPr>
          </w:p>
        </w:tc>
      </w:tr>
      <w:tr w:rsidR="00E94B98" w14:paraId="70CB73E2" w14:textId="77777777" w:rsidTr="00905C20">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905C20">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905C20">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905C20">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184" w:name="_Toc107083482"/>
      <w:r>
        <w:rPr>
          <w:rFonts w:hint="eastAsia"/>
        </w:rPr>
        <w:lastRenderedPageBreak/>
        <w:t>附錄五</w:t>
      </w:r>
      <w:r>
        <w:rPr>
          <w:rFonts w:hint="eastAsia"/>
        </w:rPr>
        <w:t xml:space="preserve"> </w:t>
      </w:r>
      <w:r>
        <w:rPr>
          <w:rFonts w:hint="eastAsia"/>
        </w:rPr>
        <w:t>人工智慧概念後測</w:t>
      </w:r>
      <w:bookmarkEnd w:id="184"/>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905C20">
        <w:tc>
          <w:tcPr>
            <w:tcW w:w="9019" w:type="dxa"/>
          </w:tcPr>
          <w:p w14:paraId="786D1B7B" w14:textId="77777777" w:rsidR="00954B45" w:rsidRPr="00D8410F" w:rsidRDefault="00954B45" w:rsidP="00905C20">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905C20">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905C20">
                  <w:pPr>
                    <w:ind w:firstLine="480"/>
                    <w:rPr>
                      <w:rFonts w:ascii="BiauKai" w:eastAsia="BiauKai" w:hAnsi="BiauKai" w:cs="BiauKai"/>
                      <w:b/>
                      <w:bCs/>
                      <w:color w:val="FF0000"/>
                    </w:rPr>
                  </w:pPr>
                </w:p>
              </w:tc>
            </w:tr>
            <w:tr w:rsidR="00954B45" w14:paraId="7055CF21" w14:textId="77777777" w:rsidTr="00905C20">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905C20">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905C20">
        <w:tc>
          <w:tcPr>
            <w:tcW w:w="9019" w:type="dxa"/>
          </w:tcPr>
          <w:p w14:paraId="07855627" w14:textId="77777777" w:rsidR="00954B45" w:rsidRDefault="00954B45" w:rsidP="00905C20">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905C20">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905C20">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905C20">
                  <w:pPr>
                    <w:ind w:firstLine="480"/>
                    <w:rPr>
                      <w:rFonts w:ascii="BiauKai" w:eastAsia="BiauKai" w:hAnsi="BiauKai" w:cs="BiauKai"/>
                      <w:b/>
                      <w:bCs/>
                      <w:color w:val="FF0000"/>
                    </w:rPr>
                  </w:pPr>
                </w:p>
              </w:tc>
            </w:tr>
            <w:tr w:rsidR="00954B45" w14:paraId="29CE99A7" w14:textId="77777777" w:rsidTr="00905C20">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905C20">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905C20">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905C20">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905C20">
                  <w:pPr>
                    <w:ind w:firstLine="480"/>
                    <w:rPr>
                      <w:rFonts w:ascii="BiauKai" w:eastAsia="BiauKai" w:hAnsi="BiauKai" w:cs="BiauKai"/>
                      <w:b/>
                      <w:bCs/>
                      <w:color w:val="FF0000"/>
                    </w:rPr>
                  </w:pPr>
                </w:p>
              </w:tc>
            </w:tr>
            <w:tr w:rsidR="00954B45" w14:paraId="028287F7" w14:textId="77777777" w:rsidTr="00905C20">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905C20">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905C20">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905C20">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905C20">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lastRenderedPageBreak/>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905C20">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905C20">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905C20">
                  <w:pPr>
                    <w:ind w:firstLine="480"/>
                    <w:rPr>
                      <w:rFonts w:ascii="BiauKai" w:eastAsia="BiauKai" w:hAnsi="BiauKai" w:cs="BiauKai"/>
                      <w:b/>
                      <w:bCs/>
                      <w:color w:val="FF0000"/>
                    </w:rPr>
                  </w:pPr>
                </w:p>
              </w:tc>
            </w:tr>
            <w:tr w:rsidR="00954B45" w14:paraId="0B91954D" w14:textId="77777777" w:rsidTr="00905C20">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905C20">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905C20">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905C20">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905C20">
        <w:tc>
          <w:tcPr>
            <w:tcW w:w="9019" w:type="dxa"/>
          </w:tcPr>
          <w:p w14:paraId="5A8AE066" w14:textId="77777777" w:rsidR="00954B45" w:rsidRDefault="00954B45" w:rsidP="00905C20">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905C20">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905C20">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905C20">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905C20">
                  <w:pPr>
                    <w:ind w:firstLine="480"/>
                    <w:rPr>
                      <w:rFonts w:ascii="BiauKai" w:eastAsia="BiauKai" w:hAnsi="BiauKai" w:cs="BiauKai"/>
                      <w:b/>
                      <w:bCs/>
                      <w:color w:val="FF0000"/>
                    </w:rPr>
                  </w:pPr>
                </w:p>
              </w:tc>
            </w:tr>
            <w:tr w:rsidR="00954B45" w14:paraId="2E604A2B" w14:textId="77777777" w:rsidTr="00905C20">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905C20">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905C20">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lastRenderedPageBreak/>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905C20">
        <w:tc>
          <w:tcPr>
            <w:tcW w:w="1512" w:type="dxa"/>
          </w:tcPr>
          <w:p w14:paraId="08A26F97" w14:textId="77777777" w:rsidR="00954B45" w:rsidRPr="009F798F" w:rsidRDefault="00954B45" w:rsidP="00905C20">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905C20">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905C20">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905C20">
        <w:tc>
          <w:tcPr>
            <w:tcW w:w="1512" w:type="dxa"/>
          </w:tcPr>
          <w:p w14:paraId="64D3E35B"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905C20">
        <w:tc>
          <w:tcPr>
            <w:tcW w:w="1512" w:type="dxa"/>
          </w:tcPr>
          <w:p w14:paraId="7E9FD2C7"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905C20">
        <w:tc>
          <w:tcPr>
            <w:tcW w:w="1512" w:type="dxa"/>
          </w:tcPr>
          <w:p w14:paraId="2D7E75A2"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905C20">
        <w:tc>
          <w:tcPr>
            <w:tcW w:w="1512" w:type="dxa"/>
          </w:tcPr>
          <w:p w14:paraId="46476D96"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905C20">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lastRenderedPageBreak/>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905C20">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905C20">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905C20">
                  <w:pPr>
                    <w:ind w:firstLine="480"/>
                    <w:rPr>
                      <w:rFonts w:ascii="BiauKai" w:eastAsia="BiauKai" w:hAnsi="BiauKai" w:cs="BiauKai"/>
                      <w:b/>
                      <w:bCs/>
                      <w:color w:val="FF0000"/>
                    </w:rPr>
                  </w:pPr>
                </w:p>
              </w:tc>
            </w:tr>
            <w:tr w:rsidR="00954B45" w14:paraId="204F89C5" w14:textId="77777777" w:rsidTr="00905C20">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905C20">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905C20">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905C20">
            <w:pPr>
              <w:ind w:firstLine="480"/>
              <w:rPr>
                <w:rFonts w:ascii="BiauKai" w:eastAsia="BiauKai" w:hAnsi="BiauKai" w:cs="BiauKai"/>
                <w:color w:val="FF0000"/>
              </w:rPr>
            </w:pPr>
          </w:p>
          <w:p w14:paraId="18D61D04" w14:textId="77777777" w:rsidR="00954B45" w:rsidRDefault="00954B45" w:rsidP="00905C20">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185" w:name="_Toc107083483"/>
      <w:r>
        <w:rPr>
          <w:rFonts w:hint="eastAsia"/>
        </w:rPr>
        <w:lastRenderedPageBreak/>
        <w:t>附錄六</w:t>
      </w:r>
      <w:r>
        <w:rPr>
          <w:rFonts w:hint="eastAsia"/>
        </w:rPr>
        <w:t xml:space="preserve"> </w:t>
      </w:r>
      <w:r>
        <w:rPr>
          <w:rFonts w:hint="eastAsia"/>
        </w:rPr>
        <w:t>專題實作</w:t>
      </w:r>
      <w:bookmarkEnd w:id="185"/>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905C20">
        <w:tc>
          <w:tcPr>
            <w:tcW w:w="8290" w:type="dxa"/>
          </w:tcPr>
          <w:p w14:paraId="714C830F" w14:textId="77777777" w:rsidR="0029649C" w:rsidRPr="00C73563" w:rsidRDefault="0029649C" w:rsidP="00905C20">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905C20">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905C20">
        <w:tc>
          <w:tcPr>
            <w:tcW w:w="8290" w:type="dxa"/>
          </w:tcPr>
          <w:p w14:paraId="7624A50B" w14:textId="77777777" w:rsidR="0029649C" w:rsidRPr="008240D5" w:rsidRDefault="0029649C" w:rsidP="00905C20">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905C20">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05">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lastRenderedPageBreak/>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905C20">
        <w:tc>
          <w:tcPr>
            <w:tcW w:w="8290" w:type="dxa"/>
          </w:tcPr>
          <w:p w14:paraId="1FC875CA" w14:textId="77777777" w:rsidR="0029649C" w:rsidRDefault="0029649C" w:rsidP="00905C20">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905C20">
        <w:tc>
          <w:tcPr>
            <w:tcW w:w="8290" w:type="dxa"/>
          </w:tcPr>
          <w:p w14:paraId="6BA7C106" w14:textId="77777777" w:rsidR="0029649C" w:rsidRDefault="0029649C" w:rsidP="00905C20">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905C20">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07">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905C20">
        <w:tc>
          <w:tcPr>
            <w:tcW w:w="8290" w:type="dxa"/>
          </w:tcPr>
          <w:p w14:paraId="3D19F40F" w14:textId="77777777" w:rsidR="0029649C" w:rsidRDefault="0029649C" w:rsidP="00905C20">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905C20">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905C20">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lastRenderedPageBreak/>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905C20">
        <w:tc>
          <w:tcPr>
            <w:tcW w:w="8290" w:type="dxa"/>
          </w:tcPr>
          <w:p w14:paraId="51E9F3D8" w14:textId="77777777" w:rsidR="0029649C" w:rsidRDefault="0029649C" w:rsidP="00905C20">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905C20">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905C20">
        <w:tc>
          <w:tcPr>
            <w:tcW w:w="8290" w:type="dxa"/>
          </w:tcPr>
          <w:p w14:paraId="15A6E6F1" w14:textId="77777777" w:rsidR="0029649C" w:rsidRDefault="0029649C" w:rsidP="00905C20">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10">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905C20">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905C20">
                  <w:pPr>
                    <w:ind w:firstLine="480"/>
                    <w:rPr>
                      <w:rFonts w:ascii="BiauKai" w:eastAsia="BiauKai" w:hAnsi="BiauKai" w:cs="BiauKai"/>
                      <w:b/>
                      <w:bCs/>
                      <w:color w:val="FF0000"/>
                    </w:rPr>
                  </w:pPr>
                </w:p>
              </w:tc>
            </w:tr>
            <w:tr w:rsidR="0029649C" w14:paraId="529409DB" w14:textId="77777777" w:rsidTr="00905C20">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905C20">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905C20">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905C20">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905C20">
                  <w:pPr>
                    <w:ind w:firstLine="480"/>
                    <w:rPr>
                      <w:rFonts w:ascii="BiauKai" w:eastAsia="BiauKai" w:hAnsi="BiauKai" w:cs="BiauKai"/>
                      <w:b/>
                      <w:bCs/>
                      <w:color w:val="FF0000"/>
                    </w:rPr>
                  </w:pPr>
                </w:p>
              </w:tc>
            </w:tr>
            <w:tr w:rsidR="0029649C" w14:paraId="16A37ED7" w14:textId="77777777" w:rsidTr="00905C20">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905C20">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905C20">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905C20">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905C20">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905C20">
        <w:tc>
          <w:tcPr>
            <w:tcW w:w="8290" w:type="dxa"/>
          </w:tcPr>
          <w:p w14:paraId="5F14AEA3" w14:textId="77777777" w:rsidR="0029649C" w:rsidRPr="009A49BA" w:rsidRDefault="0029649C" w:rsidP="00905C20">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905C20">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905C20">
        <w:tc>
          <w:tcPr>
            <w:tcW w:w="8290" w:type="dxa"/>
          </w:tcPr>
          <w:p w14:paraId="66854A6E" w14:textId="77777777" w:rsidR="0029649C" w:rsidRPr="007A7C6F" w:rsidRDefault="0029649C" w:rsidP="00905C20">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905C20">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905C20">
        <w:tc>
          <w:tcPr>
            <w:tcW w:w="8290" w:type="dxa"/>
          </w:tcPr>
          <w:p w14:paraId="55D08F6F" w14:textId="77777777" w:rsidR="0029649C" w:rsidRDefault="0029649C" w:rsidP="00905C20">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13">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905C20">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905C20">
                  <w:pPr>
                    <w:ind w:firstLine="480"/>
                    <w:rPr>
                      <w:rFonts w:ascii="BiauKai" w:eastAsia="BiauKai" w:hAnsi="BiauKai" w:cs="BiauKai"/>
                      <w:b/>
                      <w:bCs/>
                      <w:color w:val="FF0000"/>
                    </w:rPr>
                  </w:pPr>
                </w:p>
              </w:tc>
            </w:tr>
            <w:tr w:rsidR="0029649C" w14:paraId="36C00293" w14:textId="77777777" w:rsidTr="00905C20">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905C20">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lastRenderedPageBreak/>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905C20">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905C20">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905C20">
                  <w:pPr>
                    <w:ind w:firstLine="480"/>
                    <w:rPr>
                      <w:rFonts w:ascii="BiauKai" w:eastAsia="BiauKai" w:hAnsi="BiauKai" w:cs="BiauKai"/>
                      <w:b/>
                      <w:bCs/>
                      <w:color w:val="FF0000"/>
                    </w:rPr>
                  </w:pPr>
                </w:p>
              </w:tc>
            </w:tr>
            <w:tr w:rsidR="0029649C" w14:paraId="7052B07C" w14:textId="77777777" w:rsidTr="00905C20">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905C20">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905C20">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905C20">
        <w:tc>
          <w:tcPr>
            <w:tcW w:w="8290" w:type="dxa"/>
          </w:tcPr>
          <w:p w14:paraId="12F46B8C" w14:textId="77777777" w:rsidR="0029649C" w:rsidRDefault="0029649C" w:rsidP="00905C20">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905C20">
        <w:tc>
          <w:tcPr>
            <w:tcW w:w="8290" w:type="dxa"/>
          </w:tcPr>
          <w:p w14:paraId="2B0FBFED" w14:textId="77777777" w:rsidR="0029649C" w:rsidRPr="00386958" w:rsidRDefault="0029649C" w:rsidP="00905C20">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905C20">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905C20">
        <w:tc>
          <w:tcPr>
            <w:tcW w:w="8290" w:type="dxa"/>
          </w:tcPr>
          <w:p w14:paraId="45302999" w14:textId="77777777" w:rsidR="0029649C" w:rsidRPr="002A0146" w:rsidRDefault="0029649C" w:rsidP="00905C20">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905C20">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905C20">
        <w:tc>
          <w:tcPr>
            <w:tcW w:w="8290" w:type="dxa"/>
          </w:tcPr>
          <w:p w14:paraId="6C09DB12" w14:textId="77777777" w:rsidR="0029649C" w:rsidRDefault="0029649C" w:rsidP="00905C20">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905C20">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905C20">
        <w:tc>
          <w:tcPr>
            <w:tcW w:w="8290" w:type="dxa"/>
          </w:tcPr>
          <w:p w14:paraId="103A3FA6" w14:textId="77777777" w:rsidR="0029649C" w:rsidRDefault="0029649C" w:rsidP="00905C20">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905C20">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905C20">
        <w:tc>
          <w:tcPr>
            <w:tcW w:w="8290" w:type="dxa"/>
          </w:tcPr>
          <w:p w14:paraId="62B1B87E" w14:textId="77777777" w:rsidR="0029649C" w:rsidRDefault="0029649C" w:rsidP="00905C20">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19">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905C20">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905C20">
                  <w:pPr>
                    <w:ind w:firstLine="480"/>
                    <w:rPr>
                      <w:rFonts w:ascii="BiauKai" w:eastAsia="BiauKai" w:hAnsi="BiauKai" w:cs="BiauKai"/>
                      <w:b/>
                      <w:bCs/>
                      <w:color w:val="FF0000"/>
                    </w:rPr>
                  </w:pPr>
                </w:p>
              </w:tc>
            </w:tr>
            <w:tr w:rsidR="0029649C" w14:paraId="5323BFBF" w14:textId="77777777" w:rsidTr="00905C20">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905C20">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905C20">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905C20">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905C20">
                  <w:pPr>
                    <w:ind w:firstLine="480"/>
                    <w:rPr>
                      <w:rFonts w:ascii="BiauKai" w:eastAsia="BiauKai" w:hAnsi="BiauKai" w:cs="BiauKai"/>
                      <w:b/>
                      <w:bCs/>
                      <w:color w:val="FF0000"/>
                    </w:rPr>
                  </w:pPr>
                </w:p>
              </w:tc>
            </w:tr>
            <w:tr w:rsidR="0029649C" w14:paraId="6619D049" w14:textId="77777777" w:rsidTr="00905C20">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905C20">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905C20">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905C20">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905C20">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905C20">
        <w:tc>
          <w:tcPr>
            <w:tcW w:w="8290" w:type="dxa"/>
          </w:tcPr>
          <w:p w14:paraId="440CAB30" w14:textId="77777777" w:rsidR="0029649C" w:rsidRPr="00C329F6" w:rsidRDefault="0029649C" w:rsidP="00905C20">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905C20">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lastRenderedPageBreak/>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905C20">
        <w:tc>
          <w:tcPr>
            <w:tcW w:w="8290" w:type="dxa"/>
          </w:tcPr>
          <w:p w14:paraId="61A45191" w14:textId="77777777" w:rsidR="0029649C" w:rsidRDefault="0029649C" w:rsidP="00905C20">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905C20">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905C20">
        <w:tc>
          <w:tcPr>
            <w:tcW w:w="8290" w:type="dxa"/>
          </w:tcPr>
          <w:p w14:paraId="46AB6815" w14:textId="77777777" w:rsidR="0029649C" w:rsidRPr="00C329F6" w:rsidRDefault="0029649C" w:rsidP="00905C20">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905C20">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lastRenderedPageBreak/>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905C20">
        <w:tc>
          <w:tcPr>
            <w:tcW w:w="8290" w:type="dxa"/>
          </w:tcPr>
          <w:p w14:paraId="21A10641" w14:textId="77777777" w:rsidR="0029649C" w:rsidRDefault="0029649C" w:rsidP="00905C20">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22">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905C20">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905C20">
                  <w:pPr>
                    <w:ind w:firstLine="480"/>
                    <w:rPr>
                      <w:rFonts w:ascii="BiauKai" w:eastAsia="BiauKai" w:hAnsi="BiauKai" w:cs="BiauKai"/>
                      <w:b/>
                      <w:bCs/>
                      <w:color w:val="FF0000"/>
                    </w:rPr>
                  </w:pPr>
                </w:p>
              </w:tc>
            </w:tr>
            <w:tr w:rsidR="0029649C" w14:paraId="6DC72BC1" w14:textId="77777777" w:rsidTr="00905C20">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905C20">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905C20">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905C20">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905C20">
                  <w:pPr>
                    <w:ind w:firstLine="480"/>
                    <w:rPr>
                      <w:rFonts w:ascii="BiauKai" w:eastAsia="BiauKai" w:hAnsi="BiauKai" w:cs="BiauKai"/>
                      <w:b/>
                      <w:bCs/>
                      <w:color w:val="FF0000"/>
                    </w:rPr>
                  </w:pPr>
                </w:p>
              </w:tc>
            </w:tr>
            <w:tr w:rsidR="0029649C" w14:paraId="31A8B99D" w14:textId="77777777" w:rsidTr="00905C20">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905C20">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905C20">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7BEC7309" w:rsidR="0029649C" w:rsidRDefault="00C65402" w:rsidP="00C65402">
      <w:pPr>
        <w:pStyle w:val="aff"/>
      </w:pPr>
      <w:bookmarkStart w:id="186" w:name="_Toc107083484"/>
      <w:r>
        <w:rPr>
          <w:rFonts w:hint="eastAsia"/>
        </w:rPr>
        <w:lastRenderedPageBreak/>
        <w:t>附錄七</w:t>
      </w:r>
      <w:r>
        <w:rPr>
          <w:rFonts w:hint="eastAsia"/>
        </w:rPr>
        <w:t xml:space="preserve"> </w:t>
      </w:r>
      <w:r>
        <w:rPr>
          <w:rFonts w:hint="eastAsia"/>
        </w:rPr>
        <w:t>電腦科學態度問卷</w:t>
      </w:r>
      <w:bookmarkEnd w:id="186"/>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905C20">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905C20">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75A2198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Pr>
                <w:rFonts w:hint="eastAsia"/>
              </w:rPr>
              <w:t>課堂</w:t>
            </w:r>
            <w:r w:rsidRPr="00511A99">
              <w:t>感受</w:t>
            </w:r>
          </w:p>
          <w:p w14:paraId="224F963F" w14:textId="77777777"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Pr>
                <w:rFonts w:hint="eastAsia"/>
              </w:rPr>
              <w:t>課堂</w:t>
            </w:r>
            <w:r w:rsidRPr="00511A99">
              <w:t>感受</w:t>
            </w:r>
          </w:p>
          <w:p w14:paraId="6243C640" w14:textId="77777777"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Pr>
                <w:rFonts w:hint="eastAsia"/>
              </w:rPr>
              <w:t>課堂</w:t>
            </w:r>
            <w:r w:rsidRPr="003D0C1F">
              <w:t>感受</w:t>
            </w:r>
          </w:p>
          <w:p w14:paraId="30C953AF" w14:textId="77777777"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905C20">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905C20">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77777777" w:rsidR="00C65402" w:rsidRPr="0094062B" w:rsidRDefault="00C65402" w:rsidP="00C65402">
            <w:pPr>
              <w:ind w:firstLineChars="0" w:firstLine="0"/>
            </w:pPr>
            <w:r>
              <w:t xml:space="preserve">5. </w:t>
            </w:r>
            <w:r>
              <w:rPr>
                <w:rFonts w:hint="eastAsia"/>
              </w:rPr>
              <w:t>講述式教學之課堂感受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905C20">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905C20">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905C20">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77777777" w:rsidR="00C65402" w:rsidRPr="007245DF" w:rsidRDefault="00C65402" w:rsidP="00601326">
            <w:pPr>
              <w:ind w:firstLineChars="0" w:firstLine="0"/>
            </w:pPr>
            <w:r w:rsidRPr="007245DF">
              <w:rPr>
                <w:rFonts w:hint="eastAsia"/>
              </w:rPr>
              <w:t>若課堂中談論到電腦科學或人工智慧對人類生活的幫助，我會很感興趣。</w:t>
            </w:r>
          </w:p>
        </w:tc>
      </w:tr>
      <w:tr w:rsidR="00C65402" w:rsidRPr="009B1CA6" w14:paraId="50C68F68" w14:textId="77777777" w:rsidTr="00905C20">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905C20">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905C20">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905C20">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905C20">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905C20">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905C20">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905C20">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905C20">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905C20">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905C20">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905C20">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905C20">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905C20">
        <w:tc>
          <w:tcPr>
            <w:tcW w:w="2268" w:type="dxa"/>
            <w:vMerge w:val="restart"/>
            <w:vAlign w:val="center"/>
          </w:tcPr>
          <w:p w14:paraId="3375C1F2" w14:textId="77777777" w:rsidR="00C65402" w:rsidRDefault="00C65402" w:rsidP="00601326">
            <w:pPr>
              <w:ind w:firstLineChars="0" w:firstLine="0"/>
              <w:jc w:val="center"/>
            </w:pPr>
            <w:r>
              <w:rPr>
                <w:rFonts w:hint="eastAsia"/>
              </w:rPr>
              <w:t>講述式教學之課堂感受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905C20">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905C20">
        <w:tc>
          <w:tcPr>
            <w:tcW w:w="2268" w:type="dxa"/>
            <w:tcBorders>
              <w:top w:val="single" w:sz="12" w:space="0" w:color="000000"/>
              <w:bottom w:val="single" w:sz="12" w:space="0" w:color="auto"/>
            </w:tcBorders>
            <w:vAlign w:val="center"/>
          </w:tcPr>
          <w:p w14:paraId="6D9FC5FD" w14:textId="0CA7A4AC" w:rsidR="00C65402" w:rsidRPr="009B1CA6" w:rsidRDefault="00C65402" w:rsidP="00601326">
            <w:pPr>
              <w:ind w:firstLineChars="0" w:firstLine="0"/>
              <w:jc w:val="center"/>
            </w:pPr>
            <w:r w:rsidRPr="009B1CA6">
              <w:rPr>
                <w:rFonts w:hint="eastAsia"/>
              </w:rPr>
              <w:t>模擬式教學</w:t>
            </w:r>
            <w:r>
              <w:rPr>
                <w:rFonts w:hint="eastAsia"/>
              </w:rPr>
              <w:t>策略「概念理解」課堂感受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905C20">
        <w:tc>
          <w:tcPr>
            <w:tcW w:w="2268" w:type="dxa"/>
            <w:vMerge w:val="restart"/>
            <w:tcBorders>
              <w:top w:val="single" w:sz="12" w:space="0" w:color="auto"/>
            </w:tcBorders>
            <w:vAlign w:val="center"/>
          </w:tcPr>
          <w:p w14:paraId="6DB8C742" w14:textId="04DE9E76" w:rsidR="00C65402" w:rsidRPr="009B1CA6" w:rsidRDefault="00C65402" w:rsidP="00601326">
            <w:pPr>
              <w:ind w:firstLineChars="0" w:firstLine="0"/>
              <w:jc w:val="center"/>
            </w:pPr>
            <w:r w:rsidRPr="009B1CA6">
              <w:rPr>
                <w:rFonts w:hint="eastAsia"/>
              </w:rPr>
              <w:lastRenderedPageBreak/>
              <w:t>模擬式教學</w:t>
            </w:r>
            <w:r>
              <w:rPr>
                <w:rFonts w:hint="eastAsia"/>
              </w:rPr>
              <w:t>策略「概念反思」課堂感受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905C20">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905C20">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905C20">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905C20">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905C20">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905C20">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905C20">
        <w:tc>
          <w:tcPr>
            <w:tcW w:w="2268" w:type="dxa"/>
            <w:tcBorders>
              <w:top w:val="single" w:sz="12" w:space="0" w:color="auto"/>
            </w:tcBorders>
            <w:vAlign w:val="center"/>
          </w:tcPr>
          <w:p w14:paraId="1753C07E" w14:textId="37464963" w:rsidR="00C65402" w:rsidRPr="009B1CA6" w:rsidRDefault="00C65402" w:rsidP="00601326">
            <w:pPr>
              <w:ind w:firstLineChars="0" w:firstLine="0"/>
              <w:jc w:val="center"/>
            </w:pPr>
            <w:r w:rsidRPr="003D0C1F">
              <w:rPr>
                <w:rFonts w:hint="eastAsia"/>
              </w:rPr>
              <w:lastRenderedPageBreak/>
              <w:t>模擬式教學</w:t>
            </w:r>
            <w:r>
              <w:rPr>
                <w:rFonts w:hint="eastAsia"/>
              </w:rPr>
              <w:t>課堂</w:t>
            </w:r>
            <w:r w:rsidRPr="003D0C1F">
              <w:rPr>
                <w:rFonts w:hint="eastAsia"/>
              </w:rPr>
              <w:t>「概念應用」</w:t>
            </w:r>
            <w:r>
              <w:rPr>
                <w:rFonts w:hint="eastAsia"/>
              </w:rPr>
              <w:t>課堂</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905C20">
        <w:tc>
          <w:tcPr>
            <w:tcW w:w="2268" w:type="dxa"/>
            <w:tcBorders>
              <w:top w:val="single" w:sz="12" w:space="0" w:color="000000"/>
              <w:bottom w:val="single" w:sz="12" w:space="0" w:color="000000"/>
            </w:tcBorders>
            <w:vAlign w:val="center"/>
          </w:tcPr>
          <w:p w14:paraId="33D18C9A" w14:textId="77777777"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905C20">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lastRenderedPageBreak/>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905C20">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user" w:date="2022-07-12T09:08:00Z" w:initials="u">
    <w:p w14:paraId="3B765EC0" w14:textId="797F50CE" w:rsidR="005C0B2E" w:rsidRDefault="005C0B2E">
      <w:pPr>
        <w:pStyle w:val="af8"/>
        <w:ind w:firstLine="360"/>
      </w:pPr>
      <w:r>
        <w:rPr>
          <w:rStyle w:val="af7"/>
        </w:rPr>
        <w:annotationRef/>
      </w:r>
      <w:r>
        <w:rPr>
          <w:rFonts w:hint="eastAsia"/>
        </w:rPr>
        <w:t>通常研究問題不會用低階的文字</w:t>
      </w:r>
    </w:p>
  </w:comment>
  <w:comment w:id="51" w:author="user" w:date="2022-07-12T09:23:00Z" w:initials="u">
    <w:p w14:paraId="34B12D6C" w14:textId="77777777" w:rsidR="005C0B2E" w:rsidRDefault="005C0B2E">
      <w:pPr>
        <w:pStyle w:val="af8"/>
        <w:ind w:firstLine="360"/>
      </w:pPr>
      <w:r>
        <w:rPr>
          <w:rStyle w:val="af7"/>
        </w:rPr>
        <w:annotationRef/>
      </w:r>
      <w:r>
        <w:rPr>
          <w:rFonts w:hint="eastAsia"/>
        </w:rPr>
        <w:t>裡面包含對模擬式教學的感受</w:t>
      </w:r>
      <w:r>
        <w:rPr>
          <w:rFonts w:hint="eastAsia"/>
        </w:rPr>
        <w:t>?</w:t>
      </w:r>
    </w:p>
    <w:p w14:paraId="180CD4EA" w14:textId="77777777" w:rsidR="005C0B2E" w:rsidRDefault="005C0B2E">
      <w:pPr>
        <w:pStyle w:val="af8"/>
        <w:ind w:firstLine="480"/>
      </w:pPr>
      <w:r>
        <w:rPr>
          <w:rFonts w:hint="eastAsia"/>
        </w:rPr>
        <w:t>但你在研究問題或其他地方都分開</w:t>
      </w:r>
    </w:p>
    <w:p w14:paraId="4BF232C3" w14:textId="7BC45783" w:rsidR="005C0B2E" w:rsidRDefault="005C0B2E">
      <w:pPr>
        <w:pStyle w:val="af8"/>
        <w:ind w:firstLine="480"/>
      </w:pPr>
      <w:r>
        <w:rPr>
          <w:rFonts w:hint="eastAsia"/>
        </w:rPr>
        <w:t>應全體統一</w:t>
      </w:r>
    </w:p>
  </w:comment>
  <w:comment w:id="61" w:author="user" w:date="2022-07-12T10:05:00Z" w:initials="u">
    <w:p w14:paraId="13ADC741" w14:textId="764E59E9" w:rsidR="005C0B2E" w:rsidRDefault="005C0B2E">
      <w:pPr>
        <w:pStyle w:val="af8"/>
        <w:ind w:firstLine="360"/>
      </w:pPr>
      <w:r>
        <w:rPr>
          <w:rStyle w:val="af7"/>
        </w:rPr>
        <w:annotationRef/>
      </w:r>
      <w:r>
        <w:rPr>
          <w:rFonts w:hint="eastAsia"/>
        </w:rPr>
        <w:t>這句話因果不明</w:t>
      </w:r>
    </w:p>
  </w:comment>
  <w:comment w:id="65" w:author="user" w:date="2022-07-14T21:36:00Z" w:initials="u">
    <w:p w14:paraId="7B7E2314" w14:textId="6FF31DB2" w:rsidR="0053627C" w:rsidRDefault="0053627C">
      <w:pPr>
        <w:pStyle w:val="af8"/>
        <w:ind w:firstLine="360"/>
      </w:pPr>
      <w:r>
        <w:rPr>
          <w:rStyle w:val="af7"/>
        </w:rPr>
        <w:annotationRef/>
      </w:r>
      <w:r>
        <w:rPr>
          <w:rFonts w:hint="eastAsia"/>
        </w:rPr>
        <w:t>記得格式要全文檢查</w:t>
      </w:r>
    </w:p>
  </w:comment>
  <w:comment w:id="69" w:author="user" w:date="2022-07-14T21:37:00Z" w:initials="u">
    <w:p w14:paraId="639977A3" w14:textId="4F5BD922" w:rsidR="0053627C" w:rsidRDefault="0053627C">
      <w:pPr>
        <w:pStyle w:val="af8"/>
        <w:ind w:firstLine="360"/>
      </w:pPr>
      <w:r>
        <w:rPr>
          <w:rStyle w:val="af7"/>
        </w:rPr>
        <w:annotationRef/>
      </w:r>
      <w:r>
        <w:rPr>
          <w:rFonts w:hint="eastAsia"/>
        </w:rPr>
        <w:t>所以更加專注於概念的運作是重點</w:t>
      </w:r>
    </w:p>
    <w:p w14:paraId="11A5C83E" w14:textId="749032F4" w:rsidR="0053627C" w:rsidRDefault="00445414">
      <w:pPr>
        <w:pStyle w:val="af8"/>
        <w:ind w:firstLine="480"/>
      </w:pPr>
      <w:r>
        <w:rPr>
          <w:rFonts w:hint="eastAsia"/>
        </w:rPr>
        <w:t>這部分是否有其他更多文獻？</w:t>
      </w:r>
    </w:p>
  </w:comment>
  <w:comment w:id="78" w:author="user" w:date="2022-07-12T10:11:00Z" w:initials="u">
    <w:p w14:paraId="0BD9F5A4" w14:textId="65196171" w:rsidR="005C0B2E" w:rsidRDefault="005C0B2E">
      <w:pPr>
        <w:pStyle w:val="af8"/>
        <w:ind w:firstLine="360"/>
      </w:pPr>
      <w:r>
        <w:rPr>
          <w:rStyle w:val="af7"/>
        </w:rPr>
        <w:annotationRef/>
      </w:r>
      <w:r>
        <w:rPr>
          <w:rFonts w:hint="eastAsia"/>
        </w:rPr>
        <w:t>反思、理解：順序有其意義嗎？</w:t>
      </w:r>
    </w:p>
  </w:comment>
  <w:comment w:id="84" w:author="user" w:date="2022-07-12T10:19:00Z" w:initials="u">
    <w:p w14:paraId="62C627C0" w14:textId="1070B48D" w:rsidR="005C0B2E" w:rsidRDefault="005C0B2E">
      <w:pPr>
        <w:pStyle w:val="af8"/>
        <w:ind w:firstLine="360"/>
      </w:pPr>
      <w:r>
        <w:rPr>
          <w:rStyle w:val="af7"/>
        </w:rPr>
        <w:annotationRef/>
      </w:r>
      <w:r>
        <w:rPr>
          <w:rFonts w:hint="eastAsia"/>
        </w:rPr>
        <w:t xml:space="preserve">這些文字可以融入那三個步驟的說明中　　　　　　　　　　　　　　　　　　　　　　　　　　　　　　　　　　　　　　　　　　　　　　　　　　　　　　　　　　　　　　　　　　　　　　　　　　　　　　</w:t>
      </w:r>
    </w:p>
  </w:comment>
  <w:comment w:id="86" w:author="user" w:date="2022-07-12T10:17:00Z" w:initials="u">
    <w:p w14:paraId="725BD2CF" w14:textId="0182CB3E" w:rsidR="005C0B2E" w:rsidRDefault="005C0B2E" w:rsidP="005C0B2E">
      <w:pPr>
        <w:pStyle w:val="af8"/>
        <w:ind w:firstLineChars="111"/>
      </w:pPr>
      <w:r>
        <w:rPr>
          <w:rStyle w:val="af7"/>
        </w:rPr>
        <w:annotationRef/>
      </w:r>
      <w:r>
        <w:rPr>
          <w:rFonts w:hint="eastAsia"/>
        </w:rPr>
        <w:t>平台是為了驗證這些？</w:t>
      </w:r>
    </w:p>
  </w:comment>
  <w:comment w:id="127" w:author="user" w:date="2022-07-12T13:01:00Z" w:initials="u">
    <w:p w14:paraId="7DD469BF" w14:textId="77777777" w:rsidR="00AD5D74" w:rsidRDefault="00AD5D74">
      <w:pPr>
        <w:pStyle w:val="af8"/>
        <w:ind w:firstLine="360"/>
      </w:pPr>
      <w:r>
        <w:rPr>
          <w:rStyle w:val="af7"/>
        </w:rPr>
        <w:annotationRef/>
      </w:r>
      <w:r>
        <w:rPr>
          <w:rFonts w:hint="eastAsia"/>
        </w:rPr>
        <w:t>這個很難理解</w:t>
      </w:r>
    </w:p>
    <w:p w14:paraId="2EE5B9A1" w14:textId="77777777" w:rsidR="001F73B1" w:rsidRDefault="001F73B1">
      <w:pPr>
        <w:pStyle w:val="af8"/>
        <w:ind w:firstLine="480"/>
      </w:pPr>
      <w:r>
        <w:rPr>
          <w:rFonts w:hint="eastAsia"/>
        </w:rPr>
        <w:t>要用讀者可以理解的說法</w:t>
      </w:r>
    </w:p>
    <w:p w14:paraId="3E1B7448" w14:textId="74D9D74B" w:rsidR="001F73B1" w:rsidRDefault="001F73B1">
      <w:pPr>
        <w:pStyle w:val="af8"/>
        <w:ind w:firstLine="480"/>
      </w:pPr>
      <w:r>
        <w:rPr>
          <w:rFonts w:hint="eastAsia"/>
        </w:rPr>
        <w:t>另，不要用</w:t>
      </w:r>
      <w:r>
        <w:t>”</w:t>
      </w:r>
      <w:r>
        <w:rPr>
          <w:rFonts w:hint="eastAsia"/>
        </w:rPr>
        <w:t>課堂</w:t>
      </w:r>
      <w:r>
        <w:t>”</w:t>
      </w:r>
      <w:r>
        <w:rPr>
          <w:rFonts w:hint="eastAsia"/>
        </w:rPr>
        <w:t>感受，因為會覺得是在課堂中</w:t>
      </w:r>
    </w:p>
  </w:comment>
  <w:comment w:id="128" w:author="user" w:date="2022-07-14T21:43:00Z" w:initials="u">
    <w:p w14:paraId="5B1CB490" w14:textId="315C4E1A" w:rsidR="001F73B1" w:rsidRDefault="001F73B1">
      <w:pPr>
        <w:pStyle w:val="af8"/>
        <w:ind w:firstLine="360"/>
      </w:pPr>
      <w:r>
        <w:rPr>
          <w:rStyle w:val="af7"/>
        </w:rPr>
        <w:annotationRef/>
      </w:r>
      <w:r>
        <w:rPr>
          <w:rFonts w:hint="eastAsia"/>
        </w:rPr>
        <w:t>課堂指的是什麼</w:t>
      </w:r>
      <w:r>
        <w:rPr>
          <w:rFonts w:hint="eastAsia"/>
        </w:rPr>
        <w:t>?</w:t>
      </w:r>
    </w:p>
  </w:comment>
  <w:comment w:id="133" w:author="user" w:date="2022-07-14T21:43:00Z" w:initials="u">
    <w:p w14:paraId="79E4A3EF" w14:textId="170180C3" w:rsidR="00C14D4C" w:rsidRDefault="00C14D4C">
      <w:pPr>
        <w:pStyle w:val="af8"/>
        <w:ind w:firstLine="360"/>
      </w:pPr>
      <w:r>
        <w:rPr>
          <w:rStyle w:val="af7"/>
        </w:rPr>
        <w:annotationRef/>
      </w:r>
      <w:r>
        <w:rPr>
          <w:rFonts w:hint="eastAsia"/>
        </w:rPr>
        <w:t>全文一併修改</w:t>
      </w:r>
    </w:p>
  </w:comment>
  <w:comment w:id="135" w:author="user" w:date="2022-07-14T23:30:00Z" w:initials="u">
    <w:p w14:paraId="60F6AF0D" w14:textId="1643984F" w:rsidR="001F45D1" w:rsidRDefault="001F45D1">
      <w:pPr>
        <w:pStyle w:val="af8"/>
        <w:ind w:firstLine="360"/>
      </w:pPr>
      <w:r>
        <w:rPr>
          <w:rStyle w:val="af7"/>
        </w:rPr>
        <w:annotationRef/>
      </w:r>
      <w:r>
        <w:rPr>
          <w:rFonts w:hint="eastAsia"/>
        </w:rPr>
        <w:t>這些主題有何特色？有何共通特性？</w:t>
      </w:r>
    </w:p>
  </w:comment>
  <w:comment w:id="136" w:author="user" w:date="2022-07-14T21:44:00Z" w:initials="u">
    <w:p w14:paraId="525F94F7" w14:textId="77777777" w:rsidR="00C14D4C" w:rsidRDefault="00C14D4C">
      <w:pPr>
        <w:pStyle w:val="af8"/>
        <w:ind w:firstLine="360"/>
      </w:pPr>
      <w:r>
        <w:rPr>
          <w:rStyle w:val="af7"/>
        </w:rPr>
        <w:annotationRef/>
      </w:r>
      <w:r>
        <w:rPr>
          <w:rFonts w:hint="eastAsia"/>
        </w:rPr>
        <w:t>簡單是指怎樣的簡單</w:t>
      </w:r>
      <w:r>
        <w:rPr>
          <w:rFonts w:hint="eastAsia"/>
        </w:rPr>
        <w:t>?</w:t>
      </w:r>
    </w:p>
    <w:p w14:paraId="45232B67" w14:textId="77777777" w:rsidR="00C14D4C" w:rsidRDefault="00C14D4C">
      <w:pPr>
        <w:pStyle w:val="af8"/>
        <w:ind w:firstLine="480"/>
      </w:pPr>
      <w:r>
        <w:rPr>
          <w:rFonts w:hint="eastAsia"/>
        </w:rPr>
        <w:t>為什麼實作會跟概念的簡單程度有關</w:t>
      </w:r>
      <w:r>
        <w:rPr>
          <w:rFonts w:hint="eastAsia"/>
        </w:rPr>
        <w:t>?</w:t>
      </w:r>
    </w:p>
    <w:p w14:paraId="2413329C" w14:textId="4D3318D8" w:rsidR="00C14D4C" w:rsidRDefault="00C14D4C">
      <w:pPr>
        <w:pStyle w:val="af8"/>
        <w:ind w:firstLine="480"/>
      </w:pPr>
      <w:r>
        <w:rPr>
          <w:rFonts w:hint="eastAsia"/>
        </w:rPr>
        <w:t>權重與輸出誤差間的關係是最簡單的嗎</w:t>
      </w:r>
      <w:r>
        <w:rPr>
          <w:rFonts w:hint="eastAsia"/>
        </w:rPr>
        <w:t>?</w:t>
      </w:r>
      <w:r>
        <w:rPr>
          <w:rFonts w:hint="eastAsia"/>
        </w:rPr>
        <w:t>這個主題的實作是在做什麼</w:t>
      </w:r>
      <w:r>
        <w:rPr>
          <w:rFonts w:hint="eastAsia"/>
        </w:rPr>
        <w:t>?</w:t>
      </w:r>
    </w:p>
  </w:comment>
  <w:comment w:id="142" w:author="user" w:date="2022-07-14T22:31:00Z" w:initials="u">
    <w:p w14:paraId="199CFBE1" w14:textId="6EC0AB1C" w:rsidR="00445414" w:rsidRDefault="00445414">
      <w:pPr>
        <w:pStyle w:val="af8"/>
        <w:ind w:firstLine="360"/>
      </w:pPr>
      <w:r>
        <w:rPr>
          <w:rStyle w:val="af7"/>
        </w:rPr>
        <w:annotationRef/>
      </w:r>
      <w:r>
        <w:rPr>
          <w:rFonts w:hint="eastAsia"/>
        </w:rPr>
        <w:t>如何增進？</w:t>
      </w:r>
    </w:p>
  </w:comment>
  <w:comment w:id="143" w:author="user" w:date="2022-07-14T22:31:00Z" w:initials="u">
    <w:p w14:paraId="52B2C906" w14:textId="5EF16611" w:rsidR="00445414" w:rsidRDefault="00445414" w:rsidP="00445414">
      <w:pPr>
        <w:pStyle w:val="af8"/>
        <w:ind w:firstLineChars="111"/>
      </w:pPr>
      <w:r>
        <w:rPr>
          <w:rStyle w:val="af7"/>
        </w:rPr>
        <w:annotationRef/>
      </w:r>
      <w:r>
        <w:rPr>
          <w:rFonts w:hint="eastAsia"/>
        </w:rPr>
        <w:t>如何幫助學生學習，學生調整參數時經歷了什麼？</w:t>
      </w:r>
    </w:p>
  </w:comment>
  <w:comment w:id="144" w:author="user" w:date="2022-07-14T23:04:00Z" w:initials="u">
    <w:p w14:paraId="2B95D3E3" w14:textId="10C3EAFE" w:rsidR="00381BD3" w:rsidRDefault="00381BD3">
      <w:pPr>
        <w:pStyle w:val="af8"/>
        <w:ind w:firstLine="360"/>
      </w:pPr>
      <w:r>
        <w:rPr>
          <w:rStyle w:val="af7"/>
        </w:rPr>
        <w:annotationRef/>
      </w:r>
      <w:r>
        <w:rPr>
          <w:rFonts w:hint="eastAsia"/>
        </w:rPr>
        <w:t>舉例</w:t>
      </w:r>
    </w:p>
  </w:comment>
  <w:comment w:id="145" w:author="user" w:date="2022-07-14T22:25:00Z" w:initials="u">
    <w:p w14:paraId="5ACDB5D9" w14:textId="1B5DDB29" w:rsidR="0069405A" w:rsidRDefault="0069405A">
      <w:pPr>
        <w:pStyle w:val="af8"/>
        <w:ind w:firstLine="360"/>
      </w:pPr>
      <w:r>
        <w:rPr>
          <w:rStyle w:val="af7"/>
        </w:rPr>
        <w:annotationRef/>
      </w:r>
      <w:r>
        <w:rPr>
          <w:rFonts w:hint="eastAsia"/>
        </w:rPr>
        <w:t>這跟模擬無關，應更扣緊你的主題</w:t>
      </w:r>
    </w:p>
    <w:p w14:paraId="7AAD8184" w14:textId="0126EB5E" w:rsidR="0069405A" w:rsidRDefault="0069405A">
      <w:pPr>
        <w:pStyle w:val="af8"/>
        <w:ind w:firstLine="480"/>
      </w:pPr>
      <w:r>
        <w:rPr>
          <w:rFonts w:hint="eastAsia"/>
        </w:rPr>
        <w:t>例如：模擬的情境</w:t>
      </w:r>
      <w:r w:rsidR="00F035D5">
        <w:rPr>
          <w:rFonts w:hint="eastAsia"/>
        </w:rPr>
        <w:t>應更生活化</w:t>
      </w:r>
    </w:p>
  </w:comment>
  <w:comment w:id="146" w:author="user" w:date="2022-07-14T22:27:00Z" w:initials="u">
    <w:p w14:paraId="56D6682E" w14:textId="2E8589F3" w:rsidR="0069405A" w:rsidRDefault="0069405A">
      <w:pPr>
        <w:pStyle w:val="af8"/>
        <w:ind w:firstLine="360"/>
      </w:pPr>
      <w:r>
        <w:rPr>
          <w:rStyle w:val="af7"/>
        </w:rPr>
        <w:annotationRef/>
      </w:r>
      <w:r>
        <w:rPr>
          <w:rFonts w:hint="eastAsia"/>
        </w:rPr>
        <w:t>是否有學生學習單的內容可幫助說明這些論點？</w:t>
      </w:r>
    </w:p>
    <w:p w14:paraId="7499E541" w14:textId="16E294A8" w:rsidR="0069405A" w:rsidRDefault="0069405A" w:rsidP="0069405A">
      <w:pPr>
        <w:pStyle w:val="af8"/>
        <w:ind w:firstLine="480"/>
      </w:pPr>
      <w:r>
        <w:rPr>
          <w:rFonts w:hint="eastAsia"/>
        </w:rPr>
        <w:t>（截圖）</w:t>
      </w:r>
    </w:p>
  </w:comment>
  <w:comment w:id="147" w:author="user" w:date="2022-07-14T21:46:00Z" w:initials="u">
    <w:p w14:paraId="02CF23AA" w14:textId="7BC2D3FB" w:rsidR="00C8379A" w:rsidRDefault="00C8379A">
      <w:pPr>
        <w:pStyle w:val="af8"/>
        <w:ind w:firstLine="360"/>
      </w:pPr>
      <w:r>
        <w:rPr>
          <w:rStyle w:val="af7"/>
        </w:rPr>
        <w:annotationRef/>
      </w:r>
      <w:r>
        <w:rPr>
          <w:rFonts w:hint="eastAsia"/>
        </w:rPr>
        <w:t>什麼樣的計算</w:t>
      </w:r>
    </w:p>
  </w:comment>
  <w:comment w:id="149" w:author="user" w:date="2022-07-14T22:21:00Z" w:initials="u">
    <w:p w14:paraId="73A53EEA" w14:textId="766D6168" w:rsidR="00EB28D6" w:rsidRDefault="00EB28D6" w:rsidP="00EB28D6">
      <w:pPr>
        <w:pStyle w:val="af8"/>
        <w:ind w:firstLineChars="111"/>
      </w:pPr>
      <w:r>
        <w:rPr>
          <w:rStyle w:val="af7"/>
        </w:rPr>
        <w:annotationRef/>
      </w:r>
      <w:r>
        <w:rPr>
          <w:rFonts w:hint="eastAsia"/>
        </w:rPr>
        <w:t>同前，輔助複雜計算能幫助什麼？複雜計算並不是學習重點，重要的是什麼（概念的建立）？</w:t>
      </w:r>
    </w:p>
  </w:comment>
  <w:comment w:id="150" w:author="user" w:date="2022-07-14T22:25:00Z" w:initials="u">
    <w:p w14:paraId="5AB18CD7" w14:textId="3703885C" w:rsidR="0069405A" w:rsidRDefault="0069405A">
      <w:pPr>
        <w:pStyle w:val="af8"/>
        <w:ind w:firstLine="360"/>
      </w:pPr>
      <w:r>
        <w:rPr>
          <w:rStyle w:val="af7"/>
        </w:rPr>
        <w:annotationRef/>
      </w:r>
      <w:r>
        <w:rPr>
          <w:rFonts w:hint="eastAsia"/>
        </w:rPr>
        <w:t>可以做一些分類</w:t>
      </w:r>
    </w:p>
  </w:comment>
  <w:comment w:id="151" w:author="user" w:date="2022-07-14T23:11:00Z" w:initials="u">
    <w:p w14:paraId="69722E7A" w14:textId="28CEE5CF" w:rsidR="0086329E" w:rsidRDefault="0086329E">
      <w:pPr>
        <w:pStyle w:val="af8"/>
        <w:ind w:firstLine="360"/>
      </w:pPr>
      <w:r>
        <w:rPr>
          <w:rStyle w:val="af7"/>
        </w:rPr>
        <w:annotationRef/>
      </w:r>
      <w:r>
        <w:rPr>
          <w:rFonts w:hint="eastAsia"/>
        </w:rPr>
        <w:t>反覆操作就會有幫助嗎？什麼樣的操作比較有效？</w:t>
      </w:r>
    </w:p>
  </w:comment>
  <w:comment w:id="152" w:author="user" w:date="2022-07-14T23:12:00Z" w:initials="u">
    <w:p w14:paraId="4A4025B7" w14:textId="3A01DC01" w:rsidR="0086329E" w:rsidRDefault="0086329E">
      <w:pPr>
        <w:pStyle w:val="af8"/>
        <w:ind w:firstLine="360"/>
      </w:pPr>
      <w:r>
        <w:rPr>
          <w:rStyle w:val="af7"/>
        </w:rPr>
        <w:annotationRef/>
      </w:r>
      <w:r>
        <w:rPr>
          <w:rFonts w:hint="eastAsia"/>
        </w:rPr>
        <w:t>什麼樣的內容？應有說明、圖示，以解釋為什麼這個主題學生覺得最有幫助</w:t>
      </w:r>
    </w:p>
  </w:comment>
  <w:comment w:id="155" w:author="user" w:date="2022-07-14T23:14:00Z" w:initials="u">
    <w:p w14:paraId="447BD198" w14:textId="4C90DBAE" w:rsidR="0086329E" w:rsidRDefault="0086329E">
      <w:pPr>
        <w:pStyle w:val="af8"/>
        <w:ind w:firstLine="360"/>
      </w:pPr>
      <w:r>
        <w:rPr>
          <w:rStyle w:val="af7"/>
        </w:rPr>
        <w:annotationRef/>
      </w:r>
      <w:r>
        <w:rPr>
          <w:rFonts w:hint="eastAsia"/>
        </w:rPr>
        <w:t>說明回答什麼樣的問題</w:t>
      </w:r>
    </w:p>
    <w:p w14:paraId="1A520DA3" w14:textId="319C3DCD" w:rsidR="0086329E" w:rsidRDefault="0086329E">
      <w:pPr>
        <w:pStyle w:val="af8"/>
        <w:ind w:firstLine="480"/>
      </w:pPr>
      <w:r>
        <w:rPr>
          <w:rFonts w:hint="eastAsia"/>
        </w:rPr>
        <w:t>並舉例</w:t>
      </w:r>
    </w:p>
  </w:comment>
  <w:comment w:id="160" w:author="user" w:date="2022-07-14T23:17:00Z" w:initials="u">
    <w:p w14:paraId="0E5F366F" w14:textId="7641C6F1" w:rsidR="0086329E" w:rsidRDefault="0086329E" w:rsidP="0086329E">
      <w:pPr>
        <w:pStyle w:val="af8"/>
        <w:ind w:firstLineChars="111"/>
      </w:pPr>
      <w:r>
        <w:rPr>
          <w:rStyle w:val="af7"/>
        </w:rPr>
        <w:annotationRef/>
      </w:r>
      <w:r>
        <w:rPr>
          <w:rFonts w:hint="eastAsia"/>
        </w:rPr>
        <w:t>什麼樣的概念？舉例</w:t>
      </w:r>
    </w:p>
  </w:comment>
  <w:comment w:id="164" w:author="user" w:date="2022-07-14T23:18:00Z" w:initials="u">
    <w:p w14:paraId="2E0F3EF0" w14:textId="77777777" w:rsidR="00A90EA5" w:rsidRDefault="00A90EA5">
      <w:pPr>
        <w:pStyle w:val="af8"/>
        <w:ind w:firstLine="360"/>
      </w:pPr>
      <w:r>
        <w:rPr>
          <w:rStyle w:val="af7"/>
        </w:rPr>
        <w:annotationRef/>
      </w:r>
      <w:r>
        <w:rPr>
          <w:rFonts w:hint="eastAsia"/>
        </w:rPr>
        <w:t>全文一併檢查文句或邏輯不通順的問題</w:t>
      </w:r>
    </w:p>
    <w:p w14:paraId="77C3C7AF" w14:textId="7A3D4B3A" w:rsidR="00A90EA5" w:rsidRDefault="00A90EA5">
      <w:pPr>
        <w:pStyle w:val="af8"/>
        <w:ind w:firstLine="480"/>
      </w:pPr>
      <w:r>
        <w:rPr>
          <w:rFonts w:hint="eastAsia"/>
        </w:rPr>
        <w:t>（此處我們不是要討論對人工智慧概念的影響，人工智慧概念不會因為你的教學而改變）</w:t>
      </w:r>
    </w:p>
  </w:comment>
  <w:comment w:id="166" w:author="user" w:date="2022-07-14T23:19:00Z" w:initials="u">
    <w:p w14:paraId="4A62657A" w14:textId="0829B291" w:rsidR="00A90EA5" w:rsidRDefault="00A90EA5">
      <w:pPr>
        <w:pStyle w:val="af8"/>
        <w:ind w:firstLine="360"/>
      </w:pPr>
      <w:r>
        <w:rPr>
          <w:rStyle w:val="af7"/>
        </w:rPr>
        <w:annotationRef/>
      </w:r>
      <w:r>
        <w:rPr>
          <w:rFonts w:hint="eastAsia"/>
        </w:rPr>
        <w:t>結論應更聚焦，直接點出１，　２，　３幾點你認為為何此教學幫助學習人工智慧概念或實作的重要研究發現</w:t>
      </w:r>
    </w:p>
  </w:comment>
  <w:comment w:id="167" w:author="user" w:date="2022-07-14T23:20:00Z" w:initials="u">
    <w:p w14:paraId="65E646B9" w14:textId="65AFC7C2" w:rsidR="00A90EA5" w:rsidRDefault="00A90EA5">
      <w:pPr>
        <w:pStyle w:val="af8"/>
        <w:ind w:firstLine="360"/>
      </w:pPr>
      <w:r>
        <w:rPr>
          <w:rStyle w:val="af7"/>
        </w:rPr>
        <w:annotationRef/>
      </w:r>
      <w:r>
        <w:rPr>
          <w:rFonts w:hint="eastAsia"/>
        </w:rPr>
        <w:t>同前，應明確點出幾點重要的發現</w:t>
      </w:r>
    </w:p>
  </w:comment>
  <w:comment w:id="168" w:author="user" w:date="2022-07-14T23:20:00Z" w:initials="u">
    <w:p w14:paraId="08A43604" w14:textId="1D15B2E6" w:rsidR="00A90EA5" w:rsidRDefault="00A90EA5">
      <w:pPr>
        <w:pStyle w:val="af8"/>
        <w:ind w:firstLine="360"/>
      </w:pPr>
      <w:r>
        <w:rPr>
          <w:rStyle w:val="af7"/>
        </w:rPr>
        <w:annotationRef/>
      </w:r>
      <w:r>
        <w:rPr>
          <w:rFonts w:hint="eastAsia"/>
        </w:rPr>
        <w:t>這個較牽強</w:t>
      </w:r>
    </w:p>
  </w:comment>
  <w:comment w:id="171" w:author="user" w:date="2022-07-14T23:22:00Z" w:initials="u">
    <w:p w14:paraId="17AD33C8" w14:textId="77777777" w:rsidR="002A15E2" w:rsidRDefault="002A15E2">
      <w:pPr>
        <w:pStyle w:val="af8"/>
        <w:ind w:firstLine="360"/>
      </w:pPr>
      <w:r>
        <w:rPr>
          <w:rStyle w:val="af7"/>
        </w:rPr>
        <w:annotationRef/>
      </w:r>
      <w:r>
        <w:rPr>
          <w:rFonts w:hint="eastAsia"/>
        </w:rPr>
        <w:t>所以學生都覺得不重要、不實用？</w:t>
      </w:r>
    </w:p>
    <w:p w14:paraId="3F41C464" w14:textId="77777777" w:rsidR="002A15E2" w:rsidRDefault="002A15E2">
      <w:pPr>
        <w:pStyle w:val="af8"/>
        <w:ind w:firstLine="480"/>
      </w:pPr>
      <w:r>
        <w:rPr>
          <w:rFonts w:hint="eastAsia"/>
        </w:rPr>
        <w:t>學習動機與自我效能這些都只與重要性實用性有關嗎？過去研究發現有關，並不代表其他因素就無關。</w:t>
      </w:r>
    </w:p>
    <w:p w14:paraId="0E3DE3B0" w14:textId="328C0FE2" w:rsidR="002A15E2" w:rsidRDefault="002A15E2">
      <w:pPr>
        <w:pStyle w:val="af8"/>
        <w:ind w:firstLine="480"/>
      </w:pPr>
      <w:r>
        <w:rPr>
          <w:rFonts w:hint="eastAsia"/>
        </w:rPr>
        <w:t>另，若自我效能沒改善，為何覺得自己有理解的比例較高？</w:t>
      </w:r>
    </w:p>
  </w:comment>
  <w:comment w:id="173" w:author="user" w:date="2022-07-14T23:27:00Z" w:initials="u">
    <w:p w14:paraId="2E9E25A3" w14:textId="5178530E" w:rsidR="00231589" w:rsidRDefault="00231589">
      <w:pPr>
        <w:pStyle w:val="af8"/>
        <w:ind w:firstLine="360"/>
      </w:pPr>
      <w:r>
        <w:rPr>
          <w:rStyle w:val="af7"/>
        </w:rPr>
        <w:annotationRef/>
      </w:r>
      <w:r>
        <w:rPr>
          <w:rFonts w:hint="eastAsia"/>
        </w:rPr>
        <w:t>這與模擬式教學無關</w:t>
      </w:r>
    </w:p>
  </w:comment>
  <w:comment w:id="175" w:author="user" w:date="2022-07-14T23:26:00Z" w:initials="u">
    <w:p w14:paraId="25AF8834" w14:textId="258EADD5" w:rsidR="00231589" w:rsidRDefault="00231589">
      <w:pPr>
        <w:pStyle w:val="af8"/>
        <w:ind w:firstLine="360"/>
      </w:pPr>
      <w:r>
        <w:rPr>
          <w:rStyle w:val="af7"/>
        </w:rPr>
        <w:annotationRef/>
      </w:r>
      <w:r>
        <w:rPr>
          <w:rFonts w:hint="eastAsia"/>
        </w:rPr>
        <w:t>有些研究比較針對某些特定情境，不適合拿來過度推論與解釋</w:t>
      </w:r>
    </w:p>
  </w:comment>
  <w:comment w:id="174" w:author="user" w:date="2022-07-14T23:27:00Z" w:initials="u">
    <w:p w14:paraId="52A41936" w14:textId="748BDE78" w:rsidR="00231589" w:rsidRDefault="00231589">
      <w:pPr>
        <w:pStyle w:val="af8"/>
        <w:ind w:firstLine="360"/>
      </w:pPr>
      <w:r>
        <w:rPr>
          <w:rStyle w:val="af7"/>
        </w:rPr>
        <w:annotationRef/>
      </w:r>
      <w:r>
        <w:rPr>
          <w:rFonts w:hint="eastAsia"/>
        </w:rPr>
        <w:t>這部分論述較牽強</w:t>
      </w:r>
    </w:p>
  </w:comment>
  <w:comment w:id="176" w:author="user" w:date="2022-07-14T23:27:00Z" w:initials="u">
    <w:p w14:paraId="04116E88" w14:textId="341DF777" w:rsidR="00231589" w:rsidRDefault="00231589">
      <w:pPr>
        <w:pStyle w:val="af8"/>
        <w:ind w:firstLine="360"/>
      </w:pPr>
      <w:r>
        <w:rPr>
          <w:rStyle w:val="af7"/>
        </w:rPr>
        <w:annotationRef/>
      </w:r>
      <w:r>
        <w:rPr>
          <w:rFonts w:hint="eastAsia"/>
        </w:rPr>
        <w:t>應從你實驗結果與發現來給建議</w:t>
      </w:r>
    </w:p>
  </w:comment>
  <w:comment w:id="177" w:author="user" w:date="2022-07-14T23:28:00Z" w:initials="u">
    <w:p w14:paraId="75FE41CB" w14:textId="5311DB8A" w:rsidR="00231589" w:rsidRDefault="00231589">
      <w:pPr>
        <w:pStyle w:val="af8"/>
        <w:ind w:firstLine="360"/>
      </w:pPr>
      <w:r>
        <w:rPr>
          <w:rStyle w:val="af7"/>
        </w:rPr>
        <w:annotationRef/>
      </w:r>
      <w:r>
        <w:rPr>
          <w:rFonts w:hint="eastAsia"/>
        </w:rPr>
        <w:t>同前，此處過度推論過去的文獻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765EC0" w15:done="0"/>
  <w15:commentEx w15:paraId="4BF232C3" w15:done="0"/>
  <w15:commentEx w15:paraId="13ADC741" w15:done="0"/>
  <w15:commentEx w15:paraId="7B7E2314" w15:done="0"/>
  <w15:commentEx w15:paraId="11A5C83E" w15:done="0"/>
  <w15:commentEx w15:paraId="0BD9F5A4" w15:done="0"/>
  <w15:commentEx w15:paraId="62C627C0" w15:done="0"/>
  <w15:commentEx w15:paraId="725BD2CF" w15:done="0"/>
  <w15:commentEx w15:paraId="3E1B7448" w15:done="0"/>
  <w15:commentEx w15:paraId="5B1CB490" w15:done="0"/>
  <w15:commentEx w15:paraId="79E4A3EF" w15:done="0"/>
  <w15:commentEx w15:paraId="60F6AF0D" w15:done="0"/>
  <w15:commentEx w15:paraId="2413329C" w15:done="0"/>
  <w15:commentEx w15:paraId="199CFBE1" w15:done="0"/>
  <w15:commentEx w15:paraId="52B2C906" w15:done="0"/>
  <w15:commentEx w15:paraId="2B95D3E3" w15:done="0"/>
  <w15:commentEx w15:paraId="7AAD8184" w15:done="0"/>
  <w15:commentEx w15:paraId="7499E541" w15:done="0"/>
  <w15:commentEx w15:paraId="02CF23AA" w15:done="0"/>
  <w15:commentEx w15:paraId="73A53EEA" w15:done="0"/>
  <w15:commentEx w15:paraId="5AB18CD7" w15:done="0"/>
  <w15:commentEx w15:paraId="69722E7A" w15:done="0"/>
  <w15:commentEx w15:paraId="4A4025B7" w15:done="0"/>
  <w15:commentEx w15:paraId="1A520DA3" w15:done="0"/>
  <w15:commentEx w15:paraId="0E5F366F" w15:done="0"/>
  <w15:commentEx w15:paraId="77C3C7AF" w15:done="0"/>
  <w15:commentEx w15:paraId="4A62657A" w15:done="0"/>
  <w15:commentEx w15:paraId="65E646B9" w15:done="0"/>
  <w15:commentEx w15:paraId="08A43604" w15:done="0"/>
  <w15:commentEx w15:paraId="0E3DE3B0" w15:done="0"/>
  <w15:commentEx w15:paraId="2E9E25A3" w15:done="0"/>
  <w15:commentEx w15:paraId="25AF8834" w15:done="0"/>
  <w15:commentEx w15:paraId="52A41936" w15:done="0"/>
  <w15:commentEx w15:paraId="04116E88" w15:done="0"/>
  <w15:commentEx w15:paraId="75FE41C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765EC0" w16cid:durableId="267C44CC"/>
  <w16cid:commentId w16cid:paraId="4BF232C3" w16cid:durableId="267C44CD"/>
  <w16cid:commentId w16cid:paraId="13ADC741" w16cid:durableId="267C44CE"/>
  <w16cid:commentId w16cid:paraId="7B7E2314" w16cid:durableId="267C44CF"/>
  <w16cid:commentId w16cid:paraId="11A5C83E" w16cid:durableId="267C44D0"/>
  <w16cid:commentId w16cid:paraId="0BD9F5A4" w16cid:durableId="267C44D1"/>
  <w16cid:commentId w16cid:paraId="62C627C0" w16cid:durableId="267C44D2"/>
  <w16cid:commentId w16cid:paraId="725BD2CF" w16cid:durableId="267C44D3"/>
  <w16cid:commentId w16cid:paraId="3E1B7448" w16cid:durableId="267C44D4"/>
  <w16cid:commentId w16cid:paraId="5B1CB490" w16cid:durableId="267C44D5"/>
  <w16cid:commentId w16cid:paraId="79E4A3EF" w16cid:durableId="267C44D6"/>
  <w16cid:commentId w16cid:paraId="60F6AF0D" w16cid:durableId="267C44D7"/>
  <w16cid:commentId w16cid:paraId="2413329C" w16cid:durableId="267C44D8"/>
  <w16cid:commentId w16cid:paraId="199CFBE1" w16cid:durableId="267C44D9"/>
  <w16cid:commentId w16cid:paraId="52B2C906" w16cid:durableId="267C44DA"/>
  <w16cid:commentId w16cid:paraId="2B95D3E3" w16cid:durableId="267C44DB"/>
  <w16cid:commentId w16cid:paraId="7AAD8184" w16cid:durableId="267C44DC"/>
  <w16cid:commentId w16cid:paraId="7499E541" w16cid:durableId="267C44DD"/>
  <w16cid:commentId w16cid:paraId="02CF23AA" w16cid:durableId="267C44DE"/>
  <w16cid:commentId w16cid:paraId="73A53EEA" w16cid:durableId="267C44DF"/>
  <w16cid:commentId w16cid:paraId="5AB18CD7" w16cid:durableId="267C44E0"/>
  <w16cid:commentId w16cid:paraId="69722E7A" w16cid:durableId="267C44E1"/>
  <w16cid:commentId w16cid:paraId="4A4025B7" w16cid:durableId="267C44E2"/>
  <w16cid:commentId w16cid:paraId="1A520DA3" w16cid:durableId="267C44E3"/>
  <w16cid:commentId w16cid:paraId="0E5F366F" w16cid:durableId="267C44E4"/>
  <w16cid:commentId w16cid:paraId="77C3C7AF" w16cid:durableId="267C44E5"/>
  <w16cid:commentId w16cid:paraId="4A62657A" w16cid:durableId="267C44E6"/>
  <w16cid:commentId w16cid:paraId="65E646B9" w16cid:durableId="267C44E7"/>
  <w16cid:commentId w16cid:paraId="08A43604" w16cid:durableId="267C44E8"/>
  <w16cid:commentId w16cid:paraId="0E3DE3B0" w16cid:durableId="267C44E9"/>
  <w16cid:commentId w16cid:paraId="2E9E25A3" w16cid:durableId="267C44EA"/>
  <w16cid:commentId w16cid:paraId="25AF8834" w16cid:durableId="267C44EB"/>
  <w16cid:commentId w16cid:paraId="52A41936" w16cid:durableId="267C44EC"/>
  <w16cid:commentId w16cid:paraId="04116E88" w16cid:durableId="267C44ED"/>
  <w16cid:commentId w16cid:paraId="75FE41CB" w16cid:durableId="267C44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05D48F" w14:textId="77777777" w:rsidR="004B0A80" w:rsidRDefault="004B0A80" w:rsidP="00D3535B">
      <w:pPr>
        <w:spacing w:line="240" w:lineRule="auto"/>
        <w:ind w:firstLine="480"/>
      </w:pPr>
      <w:r>
        <w:separator/>
      </w:r>
    </w:p>
  </w:endnote>
  <w:endnote w:type="continuationSeparator" w:id="0">
    <w:p w14:paraId="5E3DF8B6" w14:textId="77777777" w:rsidR="004B0A80" w:rsidRDefault="004B0A80" w:rsidP="00D3535B">
      <w:pPr>
        <w:spacing w:line="240" w:lineRule="auto"/>
        <w:ind w:firstLine="480"/>
      </w:pPr>
      <w:r>
        <w:continuationSeparator/>
      </w:r>
    </w:p>
  </w:endnote>
  <w:endnote w:type="continuationNotice" w:id="1">
    <w:p w14:paraId="38969034" w14:textId="77777777" w:rsidR="004B0A80" w:rsidRDefault="004B0A80">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5C0B2E" w:rsidRDefault="005C0B2E">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CF0E7E0" w:rsidR="005C0B2E" w:rsidRDefault="005C0B2E">
        <w:pPr>
          <w:pStyle w:val="ab"/>
          <w:ind w:firstLine="400"/>
          <w:jc w:val="center"/>
        </w:pPr>
        <w:r>
          <w:fldChar w:fldCharType="begin"/>
        </w:r>
        <w:r>
          <w:instrText>PAGE   \* MERGEFORMAT</w:instrText>
        </w:r>
        <w:r>
          <w:fldChar w:fldCharType="separate"/>
        </w:r>
        <w:r w:rsidR="001F45D1" w:rsidRPr="001F45D1">
          <w:rPr>
            <w:noProof/>
            <w:lang w:val="zh-TW"/>
          </w:rPr>
          <w:t>71</w:t>
        </w:r>
        <w:r>
          <w:fldChar w:fldCharType="end"/>
        </w:r>
      </w:p>
    </w:sdtContent>
  </w:sdt>
  <w:p w14:paraId="3DE36D75" w14:textId="77777777" w:rsidR="005C0B2E" w:rsidRDefault="005C0B2E">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5C0B2E" w:rsidRDefault="005C0B2E">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A969B" w14:textId="77777777" w:rsidR="004B0A80" w:rsidRDefault="004B0A80" w:rsidP="00D3535B">
      <w:pPr>
        <w:spacing w:line="240" w:lineRule="auto"/>
        <w:ind w:firstLine="480"/>
      </w:pPr>
      <w:r>
        <w:separator/>
      </w:r>
    </w:p>
  </w:footnote>
  <w:footnote w:type="continuationSeparator" w:id="0">
    <w:p w14:paraId="15BEAFCA" w14:textId="77777777" w:rsidR="004B0A80" w:rsidRDefault="004B0A80" w:rsidP="00D3535B">
      <w:pPr>
        <w:spacing w:line="240" w:lineRule="auto"/>
        <w:ind w:firstLine="480"/>
      </w:pPr>
      <w:r>
        <w:continuationSeparator/>
      </w:r>
    </w:p>
  </w:footnote>
  <w:footnote w:type="continuationNotice" w:id="1">
    <w:p w14:paraId="49D13710" w14:textId="77777777" w:rsidR="004B0A80" w:rsidRDefault="004B0A80">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5C0B2E" w:rsidRDefault="005C0B2E"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5C0B2E" w:rsidRDefault="005C0B2E"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5C0B2E" w:rsidRDefault="005C0B2E">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er">
    <w15:presenceInfo w15:providerId="Windows Live" w15:userId="a6618a895288fe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bordersDoNotSurroundHeader/>
  <w:bordersDoNotSurroundFooter/>
  <w:hideSpellingErrors/>
  <w:proofState w:spelling="clean" w:grammar="clean"/>
  <w:trackRevisions/>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IwMzQ0MjYyNjEwNbdU0lEKTi0uzszPAykwqgUA++wlVSwAAAA="/>
  </w:docVars>
  <w:rsids>
    <w:rsidRoot w:val="00C94BD1"/>
    <w:rsid w:val="000033C4"/>
    <w:rsid w:val="00003CE9"/>
    <w:rsid w:val="000052FB"/>
    <w:rsid w:val="00012DBA"/>
    <w:rsid w:val="0001371B"/>
    <w:rsid w:val="00013FE4"/>
    <w:rsid w:val="0001402D"/>
    <w:rsid w:val="000152E7"/>
    <w:rsid w:val="00021481"/>
    <w:rsid w:val="000233C6"/>
    <w:rsid w:val="000233DE"/>
    <w:rsid w:val="000278FE"/>
    <w:rsid w:val="000323B5"/>
    <w:rsid w:val="00034313"/>
    <w:rsid w:val="00034F62"/>
    <w:rsid w:val="00040A7E"/>
    <w:rsid w:val="00041D12"/>
    <w:rsid w:val="00042F13"/>
    <w:rsid w:val="00042FBD"/>
    <w:rsid w:val="00045450"/>
    <w:rsid w:val="000462E9"/>
    <w:rsid w:val="0004676E"/>
    <w:rsid w:val="000509B0"/>
    <w:rsid w:val="00052A18"/>
    <w:rsid w:val="00053117"/>
    <w:rsid w:val="0005360D"/>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777E"/>
    <w:rsid w:val="00093449"/>
    <w:rsid w:val="00093861"/>
    <w:rsid w:val="00095609"/>
    <w:rsid w:val="000A0740"/>
    <w:rsid w:val="000A1BE9"/>
    <w:rsid w:val="000A2E19"/>
    <w:rsid w:val="000A382D"/>
    <w:rsid w:val="000A43DF"/>
    <w:rsid w:val="000A4B9D"/>
    <w:rsid w:val="000A6E05"/>
    <w:rsid w:val="000B033A"/>
    <w:rsid w:val="000B23F9"/>
    <w:rsid w:val="000B2991"/>
    <w:rsid w:val="000B2FFF"/>
    <w:rsid w:val="000B30C6"/>
    <w:rsid w:val="000B5AE3"/>
    <w:rsid w:val="000B5E08"/>
    <w:rsid w:val="000B670A"/>
    <w:rsid w:val="000B69CF"/>
    <w:rsid w:val="000B7505"/>
    <w:rsid w:val="000C1476"/>
    <w:rsid w:val="000C1B54"/>
    <w:rsid w:val="000C33D4"/>
    <w:rsid w:val="000C50D4"/>
    <w:rsid w:val="000C62F8"/>
    <w:rsid w:val="000C6371"/>
    <w:rsid w:val="000C77DD"/>
    <w:rsid w:val="000D3073"/>
    <w:rsid w:val="000E0F3C"/>
    <w:rsid w:val="000E224A"/>
    <w:rsid w:val="000E3E50"/>
    <w:rsid w:val="000E6939"/>
    <w:rsid w:val="000E70AA"/>
    <w:rsid w:val="000E760A"/>
    <w:rsid w:val="000E7692"/>
    <w:rsid w:val="000F1690"/>
    <w:rsid w:val="000F17A3"/>
    <w:rsid w:val="000F1890"/>
    <w:rsid w:val="000F344C"/>
    <w:rsid w:val="000F4245"/>
    <w:rsid w:val="001027B1"/>
    <w:rsid w:val="001032EC"/>
    <w:rsid w:val="0010373B"/>
    <w:rsid w:val="0010502D"/>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40821"/>
    <w:rsid w:val="00140BF6"/>
    <w:rsid w:val="0014208E"/>
    <w:rsid w:val="0014282A"/>
    <w:rsid w:val="001438A7"/>
    <w:rsid w:val="0014707F"/>
    <w:rsid w:val="00151B0B"/>
    <w:rsid w:val="001525C6"/>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6AA"/>
    <w:rsid w:val="00174E15"/>
    <w:rsid w:val="00174F2E"/>
    <w:rsid w:val="00177278"/>
    <w:rsid w:val="00177B7B"/>
    <w:rsid w:val="0018123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1C95"/>
    <w:rsid w:val="001A38B8"/>
    <w:rsid w:val="001A508A"/>
    <w:rsid w:val="001A6CCB"/>
    <w:rsid w:val="001A72F0"/>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2BCB"/>
    <w:rsid w:val="001D41D2"/>
    <w:rsid w:val="001D4BE6"/>
    <w:rsid w:val="001D6F52"/>
    <w:rsid w:val="001E033B"/>
    <w:rsid w:val="001E1F98"/>
    <w:rsid w:val="001E37FA"/>
    <w:rsid w:val="001E3B14"/>
    <w:rsid w:val="001E7CF7"/>
    <w:rsid w:val="001F0B9B"/>
    <w:rsid w:val="001F0C38"/>
    <w:rsid w:val="001F1BDC"/>
    <w:rsid w:val="001F45D1"/>
    <w:rsid w:val="001F48E6"/>
    <w:rsid w:val="001F62D5"/>
    <w:rsid w:val="001F6F46"/>
    <w:rsid w:val="001F73B1"/>
    <w:rsid w:val="001F7F87"/>
    <w:rsid w:val="00201A11"/>
    <w:rsid w:val="00202E13"/>
    <w:rsid w:val="00205700"/>
    <w:rsid w:val="002075B8"/>
    <w:rsid w:val="00211F7F"/>
    <w:rsid w:val="00211FAC"/>
    <w:rsid w:val="00213559"/>
    <w:rsid w:val="00216CB1"/>
    <w:rsid w:val="00217609"/>
    <w:rsid w:val="0022195E"/>
    <w:rsid w:val="0022248A"/>
    <w:rsid w:val="00224692"/>
    <w:rsid w:val="00227CA3"/>
    <w:rsid w:val="00230D45"/>
    <w:rsid w:val="00231589"/>
    <w:rsid w:val="00232B78"/>
    <w:rsid w:val="00232F62"/>
    <w:rsid w:val="00233154"/>
    <w:rsid w:val="002346D1"/>
    <w:rsid w:val="00234F28"/>
    <w:rsid w:val="00235254"/>
    <w:rsid w:val="00235732"/>
    <w:rsid w:val="00235DE9"/>
    <w:rsid w:val="00241373"/>
    <w:rsid w:val="0024289A"/>
    <w:rsid w:val="00243F29"/>
    <w:rsid w:val="002478A0"/>
    <w:rsid w:val="00250D8C"/>
    <w:rsid w:val="002513E7"/>
    <w:rsid w:val="00252316"/>
    <w:rsid w:val="002552FB"/>
    <w:rsid w:val="002605FC"/>
    <w:rsid w:val="00260D5B"/>
    <w:rsid w:val="002611A3"/>
    <w:rsid w:val="00261A4C"/>
    <w:rsid w:val="002666CD"/>
    <w:rsid w:val="00266C17"/>
    <w:rsid w:val="00273629"/>
    <w:rsid w:val="00274BE9"/>
    <w:rsid w:val="00276000"/>
    <w:rsid w:val="002765EA"/>
    <w:rsid w:val="002767C8"/>
    <w:rsid w:val="00276B7F"/>
    <w:rsid w:val="00277BC6"/>
    <w:rsid w:val="0028404F"/>
    <w:rsid w:val="00286D80"/>
    <w:rsid w:val="002875AA"/>
    <w:rsid w:val="00287815"/>
    <w:rsid w:val="0029100F"/>
    <w:rsid w:val="0029138B"/>
    <w:rsid w:val="00292907"/>
    <w:rsid w:val="00293038"/>
    <w:rsid w:val="0029351A"/>
    <w:rsid w:val="00293AE5"/>
    <w:rsid w:val="00294FA0"/>
    <w:rsid w:val="002956A1"/>
    <w:rsid w:val="0029649C"/>
    <w:rsid w:val="00296E2E"/>
    <w:rsid w:val="00297A47"/>
    <w:rsid w:val="002A15E2"/>
    <w:rsid w:val="002A1FBB"/>
    <w:rsid w:val="002A7388"/>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611"/>
    <w:rsid w:val="002E4F4F"/>
    <w:rsid w:val="002E5B0E"/>
    <w:rsid w:val="002E7C59"/>
    <w:rsid w:val="002F0870"/>
    <w:rsid w:val="002F50E7"/>
    <w:rsid w:val="002F55CD"/>
    <w:rsid w:val="002F673D"/>
    <w:rsid w:val="002F6F7B"/>
    <w:rsid w:val="00300BE1"/>
    <w:rsid w:val="003016A3"/>
    <w:rsid w:val="00302553"/>
    <w:rsid w:val="00302E49"/>
    <w:rsid w:val="00303F8B"/>
    <w:rsid w:val="00305060"/>
    <w:rsid w:val="003077DD"/>
    <w:rsid w:val="00310A3B"/>
    <w:rsid w:val="00315120"/>
    <w:rsid w:val="00315AEC"/>
    <w:rsid w:val="00317274"/>
    <w:rsid w:val="003178BD"/>
    <w:rsid w:val="00317D44"/>
    <w:rsid w:val="00320929"/>
    <w:rsid w:val="00321140"/>
    <w:rsid w:val="00322761"/>
    <w:rsid w:val="00324978"/>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700AC"/>
    <w:rsid w:val="0037312D"/>
    <w:rsid w:val="00374CCA"/>
    <w:rsid w:val="00380D13"/>
    <w:rsid w:val="00381BD3"/>
    <w:rsid w:val="003821BA"/>
    <w:rsid w:val="00382D39"/>
    <w:rsid w:val="0038633A"/>
    <w:rsid w:val="0038670F"/>
    <w:rsid w:val="00392664"/>
    <w:rsid w:val="003940FB"/>
    <w:rsid w:val="003957EB"/>
    <w:rsid w:val="00396C74"/>
    <w:rsid w:val="00396D1C"/>
    <w:rsid w:val="003A0794"/>
    <w:rsid w:val="003A1FF7"/>
    <w:rsid w:val="003A212C"/>
    <w:rsid w:val="003A2174"/>
    <w:rsid w:val="003A4C6D"/>
    <w:rsid w:val="003A59D4"/>
    <w:rsid w:val="003B0262"/>
    <w:rsid w:val="003B179F"/>
    <w:rsid w:val="003B2140"/>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0E6C"/>
    <w:rsid w:val="003E17FA"/>
    <w:rsid w:val="003E2B7B"/>
    <w:rsid w:val="003E3076"/>
    <w:rsid w:val="003E470E"/>
    <w:rsid w:val="003F0AED"/>
    <w:rsid w:val="003F100C"/>
    <w:rsid w:val="003F120F"/>
    <w:rsid w:val="003F1C87"/>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7B7C"/>
    <w:rsid w:val="00440232"/>
    <w:rsid w:val="004416B0"/>
    <w:rsid w:val="004451A4"/>
    <w:rsid w:val="00445414"/>
    <w:rsid w:val="00446164"/>
    <w:rsid w:val="00446990"/>
    <w:rsid w:val="00447442"/>
    <w:rsid w:val="00452881"/>
    <w:rsid w:val="00456884"/>
    <w:rsid w:val="00457FBE"/>
    <w:rsid w:val="00460510"/>
    <w:rsid w:val="0046091F"/>
    <w:rsid w:val="0046153D"/>
    <w:rsid w:val="00461B3E"/>
    <w:rsid w:val="004620BF"/>
    <w:rsid w:val="004646BF"/>
    <w:rsid w:val="00466A93"/>
    <w:rsid w:val="004670BE"/>
    <w:rsid w:val="0047092B"/>
    <w:rsid w:val="00471680"/>
    <w:rsid w:val="004720BC"/>
    <w:rsid w:val="00472860"/>
    <w:rsid w:val="00473834"/>
    <w:rsid w:val="004749EB"/>
    <w:rsid w:val="004755AA"/>
    <w:rsid w:val="004759EB"/>
    <w:rsid w:val="00475C7C"/>
    <w:rsid w:val="00475ED6"/>
    <w:rsid w:val="00476FD0"/>
    <w:rsid w:val="004779F6"/>
    <w:rsid w:val="004879FF"/>
    <w:rsid w:val="0049131F"/>
    <w:rsid w:val="00491CBF"/>
    <w:rsid w:val="00493125"/>
    <w:rsid w:val="00494019"/>
    <w:rsid w:val="00496190"/>
    <w:rsid w:val="004966F3"/>
    <w:rsid w:val="004A0A16"/>
    <w:rsid w:val="004A0D72"/>
    <w:rsid w:val="004A37EC"/>
    <w:rsid w:val="004A3F22"/>
    <w:rsid w:val="004A76D6"/>
    <w:rsid w:val="004B0A80"/>
    <w:rsid w:val="004B5EF7"/>
    <w:rsid w:val="004B62F1"/>
    <w:rsid w:val="004B725A"/>
    <w:rsid w:val="004B7840"/>
    <w:rsid w:val="004C11F6"/>
    <w:rsid w:val="004C29DC"/>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2277"/>
    <w:rsid w:val="00503F1D"/>
    <w:rsid w:val="0050432A"/>
    <w:rsid w:val="00505512"/>
    <w:rsid w:val="00506C8A"/>
    <w:rsid w:val="005070FA"/>
    <w:rsid w:val="00510EA6"/>
    <w:rsid w:val="005135DA"/>
    <w:rsid w:val="00516BFF"/>
    <w:rsid w:val="00520B2B"/>
    <w:rsid w:val="0052131B"/>
    <w:rsid w:val="00521B68"/>
    <w:rsid w:val="0053307F"/>
    <w:rsid w:val="00533ECB"/>
    <w:rsid w:val="0053591D"/>
    <w:rsid w:val="0053627C"/>
    <w:rsid w:val="00540D10"/>
    <w:rsid w:val="0054172C"/>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43B5"/>
    <w:rsid w:val="0058003D"/>
    <w:rsid w:val="00580AB0"/>
    <w:rsid w:val="00580EE8"/>
    <w:rsid w:val="005810B5"/>
    <w:rsid w:val="00581751"/>
    <w:rsid w:val="00583D72"/>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54E0"/>
    <w:rsid w:val="005A6DC9"/>
    <w:rsid w:val="005A7831"/>
    <w:rsid w:val="005B0C68"/>
    <w:rsid w:val="005B13C4"/>
    <w:rsid w:val="005B2E2E"/>
    <w:rsid w:val="005B3817"/>
    <w:rsid w:val="005B3C06"/>
    <w:rsid w:val="005B54B6"/>
    <w:rsid w:val="005B5C30"/>
    <w:rsid w:val="005B667C"/>
    <w:rsid w:val="005C0B2E"/>
    <w:rsid w:val="005C22A1"/>
    <w:rsid w:val="005C6199"/>
    <w:rsid w:val="005C67A7"/>
    <w:rsid w:val="005D0E2F"/>
    <w:rsid w:val="005D19E4"/>
    <w:rsid w:val="005D34BF"/>
    <w:rsid w:val="005D544C"/>
    <w:rsid w:val="005D633F"/>
    <w:rsid w:val="005E135E"/>
    <w:rsid w:val="005E2BA9"/>
    <w:rsid w:val="005E3623"/>
    <w:rsid w:val="005E68FC"/>
    <w:rsid w:val="005E6BDF"/>
    <w:rsid w:val="005F2D2A"/>
    <w:rsid w:val="005F339A"/>
    <w:rsid w:val="005F37F8"/>
    <w:rsid w:val="005F38B8"/>
    <w:rsid w:val="005F4109"/>
    <w:rsid w:val="005F5F6F"/>
    <w:rsid w:val="005F643D"/>
    <w:rsid w:val="005F7777"/>
    <w:rsid w:val="00601326"/>
    <w:rsid w:val="006031EB"/>
    <w:rsid w:val="00611D1D"/>
    <w:rsid w:val="0062068C"/>
    <w:rsid w:val="006222C8"/>
    <w:rsid w:val="00624572"/>
    <w:rsid w:val="0062554B"/>
    <w:rsid w:val="0062554E"/>
    <w:rsid w:val="00626CA8"/>
    <w:rsid w:val="00630424"/>
    <w:rsid w:val="006322F7"/>
    <w:rsid w:val="00634225"/>
    <w:rsid w:val="00634B91"/>
    <w:rsid w:val="00636423"/>
    <w:rsid w:val="00637635"/>
    <w:rsid w:val="00640AE6"/>
    <w:rsid w:val="00641679"/>
    <w:rsid w:val="0064623D"/>
    <w:rsid w:val="00647E4D"/>
    <w:rsid w:val="00651810"/>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0ED8"/>
    <w:rsid w:val="00691F63"/>
    <w:rsid w:val="006927F7"/>
    <w:rsid w:val="0069405A"/>
    <w:rsid w:val="00694BFA"/>
    <w:rsid w:val="006969A5"/>
    <w:rsid w:val="00697980"/>
    <w:rsid w:val="006979C1"/>
    <w:rsid w:val="00697B97"/>
    <w:rsid w:val="006A2092"/>
    <w:rsid w:val="006A44E4"/>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235D"/>
    <w:rsid w:val="006D2D80"/>
    <w:rsid w:val="006D387D"/>
    <w:rsid w:val="006D3DDC"/>
    <w:rsid w:val="006D4932"/>
    <w:rsid w:val="006D7E81"/>
    <w:rsid w:val="006E048B"/>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0C5B"/>
    <w:rsid w:val="0073231B"/>
    <w:rsid w:val="007326AA"/>
    <w:rsid w:val="00735122"/>
    <w:rsid w:val="00735CBA"/>
    <w:rsid w:val="00735F0C"/>
    <w:rsid w:val="00735F90"/>
    <w:rsid w:val="00737347"/>
    <w:rsid w:val="00737B84"/>
    <w:rsid w:val="007469E1"/>
    <w:rsid w:val="00747B85"/>
    <w:rsid w:val="0075044D"/>
    <w:rsid w:val="00750E3A"/>
    <w:rsid w:val="0075131C"/>
    <w:rsid w:val="00756263"/>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E02F3"/>
    <w:rsid w:val="007E1116"/>
    <w:rsid w:val="007E2021"/>
    <w:rsid w:val="007E340C"/>
    <w:rsid w:val="007F121F"/>
    <w:rsid w:val="007F5BE3"/>
    <w:rsid w:val="007F5D1B"/>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F04"/>
    <w:rsid w:val="00820171"/>
    <w:rsid w:val="00821A55"/>
    <w:rsid w:val="00825075"/>
    <w:rsid w:val="00825088"/>
    <w:rsid w:val="00825E7B"/>
    <w:rsid w:val="008263C9"/>
    <w:rsid w:val="00831F67"/>
    <w:rsid w:val="00832EF8"/>
    <w:rsid w:val="00835329"/>
    <w:rsid w:val="00836DF9"/>
    <w:rsid w:val="00837039"/>
    <w:rsid w:val="008406FD"/>
    <w:rsid w:val="00841365"/>
    <w:rsid w:val="008415ED"/>
    <w:rsid w:val="00855042"/>
    <w:rsid w:val="00855778"/>
    <w:rsid w:val="00855D8C"/>
    <w:rsid w:val="0085656F"/>
    <w:rsid w:val="00856F95"/>
    <w:rsid w:val="008578DE"/>
    <w:rsid w:val="0086205C"/>
    <w:rsid w:val="0086329E"/>
    <w:rsid w:val="00865BD3"/>
    <w:rsid w:val="00866B9A"/>
    <w:rsid w:val="00867FB8"/>
    <w:rsid w:val="00870848"/>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3776"/>
    <w:rsid w:val="008E0556"/>
    <w:rsid w:val="008E1525"/>
    <w:rsid w:val="008E1B9D"/>
    <w:rsid w:val="008E25DA"/>
    <w:rsid w:val="008E30D2"/>
    <w:rsid w:val="008E5487"/>
    <w:rsid w:val="008E5D97"/>
    <w:rsid w:val="008E751A"/>
    <w:rsid w:val="008F0A7D"/>
    <w:rsid w:val="008F0D05"/>
    <w:rsid w:val="008F28FA"/>
    <w:rsid w:val="008F2AFA"/>
    <w:rsid w:val="008F2DFF"/>
    <w:rsid w:val="008F561E"/>
    <w:rsid w:val="008F779F"/>
    <w:rsid w:val="008F7CEB"/>
    <w:rsid w:val="0090429C"/>
    <w:rsid w:val="00904B10"/>
    <w:rsid w:val="00904EF3"/>
    <w:rsid w:val="00905C20"/>
    <w:rsid w:val="00910546"/>
    <w:rsid w:val="009108B9"/>
    <w:rsid w:val="00912D84"/>
    <w:rsid w:val="00913092"/>
    <w:rsid w:val="00913D7F"/>
    <w:rsid w:val="0091501F"/>
    <w:rsid w:val="00916BDB"/>
    <w:rsid w:val="00917DF4"/>
    <w:rsid w:val="009205D7"/>
    <w:rsid w:val="009216BA"/>
    <w:rsid w:val="009233F9"/>
    <w:rsid w:val="00923A21"/>
    <w:rsid w:val="00926846"/>
    <w:rsid w:val="00926B49"/>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42FA"/>
    <w:rsid w:val="00966A8B"/>
    <w:rsid w:val="00967088"/>
    <w:rsid w:val="00967CCA"/>
    <w:rsid w:val="00971D65"/>
    <w:rsid w:val="0097380A"/>
    <w:rsid w:val="009751C5"/>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6728"/>
    <w:rsid w:val="00A12516"/>
    <w:rsid w:val="00A1262F"/>
    <w:rsid w:val="00A12EBE"/>
    <w:rsid w:val="00A13B44"/>
    <w:rsid w:val="00A1407B"/>
    <w:rsid w:val="00A1445D"/>
    <w:rsid w:val="00A1597E"/>
    <w:rsid w:val="00A15B22"/>
    <w:rsid w:val="00A16161"/>
    <w:rsid w:val="00A16DA3"/>
    <w:rsid w:val="00A170FD"/>
    <w:rsid w:val="00A17A67"/>
    <w:rsid w:val="00A207CE"/>
    <w:rsid w:val="00A22A32"/>
    <w:rsid w:val="00A23586"/>
    <w:rsid w:val="00A267F3"/>
    <w:rsid w:val="00A3127F"/>
    <w:rsid w:val="00A31D28"/>
    <w:rsid w:val="00A31D4B"/>
    <w:rsid w:val="00A33578"/>
    <w:rsid w:val="00A34A50"/>
    <w:rsid w:val="00A34F79"/>
    <w:rsid w:val="00A357D9"/>
    <w:rsid w:val="00A3593A"/>
    <w:rsid w:val="00A36948"/>
    <w:rsid w:val="00A36DF1"/>
    <w:rsid w:val="00A37ECB"/>
    <w:rsid w:val="00A40C88"/>
    <w:rsid w:val="00A42315"/>
    <w:rsid w:val="00A4344C"/>
    <w:rsid w:val="00A43F99"/>
    <w:rsid w:val="00A4568F"/>
    <w:rsid w:val="00A50B04"/>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47B6"/>
    <w:rsid w:val="00A90EA5"/>
    <w:rsid w:val="00A918DA"/>
    <w:rsid w:val="00A91987"/>
    <w:rsid w:val="00A91FAB"/>
    <w:rsid w:val="00A928C6"/>
    <w:rsid w:val="00A93B20"/>
    <w:rsid w:val="00A96609"/>
    <w:rsid w:val="00A96A44"/>
    <w:rsid w:val="00A976A9"/>
    <w:rsid w:val="00AA1463"/>
    <w:rsid w:val="00AA29B5"/>
    <w:rsid w:val="00AA2A3A"/>
    <w:rsid w:val="00AA4427"/>
    <w:rsid w:val="00AA55ED"/>
    <w:rsid w:val="00AA72DA"/>
    <w:rsid w:val="00AB108B"/>
    <w:rsid w:val="00AB3350"/>
    <w:rsid w:val="00AC122C"/>
    <w:rsid w:val="00AC3BC5"/>
    <w:rsid w:val="00AC5E21"/>
    <w:rsid w:val="00AC673E"/>
    <w:rsid w:val="00AD2BD7"/>
    <w:rsid w:val="00AD512E"/>
    <w:rsid w:val="00AD5917"/>
    <w:rsid w:val="00AD5D74"/>
    <w:rsid w:val="00AD72F2"/>
    <w:rsid w:val="00AE4DC9"/>
    <w:rsid w:val="00AE4F3B"/>
    <w:rsid w:val="00AE5297"/>
    <w:rsid w:val="00AE6084"/>
    <w:rsid w:val="00AE6E67"/>
    <w:rsid w:val="00AF32B1"/>
    <w:rsid w:val="00AF674C"/>
    <w:rsid w:val="00B05E53"/>
    <w:rsid w:val="00B070A2"/>
    <w:rsid w:val="00B12821"/>
    <w:rsid w:val="00B12FB6"/>
    <w:rsid w:val="00B17C19"/>
    <w:rsid w:val="00B21BFC"/>
    <w:rsid w:val="00B23D97"/>
    <w:rsid w:val="00B24ED3"/>
    <w:rsid w:val="00B2522B"/>
    <w:rsid w:val="00B27FC5"/>
    <w:rsid w:val="00B30ECA"/>
    <w:rsid w:val="00B324AF"/>
    <w:rsid w:val="00B33D92"/>
    <w:rsid w:val="00B37EA4"/>
    <w:rsid w:val="00B406CF"/>
    <w:rsid w:val="00B41D15"/>
    <w:rsid w:val="00B42811"/>
    <w:rsid w:val="00B430CE"/>
    <w:rsid w:val="00B43486"/>
    <w:rsid w:val="00B4593F"/>
    <w:rsid w:val="00B46A2E"/>
    <w:rsid w:val="00B46C36"/>
    <w:rsid w:val="00B52422"/>
    <w:rsid w:val="00B5372F"/>
    <w:rsid w:val="00B53CEE"/>
    <w:rsid w:val="00B54A9D"/>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E0F"/>
    <w:rsid w:val="00B90876"/>
    <w:rsid w:val="00B90923"/>
    <w:rsid w:val="00B91F92"/>
    <w:rsid w:val="00B935F7"/>
    <w:rsid w:val="00B94552"/>
    <w:rsid w:val="00B94D0F"/>
    <w:rsid w:val="00B97FD3"/>
    <w:rsid w:val="00BA5552"/>
    <w:rsid w:val="00BA646E"/>
    <w:rsid w:val="00BA696A"/>
    <w:rsid w:val="00BA7E59"/>
    <w:rsid w:val="00BB064C"/>
    <w:rsid w:val="00BB3265"/>
    <w:rsid w:val="00BB3DE6"/>
    <w:rsid w:val="00BB5F81"/>
    <w:rsid w:val="00BB77D5"/>
    <w:rsid w:val="00BC169A"/>
    <w:rsid w:val="00BC2D9F"/>
    <w:rsid w:val="00BC3EBD"/>
    <w:rsid w:val="00BC5AD8"/>
    <w:rsid w:val="00BD52D2"/>
    <w:rsid w:val="00BD533A"/>
    <w:rsid w:val="00BD7A9D"/>
    <w:rsid w:val="00BE11F9"/>
    <w:rsid w:val="00BE1235"/>
    <w:rsid w:val="00BE1BBD"/>
    <w:rsid w:val="00BE53B2"/>
    <w:rsid w:val="00BE5CDD"/>
    <w:rsid w:val="00BE694D"/>
    <w:rsid w:val="00BE7959"/>
    <w:rsid w:val="00BE7CD5"/>
    <w:rsid w:val="00BF11C5"/>
    <w:rsid w:val="00BF4B23"/>
    <w:rsid w:val="00BF6D2B"/>
    <w:rsid w:val="00BF7158"/>
    <w:rsid w:val="00C02311"/>
    <w:rsid w:val="00C028CD"/>
    <w:rsid w:val="00C04D98"/>
    <w:rsid w:val="00C06890"/>
    <w:rsid w:val="00C10FF6"/>
    <w:rsid w:val="00C13D96"/>
    <w:rsid w:val="00C14D4C"/>
    <w:rsid w:val="00C16FF0"/>
    <w:rsid w:val="00C20C52"/>
    <w:rsid w:val="00C22D65"/>
    <w:rsid w:val="00C236FF"/>
    <w:rsid w:val="00C2698E"/>
    <w:rsid w:val="00C27A00"/>
    <w:rsid w:val="00C3120E"/>
    <w:rsid w:val="00C31728"/>
    <w:rsid w:val="00C3203A"/>
    <w:rsid w:val="00C321CC"/>
    <w:rsid w:val="00C35A91"/>
    <w:rsid w:val="00C35D7D"/>
    <w:rsid w:val="00C36D3D"/>
    <w:rsid w:val="00C37966"/>
    <w:rsid w:val="00C419EC"/>
    <w:rsid w:val="00C4373A"/>
    <w:rsid w:val="00C43906"/>
    <w:rsid w:val="00C47FE8"/>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44DF"/>
    <w:rsid w:val="00C74E1A"/>
    <w:rsid w:val="00C7660C"/>
    <w:rsid w:val="00C7691F"/>
    <w:rsid w:val="00C7781E"/>
    <w:rsid w:val="00C80059"/>
    <w:rsid w:val="00C8379A"/>
    <w:rsid w:val="00C8445B"/>
    <w:rsid w:val="00C85F44"/>
    <w:rsid w:val="00C86D96"/>
    <w:rsid w:val="00C878A5"/>
    <w:rsid w:val="00C87FB3"/>
    <w:rsid w:val="00C90DB4"/>
    <w:rsid w:val="00C9131C"/>
    <w:rsid w:val="00C92E51"/>
    <w:rsid w:val="00C932D9"/>
    <w:rsid w:val="00C946BC"/>
    <w:rsid w:val="00C94BD1"/>
    <w:rsid w:val="00C95295"/>
    <w:rsid w:val="00CA0A3F"/>
    <w:rsid w:val="00CA2B15"/>
    <w:rsid w:val="00CA3B15"/>
    <w:rsid w:val="00CA78EC"/>
    <w:rsid w:val="00CB10FF"/>
    <w:rsid w:val="00CB1209"/>
    <w:rsid w:val="00CB3D4A"/>
    <w:rsid w:val="00CC0BB9"/>
    <w:rsid w:val="00CC1A8D"/>
    <w:rsid w:val="00CC2008"/>
    <w:rsid w:val="00CC236C"/>
    <w:rsid w:val="00CC24FA"/>
    <w:rsid w:val="00CC321A"/>
    <w:rsid w:val="00CC3976"/>
    <w:rsid w:val="00CC4949"/>
    <w:rsid w:val="00CC4F53"/>
    <w:rsid w:val="00CC6F15"/>
    <w:rsid w:val="00CC7477"/>
    <w:rsid w:val="00CD0B51"/>
    <w:rsid w:val="00CD2ED7"/>
    <w:rsid w:val="00CD501E"/>
    <w:rsid w:val="00CD6106"/>
    <w:rsid w:val="00CD6C8E"/>
    <w:rsid w:val="00CD70A3"/>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6137"/>
    <w:rsid w:val="00D22C4D"/>
    <w:rsid w:val="00D23CE5"/>
    <w:rsid w:val="00D2671C"/>
    <w:rsid w:val="00D2741B"/>
    <w:rsid w:val="00D27C25"/>
    <w:rsid w:val="00D3535B"/>
    <w:rsid w:val="00D41678"/>
    <w:rsid w:val="00D431DB"/>
    <w:rsid w:val="00D437F3"/>
    <w:rsid w:val="00D45B69"/>
    <w:rsid w:val="00D467F5"/>
    <w:rsid w:val="00D46E9D"/>
    <w:rsid w:val="00D50222"/>
    <w:rsid w:val="00D507CB"/>
    <w:rsid w:val="00D50F62"/>
    <w:rsid w:val="00D53B1E"/>
    <w:rsid w:val="00D552D2"/>
    <w:rsid w:val="00D60399"/>
    <w:rsid w:val="00D61662"/>
    <w:rsid w:val="00D62114"/>
    <w:rsid w:val="00D6391F"/>
    <w:rsid w:val="00D63B43"/>
    <w:rsid w:val="00D665B2"/>
    <w:rsid w:val="00D67D3F"/>
    <w:rsid w:val="00D71B53"/>
    <w:rsid w:val="00D71FAE"/>
    <w:rsid w:val="00D73BC3"/>
    <w:rsid w:val="00D76273"/>
    <w:rsid w:val="00D80DA9"/>
    <w:rsid w:val="00D811B2"/>
    <w:rsid w:val="00D8171F"/>
    <w:rsid w:val="00D82DE5"/>
    <w:rsid w:val="00D84A08"/>
    <w:rsid w:val="00D858CF"/>
    <w:rsid w:val="00D85C66"/>
    <w:rsid w:val="00D8614C"/>
    <w:rsid w:val="00D87497"/>
    <w:rsid w:val="00D878A2"/>
    <w:rsid w:val="00D903C7"/>
    <w:rsid w:val="00D92B76"/>
    <w:rsid w:val="00D92D8B"/>
    <w:rsid w:val="00D9364E"/>
    <w:rsid w:val="00D93804"/>
    <w:rsid w:val="00D94E98"/>
    <w:rsid w:val="00D9567E"/>
    <w:rsid w:val="00D975AB"/>
    <w:rsid w:val="00D97984"/>
    <w:rsid w:val="00DA04EF"/>
    <w:rsid w:val="00DA0770"/>
    <w:rsid w:val="00DA3C58"/>
    <w:rsid w:val="00DA49D9"/>
    <w:rsid w:val="00DA4C37"/>
    <w:rsid w:val="00DA5EFD"/>
    <w:rsid w:val="00DA7411"/>
    <w:rsid w:val="00DB1737"/>
    <w:rsid w:val="00DB3EE7"/>
    <w:rsid w:val="00DB45C2"/>
    <w:rsid w:val="00DB66C6"/>
    <w:rsid w:val="00DC14FC"/>
    <w:rsid w:val="00DC16DF"/>
    <w:rsid w:val="00DC2420"/>
    <w:rsid w:val="00DC2AE1"/>
    <w:rsid w:val="00DC3BA9"/>
    <w:rsid w:val="00DC4B80"/>
    <w:rsid w:val="00DC6616"/>
    <w:rsid w:val="00DC6962"/>
    <w:rsid w:val="00DC7EDA"/>
    <w:rsid w:val="00DD0249"/>
    <w:rsid w:val="00DD17E7"/>
    <w:rsid w:val="00DD1863"/>
    <w:rsid w:val="00DD1EFF"/>
    <w:rsid w:val="00DD2750"/>
    <w:rsid w:val="00DD29D9"/>
    <w:rsid w:val="00DD64DE"/>
    <w:rsid w:val="00DE1656"/>
    <w:rsid w:val="00DE2B71"/>
    <w:rsid w:val="00DE4DDB"/>
    <w:rsid w:val="00DE4DFF"/>
    <w:rsid w:val="00DE5BEE"/>
    <w:rsid w:val="00DE7880"/>
    <w:rsid w:val="00DF1A75"/>
    <w:rsid w:val="00DF4290"/>
    <w:rsid w:val="00DF4F22"/>
    <w:rsid w:val="00DF5331"/>
    <w:rsid w:val="00E00825"/>
    <w:rsid w:val="00E028E0"/>
    <w:rsid w:val="00E052FF"/>
    <w:rsid w:val="00E05571"/>
    <w:rsid w:val="00E11B25"/>
    <w:rsid w:val="00E13129"/>
    <w:rsid w:val="00E13ED0"/>
    <w:rsid w:val="00E16980"/>
    <w:rsid w:val="00E174FC"/>
    <w:rsid w:val="00E201C4"/>
    <w:rsid w:val="00E20927"/>
    <w:rsid w:val="00E237BA"/>
    <w:rsid w:val="00E23CAD"/>
    <w:rsid w:val="00E2503E"/>
    <w:rsid w:val="00E25C37"/>
    <w:rsid w:val="00E2781C"/>
    <w:rsid w:val="00E3176C"/>
    <w:rsid w:val="00E341B4"/>
    <w:rsid w:val="00E34AA1"/>
    <w:rsid w:val="00E35E05"/>
    <w:rsid w:val="00E37AD7"/>
    <w:rsid w:val="00E415B6"/>
    <w:rsid w:val="00E41A65"/>
    <w:rsid w:val="00E41DCA"/>
    <w:rsid w:val="00E42620"/>
    <w:rsid w:val="00E4294B"/>
    <w:rsid w:val="00E4301F"/>
    <w:rsid w:val="00E43D2C"/>
    <w:rsid w:val="00E43FD5"/>
    <w:rsid w:val="00E44F8F"/>
    <w:rsid w:val="00E45529"/>
    <w:rsid w:val="00E45F36"/>
    <w:rsid w:val="00E47538"/>
    <w:rsid w:val="00E52563"/>
    <w:rsid w:val="00E5406B"/>
    <w:rsid w:val="00E55D05"/>
    <w:rsid w:val="00E56E0E"/>
    <w:rsid w:val="00E60026"/>
    <w:rsid w:val="00E60485"/>
    <w:rsid w:val="00E6096E"/>
    <w:rsid w:val="00E61429"/>
    <w:rsid w:val="00E61C19"/>
    <w:rsid w:val="00E62F4B"/>
    <w:rsid w:val="00E62F60"/>
    <w:rsid w:val="00E64ACA"/>
    <w:rsid w:val="00E64DC2"/>
    <w:rsid w:val="00E662A6"/>
    <w:rsid w:val="00E66BA4"/>
    <w:rsid w:val="00E707F6"/>
    <w:rsid w:val="00E71800"/>
    <w:rsid w:val="00E728FA"/>
    <w:rsid w:val="00E73A58"/>
    <w:rsid w:val="00E80A24"/>
    <w:rsid w:val="00E830F3"/>
    <w:rsid w:val="00E87BBA"/>
    <w:rsid w:val="00E92864"/>
    <w:rsid w:val="00E94A9B"/>
    <w:rsid w:val="00E94B98"/>
    <w:rsid w:val="00E95257"/>
    <w:rsid w:val="00E95A44"/>
    <w:rsid w:val="00E95CD6"/>
    <w:rsid w:val="00EA13EE"/>
    <w:rsid w:val="00EA1CCE"/>
    <w:rsid w:val="00EA5DA5"/>
    <w:rsid w:val="00EA780C"/>
    <w:rsid w:val="00EB1FB0"/>
    <w:rsid w:val="00EB28D6"/>
    <w:rsid w:val="00EB5DCB"/>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5D5"/>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356B5"/>
    <w:rsid w:val="00F405E6"/>
    <w:rsid w:val="00F408E4"/>
    <w:rsid w:val="00F41358"/>
    <w:rsid w:val="00F417B9"/>
    <w:rsid w:val="00F42417"/>
    <w:rsid w:val="00F424F0"/>
    <w:rsid w:val="00F430F5"/>
    <w:rsid w:val="00F43733"/>
    <w:rsid w:val="00F44773"/>
    <w:rsid w:val="00F450D2"/>
    <w:rsid w:val="00F45526"/>
    <w:rsid w:val="00F45BB7"/>
    <w:rsid w:val="00F47839"/>
    <w:rsid w:val="00F515FB"/>
    <w:rsid w:val="00F51E0A"/>
    <w:rsid w:val="00F54334"/>
    <w:rsid w:val="00F54AF0"/>
    <w:rsid w:val="00F54F8A"/>
    <w:rsid w:val="00F55865"/>
    <w:rsid w:val="00F56895"/>
    <w:rsid w:val="00F6123C"/>
    <w:rsid w:val="00F626CC"/>
    <w:rsid w:val="00F62CB3"/>
    <w:rsid w:val="00F7075E"/>
    <w:rsid w:val="00F72687"/>
    <w:rsid w:val="00F72B05"/>
    <w:rsid w:val="00F72F2E"/>
    <w:rsid w:val="00F73295"/>
    <w:rsid w:val="00F754C2"/>
    <w:rsid w:val="00F75605"/>
    <w:rsid w:val="00F82A39"/>
    <w:rsid w:val="00F833D5"/>
    <w:rsid w:val="00F85B92"/>
    <w:rsid w:val="00F900C4"/>
    <w:rsid w:val="00F951ED"/>
    <w:rsid w:val="00F952CE"/>
    <w:rsid w:val="00F96768"/>
    <w:rsid w:val="00FA14F9"/>
    <w:rsid w:val="00FA21C5"/>
    <w:rsid w:val="00FA2597"/>
    <w:rsid w:val="00FA264A"/>
    <w:rsid w:val="00FA269E"/>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6" Type="http://schemas.microsoft.com/office/2011/relationships/commentsExtended" Target="commentsExtended.xml"/><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3.xml"/><Relationship Id="rId17" Type="http://schemas.microsoft.com/office/2016/09/relationships/commentsIds" Target="commentsIds.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microsoft.com/office/2011/relationships/people" Target="people.xml"/><Relationship Id="rId15" Type="http://schemas.openxmlformats.org/officeDocument/2006/relationships/comments" Target="comments.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93BA71-0841-498C-A308-4CC779DEE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TotalTime>
  <Pages>184</Pages>
  <Words>13586</Words>
  <Characters>77446</Characters>
  <Application>Microsoft Office Word</Application>
  <DocSecurity>0</DocSecurity>
  <Lines>645</Lines>
  <Paragraphs>181</Paragraphs>
  <ScaleCrop>false</ScaleCrop>
  <Company/>
  <LinksUpToDate>false</LinksUpToDate>
  <CharactersWithSpaces>90851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58</cp:revision>
  <cp:lastPrinted>2022-07-07T12:38:00Z</cp:lastPrinted>
  <dcterms:created xsi:type="dcterms:W3CDTF">2022-07-12T01:02:00Z</dcterms:created>
  <dcterms:modified xsi:type="dcterms:W3CDTF">2022-07-19T07:53:00Z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