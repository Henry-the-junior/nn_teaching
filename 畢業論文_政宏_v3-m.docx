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proofErr w:type="gramStart"/>
      <w:r w:rsidRPr="00B6158D">
        <w:rPr>
          <w:rFonts w:hint="eastAsia"/>
        </w:rPr>
        <w:lastRenderedPageBreak/>
        <w:t>誌</w:t>
      </w:r>
      <w:proofErr w:type="gramEnd"/>
      <w:r w:rsidRPr="00B6158D">
        <w:rPr>
          <w:rFonts w:hint="eastAsia"/>
        </w:rPr>
        <w:t>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w:t>
      </w:r>
      <w:proofErr w:type="gramStart"/>
      <w:r>
        <w:rPr>
          <w:rFonts w:hint="eastAsia"/>
        </w:rPr>
        <w:t>的育慈老師</w:t>
      </w:r>
      <w:proofErr w:type="gramEnd"/>
      <w:r>
        <w:rPr>
          <w:rFonts w:hint="eastAsia"/>
        </w:rPr>
        <w:t>，我一直都能理解老師想讓學生早早畢業踏入職場，但我還是堅持己見多留了一年整理了許多我對學術的想法，在這個途中可能有許多跌跌撞撞，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w:t>
      </w:r>
      <w:proofErr w:type="gramStart"/>
      <w:r w:rsidR="005476FC">
        <w:rPr>
          <w:rFonts w:hint="eastAsia"/>
        </w:rPr>
        <w:t>玗</w:t>
      </w:r>
      <w:proofErr w:type="gramEnd"/>
      <w:r w:rsidR="005476FC">
        <w:rPr>
          <w:rFonts w:hint="eastAsia"/>
        </w:rPr>
        <w:t>貞老師、</w:t>
      </w:r>
      <w:proofErr w:type="gramStart"/>
      <w:r w:rsidR="005476FC">
        <w:rPr>
          <w:rFonts w:hint="eastAsia"/>
        </w:rPr>
        <w:t>秋帆學姊</w:t>
      </w:r>
      <w:proofErr w:type="gramEnd"/>
      <w:r w:rsidR="005476FC">
        <w:rPr>
          <w:rFonts w:hint="eastAsia"/>
        </w:rPr>
        <w:t>、志弘學長，在研究</w:t>
      </w:r>
      <w:r w:rsidR="007D465D">
        <w:rPr>
          <w:rFonts w:hint="eastAsia"/>
        </w:rPr>
        <w:t>、教材設計上能夠獲得許多學習與思考上的激盪，我認為是在研究所中最有價值的學習</w:t>
      </w:r>
      <w:r w:rsidR="00FC320F">
        <w:rPr>
          <w:rFonts w:hint="eastAsia"/>
        </w:rPr>
        <w:t>，也特別感謝羅</w:t>
      </w:r>
      <w:proofErr w:type="gramStart"/>
      <w:r w:rsidR="00FC320F">
        <w:rPr>
          <w:rFonts w:hint="eastAsia"/>
        </w:rPr>
        <w:t>玗</w:t>
      </w:r>
      <w:proofErr w:type="gramEnd"/>
      <w:r w:rsidR="00FC320F">
        <w:rPr>
          <w:rFonts w:hint="eastAsia"/>
        </w:rPr>
        <w:t>貞老師讓我的教學實驗順利地完成，還有聖哲學長，如果沒有學長的協助，我的教學工具不可能順利地提供學生使用。</w:t>
      </w:r>
      <w:r w:rsidR="00296E2E">
        <w:rPr>
          <w:rFonts w:hint="eastAsia"/>
        </w:rPr>
        <w:t>也感謝研究所辦公室的嘉</w:t>
      </w:r>
      <w:proofErr w:type="gramStart"/>
      <w:r w:rsidR="00296E2E">
        <w:rPr>
          <w:rFonts w:hint="eastAsia"/>
        </w:rPr>
        <w:t>玲姐、珮淇</w:t>
      </w:r>
      <w:proofErr w:type="gramEnd"/>
      <w:r w:rsidR="00296E2E">
        <w:rPr>
          <w:rFonts w:hint="eastAsia"/>
        </w:rPr>
        <w:t>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w:t>
      </w:r>
      <w:proofErr w:type="gramStart"/>
      <w:r w:rsidRPr="000233DE">
        <w:rPr>
          <w:rFonts w:hint="eastAsia"/>
        </w:rPr>
        <w:t>妤</w:t>
      </w:r>
      <w:proofErr w:type="gramEnd"/>
      <w:r w:rsidRPr="000233DE">
        <w:rPr>
          <w:rFonts w:hint="eastAsia"/>
        </w:rPr>
        <w:t>，</w:t>
      </w:r>
      <w:r w:rsidR="00FC320F" w:rsidRPr="000233DE">
        <w:rPr>
          <w:rFonts w:hint="eastAsia"/>
        </w:rPr>
        <w:t>能夠</w:t>
      </w:r>
      <w:proofErr w:type="gramStart"/>
      <w:r w:rsidR="00FC320F" w:rsidRPr="000233DE">
        <w:rPr>
          <w:rFonts w:hint="eastAsia"/>
        </w:rPr>
        <w:t>在碩班</w:t>
      </w:r>
      <w:proofErr w:type="gramEnd"/>
      <w:r w:rsidR="00FC320F" w:rsidRPr="000233DE">
        <w:rPr>
          <w:rFonts w:hint="eastAsia"/>
        </w:rPr>
        <w:t>的最後一</w:t>
      </w:r>
      <w:proofErr w:type="gramStart"/>
      <w:r w:rsidR="00FC320F" w:rsidRPr="000233DE">
        <w:rPr>
          <w:rFonts w:hint="eastAsia"/>
        </w:rPr>
        <w:t>哩路感受</w:t>
      </w:r>
      <w:proofErr w:type="gramEnd"/>
      <w:r w:rsidR="00FC320F" w:rsidRPr="000233DE">
        <w:rPr>
          <w:rFonts w:hint="eastAsia"/>
        </w:rPr>
        <w:t>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w:t>
      </w:r>
      <w:proofErr w:type="gramStart"/>
      <w:r w:rsidR="00AE4F3B">
        <w:rPr>
          <w:rFonts w:hint="eastAsia"/>
        </w:rPr>
        <w:t>凱</w:t>
      </w:r>
      <w:proofErr w:type="gramEnd"/>
      <w:r w:rsidR="00AE4F3B">
        <w:rPr>
          <w:rFonts w:hint="eastAsia"/>
        </w:rPr>
        <w:t>學長、</w:t>
      </w:r>
      <w:proofErr w:type="gramStart"/>
      <w:r w:rsidR="000233DE" w:rsidRPr="000233DE">
        <w:rPr>
          <w:rFonts w:hint="eastAsia"/>
        </w:rPr>
        <w:t>琪芳</w:t>
      </w:r>
      <w:r w:rsidR="00327F32">
        <w:rPr>
          <w:rFonts w:hint="eastAsia"/>
        </w:rPr>
        <w:t>、游昕</w:t>
      </w:r>
      <w:proofErr w:type="gramEnd"/>
      <w:r w:rsidR="00327F32">
        <w:rPr>
          <w:rFonts w:hint="eastAsia"/>
        </w:rPr>
        <w:t>、雅惠</w:t>
      </w:r>
      <w:r w:rsidR="000233DE" w:rsidRPr="000233DE">
        <w:rPr>
          <w:rFonts w:hint="eastAsia"/>
        </w:rPr>
        <w:t>、</w:t>
      </w:r>
      <w:proofErr w:type="gramStart"/>
      <w:r w:rsidR="000233DE" w:rsidRPr="000233DE">
        <w:rPr>
          <w:rFonts w:hint="eastAsia"/>
        </w:rPr>
        <w:t>偉州</w:t>
      </w:r>
      <w:proofErr w:type="gramEnd"/>
      <w:r w:rsidR="000233DE" w:rsidRPr="000233DE">
        <w:rPr>
          <w:rFonts w:hint="eastAsia"/>
        </w:rPr>
        <w:t>、</w:t>
      </w:r>
      <w:r w:rsidR="00327F32">
        <w:rPr>
          <w:rFonts w:hint="eastAsia"/>
        </w:rPr>
        <w:t>玉書、</w:t>
      </w:r>
      <w:proofErr w:type="gramStart"/>
      <w:r w:rsidR="00327F32">
        <w:rPr>
          <w:rFonts w:hint="eastAsia"/>
        </w:rPr>
        <w:t>嘉心</w:t>
      </w:r>
      <w:proofErr w:type="gramEnd"/>
      <w:r w:rsidR="00327F32">
        <w:rPr>
          <w:rFonts w:hint="eastAsia"/>
        </w:rPr>
        <w:t>、羿</w:t>
      </w:r>
      <w:proofErr w:type="gramStart"/>
      <w:r w:rsidR="00327F32">
        <w:rPr>
          <w:rFonts w:hint="eastAsia"/>
        </w:rPr>
        <w:t>云</w:t>
      </w:r>
      <w:proofErr w:type="gramEnd"/>
      <w:r w:rsidR="00327F32">
        <w:rPr>
          <w:rFonts w:hint="eastAsia"/>
        </w:rPr>
        <w:t>、</w:t>
      </w:r>
      <w:r w:rsidR="000233DE" w:rsidRPr="000233DE">
        <w:rPr>
          <w:rFonts w:hint="eastAsia"/>
        </w:rPr>
        <w:t>佩</w:t>
      </w:r>
      <w:proofErr w:type="gramStart"/>
      <w:r w:rsidR="000233DE" w:rsidRPr="000233DE">
        <w:rPr>
          <w:rFonts w:hint="eastAsia"/>
        </w:rPr>
        <w:t>詒</w:t>
      </w:r>
      <w:proofErr w:type="gramEnd"/>
      <w:r w:rsidR="000233DE" w:rsidRPr="000233DE">
        <w:rPr>
          <w:rFonts w:hint="eastAsia"/>
        </w:rPr>
        <w:t>、</w:t>
      </w:r>
      <w:proofErr w:type="gramStart"/>
      <w:r w:rsidR="000233DE" w:rsidRPr="000233DE">
        <w:rPr>
          <w:rFonts w:hint="eastAsia"/>
        </w:rPr>
        <w:t>睿昕</w:t>
      </w:r>
      <w:proofErr w:type="gramEnd"/>
      <w:r w:rsidR="000233DE" w:rsidRPr="000233DE">
        <w:rPr>
          <w:rFonts w:hint="eastAsia"/>
        </w:rPr>
        <w:t>、</w:t>
      </w:r>
      <w:proofErr w:type="gramStart"/>
      <w:r w:rsidR="000233DE" w:rsidRPr="000233DE">
        <w:rPr>
          <w:rFonts w:hint="eastAsia"/>
        </w:rPr>
        <w:t>邰</w:t>
      </w:r>
      <w:r w:rsidR="00327F32" w:rsidRPr="00327F32">
        <w:rPr>
          <w:rFonts w:ascii="楷體-簡" w:eastAsia="楷體-簡" w:hAnsi="楷體-簡" w:cs="新細明體" w:hint="eastAsia"/>
        </w:rPr>
        <w:t>嫺</w:t>
      </w:r>
      <w:proofErr w:type="gramEnd"/>
      <w:r w:rsidR="00327F32" w:rsidRPr="00802D0D">
        <w:rPr>
          <w:rFonts w:ascii="BiauKai" w:eastAsia="BiauKai" w:hAnsi="BiauKai" w:cs="新細明體" w:hint="eastAsia"/>
        </w:rPr>
        <w:t>、語</w:t>
      </w:r>
      <w:proofErr w:type="gramStart"/>
      <w:r w:rsidR="00327F32" w:rsidRPr="00802D0D">
        <w:rPr>
          <w:rFonts w:ascii="BiauKai" w:eastAsia="BiauKai" w:hAnsi="BiauKai" w:cs="新細明體" w:hint="eastAsia"/>
        </w:rPr>
        <w:t>嫣</w:t>
      </w:r>
      <w:proofErr w:type="gramEnd"/>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w:t>
      </w:r>
      <w:proofErr w:type="gramStart"/>
      <w:r w:rsidR="00A15B22">
        <w:rPr>
          <w:rFonts w:ascii="BiauKai" w:eastAsia="BiauKai" w:hAnsi="BiauKai" w:cs="新細明體" w:hint="eastAsia"/>
        </w:rPr>
        <w:t>的東餘</w:t>
      </w:r>
      <w:proofErr w:type="gramEnd"/>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w:t>
      </w:r>
      <w:proofErr w:type="gramStart"/>
      <w:r w:rsidR="00A15B22">
        <w:rPr>
          <w:rFonts w:ascii="BiauKai" w:eastAsia="BiauKai" w:hAnsi="BiauKai" w:cs="新細明體" w:hint="eastAsia"/>
        </w:rPr>
        <w:t>細數但</w:t>
      </w:r>
      <w:r w:rsidR="00296E2E">
        <w:rPr>
          <w:rFonts w:ascii="BiauKai" w:eastAsia="BiauKai" w:hAnsi="BiauKai" w:cs="新細明體" w:hint="eastAsia"/>
        </w:rPr>
        <w:t>絕對</w:t>
      </w:r>
      <w:proofErr w:type="gramEnd"/>
      <w:r w:rsidR="00296E2E">
        <w:rPr>
          <w:rFonts w:ascii="BiauKai" w:eastAsia="BiauKai" w:hAnsi="BiauKai" w:cs="新細明體" w:hint="eastAsia"/>
        </w:rPr>
        <w:t>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w:t>
      </w:r>
      <w:proofErr w:type="gramStart"/>
      <w:r w:rsidR="00811816" w:rsidRPr="00271CB6">
        <w:rPr>
          <w:rFonts w:cs="Times New Roman" w:hint="eastAsia"/>
        </w:rPr>
        <w:t>誌</w:t>
      </w:r>
      <w:proofErr w:type="gramEnd"/>
    </w:p>
    <w:p w14:paraId="2A171A9C" w14:textId="210BD0AE" w:rsidR="0081147A" w:rsidRDefault="00811816" w:rsidP="00634225">
      <w:pPr>
        <w:spacing w:line="240" w:lineRule="auto"/>
        <w:ind w:firstLineChars="0" w:firstLine="0"/>
        <w:jc w:val="right"/>
      </w:pPr>
      <w:r w:rsidRPr="00271CB6">
        <w:rPr>
          <w:rFonts w:cs="Times New Roman" w:hint="eastAsia"/>
        </w:rPr>
        <w:lastRenderedPageBreak/>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6A2092">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6A2092">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6A2092">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6A2092">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6A2092">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6A2092">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6A2092">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6A2092">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6A2092">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6A2092">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6A2092">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6A2092">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6A2092">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6A2092">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6A2092">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6A2092">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6A2092">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6A2092">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6A2092">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6A2092">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6A2092">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6A2092">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6A2092">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6A2092">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6A2092">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6A2092">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6A2092">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6A2092">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6A2092">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6A2092">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6A2092">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6A2092">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6A2092">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6A2092">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6A2092">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6A2092">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6A2092">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6A209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6A209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6A209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6A209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6A209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6A2092"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6A209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proofErr w:type="gramStart"/>
      <w:r w:rsidRPr="00E92864">
        <w:rPr>
          <w:rFonts w:cs="Times New Roman" w:hint="eastAsia"/>
        </w:rPr>
        <w:t>本章共分為</w:t>
      </w:r>
      <w:proofErr w:type="gramEnd"/>
      <w:r w:rsidRPr="00E92864">
        <w:rPr>
          <w:rFonts w:cs="Times New Roman" w:hint="eastAsia"/>
        </w:rPr>
        <w:t>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proofErr w:type="gramStart"/>
      <w:r w:rsidRPr="00E92864">
        <w:rPr>
          <w:rFonts w:cs="Times New Roman" w:hint="eastAsia"/>
          <w:kern w:val="0"/>
          <w:szCs w:val="20"/>
        </w:rPr>
        <w:t>課綱中</w:t>
      </w:r>
      <w:proofErr w:type="gramEnd"/>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w:t>
      </w:r>
      <w:proofErr w:type="gramStart"/>
      <w:r w:rsidRPr="00E92864">
        <w:rPr>
          <w:rFonts w:cs="Times New Roman" w:hint="eastAsia"/>
          <w:kern w:val="0"/>
          <w:szCs w:val="20"/>
        </w:rPr>
        <w:t>的課綱中</w:t>
      </w:r>
      <w:proofErr w:type="gramEnd"/>
      <w:r w:rsidRPr="00E92864">
        <w:rPr>
          <w:rFonts w:cs="Times New Roman" w:hint="eastAsia"/>
          <w:kern w:val="0"/>
          <w:szCs w:val="20"/>
        </w:rPr>
        <w:t>，針對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w:t>
      </w:r>
      <w:proofErr w:type="gramStart"/>
      <w:r w:rsidRPr="00E92864">
        <w:rPr>
          <w:rFonts w:cs="Times New Roman" w:hint="eastAsia"/>
          <w:kern w:val="0"/>
          <w:szCs w:val="20"/>
        </w:rPr>
        <w:t>學習年段</w:t>
      </w:r>
      <w:proofErr w:type="gramEnd"/>
      <w:r w:rsidRPr="00E92864">
        <w:rPr>
          <w:rFonts w:cs="Times New Roman" w:hint="eastAsia"/>
          <w:kern w:val="0"/>
          <w:szCs w:val="20"/>
        </w:rPr>
        <w:t>，也列入人工智慧演算法的實作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w:t>
      </w:r>
      <w:proofErr w:type="gramStart"/>
      <w:r w:rsidRPr="00E92864">
        <w:rPr>
          <w:rFonts w:cs="Times New Roman" w:hint="eastAsia"/>
          <w:kern w:val="0"/>
          <w:szCs w:val="20"/>
        </w:rPr>
        <w:t>普及，</w:t>
      </w:r>
      <w:proofErr w:type="gramEnd"/>
      <w:r w:rsidRPr="00E92864">
        <w:rPr>
          <w:rFonts w:cs="Times New Roman" w:hint="eastAsia"/>
          <w:kern w:val="0"/>
          <w:szCs w:val="20"/>
        </w:rPr>
        <w:t>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 &amp; Stoffov</w:t>
      </w:r>
      <w:r w:rsidRPr="00E92864">
        <w:rPr>
          <w:rFonts w:ascii="Cambria" w:hAnsi="Cambria" w:cs="Cambria"/>
          <w:kern w:val="0"/>
          <w:szCs w:val="20"/>
        </w:rPr>
        <w:t>á</w:t>
      </w:r>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Van Joolingen(1998)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w:t>
      </w:r>
      <w:proofErr w:type="gramStart"/>
      <w:r w:rsidRPr="00E92864">
        <w:rPr>
          <w:rFonts w:cs="Times New Roman" w:hint="eastAsia"/>
          <w:kern w:val="0"/>
          <w:szCs w:val="20"/>
        </w:rPr>
        <w:t>研究稀缺</w:t>
      </w:r>
      <w:proofErr w:type="gramEnd"/>
      <w:r w:rsidRPr="00E92864">
        <w:rPr>
          <w:rFonts w:cs="Times New Roman" w:hint="eastAsia"/>
          <w:kern w:val="0"/>
          <w:szCs w:val="20"/>
        </w:rPr>
        <w:t>，還有模擬式教學與演算法視覺化的特色與過去的研究成果證實此教學方法能夠讓此學科的教學更有效果，本研究設計模擬式教學策略與視覺化模擬輔助教學平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w:t>
      </w:r>
      <w:proofErr w:type="gramStart"/>
      <w:r>
        <w:rPr>
          <w:rFonts w:hint="eastAsia"/>
        </w:rPr>
        <w:t>之待答問題</w:t>
      </w:r>
      <w:proofErr w:type="gramEnd"/>
      <w:r>
        <w:rPr>
          <w:rFonts w:hint="eastAsia"/>
        </w:rPr>
        <w:t>如下：</w:t>
      </w:r>
    </w:p>
    <w:p w14:paraId="0F693101" w14:textId="6E9AA886"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del w:id="15" w:author="user" w:date="2022-07-12T09:02:00Z">
        <w:r w:rsidR="009413DB" w:rsidDel="00DE5BEE">
          <w:rPr>
            <w:rFonts w:hint="eastAsia"/>
            <w:b/>
          </w:rPr>
          <w:delText>學生對</w:delText>
        </w:r>
      </w:del>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4C6F54E1"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del w:id="16" w:author="user" w:date="2022-07-12T09:03:00Z">
        <w:r w:rsidR="009413DB" w:rsidDel="00A1262F">
          <w:rPr>
            <w:rFonts w:hint="eastAsia"/>
            <w:b/>
          </w:rPr>
          <w:delText>學生</w:delText>
        </w:r>
        <w:r w:rsidR="004A76D6" w:rsidRPr="004A76D6" w:rsidDel="00A1262F">
          <w:rPr>
            <w:rFonts w:hint="eastAsia"/>
            <w:b/>
          </w:rPr>
          <w:delText>對</w:delText>
        </w:r>
      </w:del>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7B3B4F0" w:rsidR="00F626CC" w:rsidRPr="00F626CC" w:rsidRDefault="00F626CC" w:rsidP="00F626CC">
      <w:pPr>
        <w:ind w:firstLineChars="0" w:firstLine="0"/>
        <w:rPr>
          <w:b/>
          <w:bCs/>
        </w:rPr>
      </w:pPr>
      <w:r w:rsidRPr="00F626CC">
        <w:rPr>
          <w:rFonts w:hint="eastAsia"/>
          <w:b/>
          <w:bCs/>
        </w:rPr>
        <w:t>三、</w:t>
      </w:r>
      <w:r>
        <w:rPr>
          <w:rFonts w:hint="eastAsia"/>
          <w:b/>
          <w:bCs/>
        </w:rPr>
        <w:t>學生對</w:t>
      </w:r>
      <w:ins w:id="17" w:author="user" w:date="2022-07-12T09:07:00Z">
        <w:r w:rsidR="00034313">
          <w:rPr>
            <w:rFonts w:hint="eastAsia"/>
            <w:b/>
            <w:bCs/>
          </w:rPr>
          <w:t>所提出的</w:t>
        </w:r>
      </w:ins>
      <w:r w:rsidRPr="00F626CC">
        <w:rPr>
          <w:rFonts w:hint="eastAsia"/>
          <w:b/>
          <w:bCs/>
        </w:rPr>
        <w:t>模擬式教學</w:t>
      </w:r>
      <w:del w:id="18" w:author="user" w:date="2022-07-12T09:08:00Z">
        <w:r w:rsidRPr="00F626CC" w:rsidDel="00034313">
          <w:rPr>
            <w:rFonts w:hint="eastAsia"/>
            <w:b/>
            <w:bCs/>
          </w:rPr>
          <w:delText>策略的</w:delText>
        </w:r>
      </w:del>
      <w:del w:id="19" w:author="user" w:date="2022-07-12T09:04:00Z">
        <w:r w:rsidRPr="00F626CC" w:rsidDel="00A1262F">
          <w:rPr>
            <w:rFonts w:hint="eastAsia"/>
            <w:b/>
            <w:bCs/>
          </w:rPr>
          <w:delText>課堂</w:delText>
        </w:r>
      </w:del>
      <w:r w:rsidRPr="00F626CC">
        <w:rPr>
          <w:rFonts w:hint="eastAsia"/>
          <w:b/>
          <w:bCs/>
        </w:rPr>
        <w:t>感受</w:t>
      </w:r>
      <w:ins w:id="20" w:author="user" w:date="2022-07-12T09:05:00Z">
        <w:r w:rsidR="00A1262F">
          <w:rPr>
            <w:rFonts w:hint="eastAsia"/>
            <w:b/>
            <w:bCs/>
          </w:rPr>
          <w:t>為</w:t>
        </w:r>
      </w:ins>
      <w:del w:id="21" w:author="user" w:date="2022-07-12T09:05:00Z">
        <w:r w:rsidDel="00A1262F">
          <w:rPr>
            <w:rFonts w:hint="eastAsia"/>
            <w:b/>
            <w:bCs/>
          </w:rPr>
          <w:delText>如</w:delText>
        </w:r>
      </w:del>
      <w:r>
        <w:rPr>
          <w:rFonts w:hint="eastAsia"/>
          <w:b/>
          <w:bCs/>
        </w:rPr>
        <w:t>何？</w:t>
      </w:r>
    </w:p>
    <w:p w14:paraId="2111EFCB" w14:textId="7BFD23D1" w:rsidR="00F626CC" w:rsidDel="00905C20" w:rsidRDefault="00F626CC" w:rsidP="00905C20">
      <w:pPr>
        <w:ind w:firstLineChars="0" w:firstLine="0"/>
        <w:rPr>
          <w:del w:id="22" w:author="user" w:date="2022-07-12T09:08:00Z"/>
        </w:rPr>
      </w:pPr>
      <w:r>
        <w:rPr>
          <w:rFonts w:hint="eastAsia"/>
        </w:rPr>
        <w:t xml:space="preserve">　　</w:t>
      </w:r>
      <w:del w:id="23" w:author="user" w:date="2022-07-12T09:08:00Z">
        <w:r w:rsidDel="00905C20">
          <w:rPr>
            <w:rFonts w:hint="eastAsia"/>
          </w:rPr>
          <w:delText xml:space="preserve">1. </w:delText>
        </w:r>
        <w:r w:rsidDel="00905C20">
          <w:rPr>
            <w:rFonts w:hint="eastAsia"/>
          </w:rPr>
          <w:delText>對</w:delText>
        </w:r>
        <w:commentRangeStart w:id="24"/>
        <w:r w:rsidDel="00905C20">
          <w:rPr>
            <w:rFonts w:hint="eastAsia"/>
          </w:rPr>
          <w:delText>「概念理解」過程的</w:delText>
        </w:r>
      </w:del>
      <w:del w:id="25" w:author="user" w:date="2022-07-12T09:04:00Z">
        <w:r w:rsidDel="00A1262F">
          <w:rPr>
            <w:rFonts w:hint="eastAsia"/>
          </w:rPr>
          <w:delText>課堂</w:delText>
        </w:r>
      </w:del>
      <w:del w:id="26" w:author="user" w:date="2022-07-12T09:08:00Z">
        <w:r w:rsidDel="00905C20">
          <w:rPr>
            <w:rFonts w:hint="eastAsia"/>
          </w:rPr>
          <w:delText>感受</w:delText>
        </w:r>
      </w:del>
    </w:p>
    <w:p w14:paraId="4829124A" w14:textId="501EA2BC" w:rsidR="00F626CC" w:rsidDel="00905C20" w:rsidRDefault="00F626CC" w:rsidP="00905C20">
      <w:pPr>
        <w:ind w:firstLineChars="0" w:firstLine="0"/>
        <w:rPr>
          <w:del w:id="27" w:author="user" w:date="2022-07-12T09:08:00Z"/>
        </w:rPr>
      </w:pPr>
      <w:del w:id="28" w:author="user" w:date="2022-07-12T09:08:00Z">
        <w:r w:rsidDel="00905C20">
          <w:rPr>
            <w:rFonts w:hint="eastAsia"/>
          </w:rPr>
          <w:delText xml:space="preserve">　　</w:delText>
        </w:r>
        <w:r w:rsidDel="00905C20">
          <w:rPr>
            <w:rFonts w:hint="eastAsia"/>
          </w:rPr>
          <w:delText xml:space="preserve">2. </w:delText>
        </w:r>
        <w:r w:rsidDel="00905C20">
          <w:rPr>
            <w:rFonts w:hint="eastAsia"/>
          </w:rPr>
          <w:delText>對「概念反思」過程的</w:delText>
        </w:r>
      </w:del>
      <w:del w:id="29" w:author="user" w:date="2022-07-12T09:04:00Z">
        <w:r w:rsidDel="00A1262F">
          <w:rPr>
            <w:rFonts w:hint="eastAsia"/>
          </w:rPr>
          <w:delText>課堂</w:delText>
        </w:r>
      </w:del>
      <w:del w:id="30" w:author="user" w:date="2022-07-12T09:08:00Z">
        <w:r w:rsidDel="00905C20">
          <w:rPr>
            <w:rFonts w:hint="eastAsia"/>
          </w:rPr>
          <w:delText>感受</w:delText>
        </w:r>
      </w:del>
    </w:p>
    <w:p w14:paraId="6AAF8F06" w14:textId="2F61382A" w:rsidR="00F626CC" w:rsidDel="00905C20" w:rsidRDefault="00F626CC" w:rsidP="003178BD">
      <w:pPr>
        <w:ind w:firstLineChars="0" w:firstLine="0"/>
        <w:rPr>
          <w:del w:id="31" w:author="user" w:date="2022-07-12T09:08:00Z"/>
        </w:rPr>
      </w:pPr>
      <w:del w:id="32" w:author="user" w:date="2022-07-12T09:08:00Z">
        <w:r w:rsidDel="00905C20">
          <w:rPr>
            <w:rFonts w:hint="eastAsia"/>
          </w:rPr>
          <w:delText xml:space="preserve">　　</w:delText>
        </w:r>
        <w:r w:rsidDel="00905C20">
          <w:rPr>
            <w:rFonts w:hint="eastAsia"/>
          </w:rPr>
          <w:delText xml:space="preserve">3. </w:delText>
        </w:r>
        <w:r w:rsidDel="00905C20">
          <w:rPr>
            <w:rFonts w:hint="eastAsia"/>
          </w:rPr>
          <w:delText>對「概念應用</w:delText>
        </w:r>
      </w:del>
      <w:commentRangeEnd w:id="24"/>
      <w:r w:rsidR="00905C20">
        <w:rPr>
          <w:rStyle w:val="af7"/>
        </w:rPr>
        <w:commentReference w:id="24"/>
      </w:r>
      <w:del w:id="33" w:author="user" w:date="2022-07-12T09:08:00Z">
        <w:r w:rsidDel="00905C20">
          <w:rPr>
            <w:rFonts w:hint="eastAsia"/>
          </w:rPr>
          <w:delText>」過程的</w:delText>
        </w:r>
      </w:del>
      <w:del w:id="34" w:author="user" w:date="2022-07-12T09:04:00Z">
        <w:r w:rsidDel="00A1262F">
          <w:rPr>
            <w:rFonts w:hint="eastAsia"/>
          </w:rPr>
          <w:delText>課堂</w:delText>
        </w:r>
      </w:del>
      <w:del w:id="35" w:author="user" w:date="2022-07-12T09:08:00Z">
        <w:r w:rsidDel="00905C20">
          <w:rPr>
            <w:rFonts w:hint="eastAsia"/>
          </w:rPr>
          <w:delText>感受</w:delText>
        </w:r>
      </w:del>
    </w:p>
    <w:p w14:paraId="68F50013" w14:textId="2A85A1A9" w:rsidR="00F626CC" w:rsidRPr="00F626CC" w:rsidRDefault="00F626CC" w:rsidP="00AD5D74">
      <w:pPr>
        <w:ind w:firstLineChars="0" w:firstLine="0"/>
      </w:pPr>
      <w:del w:id="36" w:author="user" w:date="2022-07-12T09:08:00Z">
        <w:r w:rsidDel="00905C20">
          <w:rPr>
            <w:rFonts w:hint="eastAsia"/>
          </w:rPr>
          <w:delText xml:space="preserve">　　</w:delText>
        </w:r>
        <w:r w:rsidDel="00905C20">
          <w:rPr>
            <w:rFonts w:hint="eastAsia"/>
          </w:rPr>
          <w:delText xml:space="preserve">4. </w:delText>
        </w:r>
        <w:r w:rsidDel="00905C20">
          <w:rPr>
            <w:rFonts w:hint="eastAsia"/>
          </w:rPr>
          <w:delText>「概念理解」、「概念反思」、「概念應用」</w:delText>
        </w:r>
      </w:del>
      <w:del w:id="37" w:author="user" w:date="2022-07-12T09:04:00Z">
        <w:r w:rsidDel="00A1262F">
          <w:rPr>
            <w:rFonts w:hint="eastAsia"/>
          </w:rPr>
          <w:delText>課堂</w:delText>
        </w:r>
      </w:del>
      <w:del w:id="38" w:author="user" w:date="2022-07-12T09:08:00Z">
        <w:r w:rsidDel="00905C20">
          <w:rPr>
            <w:rFonts w:hint="eastAsia"/>
          </w:rPr>
          <w:delText>感受之比較</w:delText>
        </w:r>
      </w:del>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39" w:name="_Toc107083455"/>
      <w:r>
        <w:rPr>
          <w:rFonts w:hint="eastAsia"/>
        </w:rPr>
        <w:lastRenderedPageBreak/>
        <w:t>名詞釋義</w:t>
      </w:r>
      <w:bookmarkEnd w:id="39"/>
    </w:p>
    <w:p w14:paraId="527490D7" w14:textId="0A1663DC"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w:t>
      </w:r>
      <w:del w:id="40" w:author="user" w:date="2022-07-12T09:10:00Z">
        <w:r w:rsidDel="00B24ED3">
          <w:rPr>
            <w:rFonts w:hint="eastAsia"/>
          </w:rPr>
          <w:delText>於</w:delText>
        </w:r>
      </w:del>
      <w:r>
        <w:rPr>
          <w:rFonts w:hint="eastAsia"/>
        </w:rPr>
        <w:t>人工智慧學習成就</w:t>
      </w:r>
      <w:ins w:id="41" w:author="user" w:date="2022-07-12T09:14:00Z">
        <w:r w:rsidR="00A31D28">
          <w:rPr>
            <w:rFonts w:hint="eastAsia"/>
          </w:rPr>
          <w:t>與</w:t>
        </w:r>
      </w:ins>
      <w:del w:id="42" w:author="user" w:date="2022-07-12T09:14:00Z">
        <w:r w:rsidDel="00A31D28">
          <w:rPr>
            <w:rFonts w:hint="eastAsia"/>
          </w:rPr>
          <w:delText>、</w:delText>
        </w:r>
      </w:del>
      <w:r>
        <w:rPr>
          <w:rFonts w:hint="eastAsia"/>
        </w:rPr>
        <w:t>學習態度</w:t>
      </w:r>
      <w:ins w:id="43" w:author="user" w:date="2022-07-12T09:14:00Z">
        <w:r w:rsidR="00A31D28">
          <w:rPr>
            <w:rFonts w:hint="eastAsia"/>
          </w:rPr>
          <w:t>的影響</w:t>
        </w:r>
      </w:ins>
      <w:r>
        <w:rPr>
          <w:rFonts w:hint="eastAsia"/>
        </w:rPr>
        <w:t>，以及</w:t>
      </w:r>
      <w:ins w:id="44" w:author="user" w:date="2022-07-12T09:14:00Z">
        <w:r w:rsidR="00A31D28">
          <w:rPr>
            <w:rFonts w:hint="eastAsia"/>
          </w:rPr>
          <w:t>學生對所提出的</w:t>
        </w:r>
      </w:ins>
      <w:r>
        <w:rPr>
          <w:rFonts w:hint="eastAsia"/>
        </w:rPr>
        <w:t>模擬式教學的</w:t>
      </w:r>
      <w:del w:id="45" w:author="user" w:date="2022-07-12T09:14:00Z">
        <w:r w:rsidDel="00A31D28">
          <w:rPr>
            <w:rFonts w:hint="eastAsia"/>
          </w:rPr>
          <w:delText>課堂</w:delText>
        </w:r>
      </w:del>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B279CAC"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w:t>
      </w:r>
      <w:proofErr w:type="gramStart"/>
      <w:r w:rsidR="00B406CF">
        <w:rPr>
          <w:rFonts w:hint="eastAsia"/>
        </w:rPr>
        <w:t>主題為類神經</w:t>
      </w:r>
      <w:proofErr w:type="gramEnd"/>
      <w:r w:rsidR="00B406CF">
        <w:rPr>
          <w:rFonts w:hint="eastAsia"/>
        </w:rPr>
        <w:t>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w:t>
      </w:r>
      <w:del w:id="46" w:author="user" w:date="2022-07-12T09:16:00Z">
        <w:r w:rsidDel="009642FA">
          <w:rPr>
            <w:rFonts w:hint="eastAsia"/>
          </w:rPr>
          <w:delText>與</w:delText>
        </w:r>
      </w:del>
      <w:r>
        <w:rPr>
          <w:rFonts w:hint="eastAsia"/>
        </w:rPr>
        <w:t>學習平</w:t>
      </w:r>
      <w:r w:rsidR="00B406CF">
        <w:rPr>
          <w:rFonts w:hint="eastAsia"/>
        </w:rPr>
        <w:t>台</w:t>
      </w:r>
      <w:ins w:id="47" w:author="user" w:date="2022-07-12T09:17:00Z">
        <w:r w:rsidR="00382D39">
          <w:rPr>
            <w:rFonts w:hint="eastAsia"/>
          </w:rPr>
          <w:t>上模擬工具</w:t>
        </w:r>
      </w:ins>
      <w:r>
        <w:rPr>
          <w:rFonts w:hint="eastAsia"/>
        </w:rPr>
        <w:t>的操作</w:t>
      </w:r>
      <w:del w:id="48" w:author="user" w:date="2022-07-12T09:16:00Z">
        <w:r w:rsidDel="009642FA">
          <w:rPr>
            <w:rFonts w:hint="eastAsia"/>
          </w:rPr>
          <w:delText>互動</w:delText>
        </w:r>
      </w:del>
      <w:r>
        <w:rPr>
          <w:rFonts w:hint="eastAsia"/>
        </w:rPr>
        <w:t>，</w:t>
      </w:r>
      <w:ins w:id="49" w:author="user" w:date="2022-07-12T09:19:00Z">
        <w:r w:rsidR="00C86D96">
          <w:rPr>
            <w:rFonts w:hint="eastAsia"/>
          </w:rPr>
          <w:t>學習</w:t>
        </w:r>
      </w:ins>
      <w:del w:id="50" w:author="user" w:date="2022-07-12T09:19:00Z">
        <w:r w:rsidDel="00C86D96">
          <w:rPr>
            <w:rFonts w:hint="eastAsia"/>
          </w:rPr>
          <w:delText>模擬</w:delText>
        </w:r>
      </w:del>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w:t>
      </w:r>
      <w:proofErr w:type="gramStart"/>
      <w:r w:rsidR="002346D1">
        <w:rPr>
          <w:rFonts w:hint="eastAsia"/>
        </w:rPr>
        <w:t>前測、後測</w:t>
      </w:r>
      <w:proofErr w:type="gramEnd"/>
      <w:r w:rsidR="002346D1">
        <w:rPr>
          <w:rFonts w:hint="eastAsia"/>
        </w:rPr>
        <w:t>，以及程式實作學習單、隨堂測驗、專題實作學習單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w:t>
      </w:r>
      <w:proofErr w:type="gramStart"/>
      <w:r w:rsidR="00735CBA">
        <w:rPr>
          <w:rFonts w:hint="eastAsia"/>
        </w:rPr>
        <w:t>一</w:t>
      </w:r>
      <w:proofErr w:type="gramEnd"/>
      <w:r w:rsidR="00735CBA">
        <w:rPr>
          <w:rFonts w:hint="eastAsia"/>
        </w:rPr>
        <w:t>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w:t>
      </w:r>
      <w:commentRangeStart w:id="51"/>
      <w:r w:rsidRPr="0050432A">
        <w:rPr>
          <w:rFonts w:hint="eastAsia"/>
          <w:b/>
          <w:bCs/>
        </w:rPr>
        <w:t>學習態度</w:t>
      </w:r>
      <w:commentRangeEnd w:id="51"/>
      <w:r w:rsidR="00B54A9D">
        <w:rPr>
          <w:rStyle w:val="af7"/>
        </w:rPr>
        <w:commentReference w:id="51"/>
      </w:r>
    </w:p>
    <w:p w14:paraId="038F877A" w14:textId="5B23D354" w:rsidR="0050432A" w:rsidRPr="00EC43B2" w:rsidRDefault="00EC43B2" w:rsidP="00EC43B2">
      <w:pPr>
        <w:ind w:firstLine="480"/>
      </w:pPr>
      <w:r>
        <w:rPr>
          <w:rFonts w:hint="eastAsia"/>
        </w:rPr>
        <w:t>本研究之學習態度為評估學生</w:t>
      </w:r>
      <w:ins w:id="52" w:author="user" w:date="2022-07-12T09:36:00Z">
        <w:r w:rsidR="00926B49">
          <w:rPr>
            <w:rFonts w:hint="eastAsia"/>
          </w:rPr>
          <w:t>的人工智慧學習態度，包含：</w:t>
        </w:r>
      </w:ins>
      <w:del w:id="53" w:author="user" w:date="2022-07-12T09:36:00Z">
        <w:r w:rsidDel="00926B49">
          <w:rPr>
            <w:rFonts w:hint="eastAsia"/>
          </w:rPr>
          <w:delText>對於</w:delText>
        </w:r>
      </w:del>
      <w:r>
        <w:rPr>
          <w:rFonts w:hint="eastAsia"/>
        </w:rPr>
        <w:t>人工智慧課程態度、</w:t>
      </w:r>
      <w:ins w:id="54" w:author="user" w:date="2022-07-12T09:39:00Z">
        <w:r w:rsidR="00EB1FB0">
          <w:rPr>
            <w:rFonts w:hint="eastAsia"/>
          </w:rPr>
          <w:t>與</w:t>
        </w:r>
      </w:ins>
      <w:r>
        <w:rPr>
          <w:rFonts w:hint="eastAsia"/>
        </w:rPr>
        <w:t>電腦科學態度，以及</w:t>
      </w:r>
      <w:ins w:id="55" w:author="user" w:date="2022-07-12T09:39:00Z">
        <w:r w:rsidR="00EB1FB0">
          <w:rPr>
            <w:rFonts w:hint="eastAsia"/>
          </w:rPr>
          <w:t>對所提出的</w:t>
        </w:r>
      </w:ins>
      <w:r>
        <w:rPr>
          <w:rFonts w:hint="eastAsia"/>
        </w:rPr>
        <w:t>模擬式教學</w:t>
      </w:r>
      <w:del w:id="56" w:author="user" w:date="2022-07-12T09:39:00Z">
        <w:r w:rsidDel="00EB1FB0">
          <w:rPr>
            <w:rFonts w:hint="eastAsia"/>
          </w:rPr>
          <w:delText>策略</w:delText>
        </w:r>
      </w:del>
      <w:r>
        <w:rPr>
          <w:rFonts w:hint="eastAsia"/>
        </w:rPr>
        <w:t>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w:t>
      </w:r>
      <w:proofErr w:type="gramStart"/>
      <w:r>
        <w:rPr>
          <w:rFonts w:hint="eastAsia"/>
        </w:rPr>
        <w:t>特</w:t>
      </w:r>
      <w:proofErr w:type="gramEnd"/>
      <w:r>
        <w:rPr>
          <w:rFonts w:hint="eastAsia"/>
        </w:rPr>
        <w:t>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57" w:name="_Toc107083456"/>
      <w:r>
        <w:rPr>
          <w:rFonts w:hint="eastAsia"/>
        </w:rPr>
        <w:lastRenderedPageBreak/>
        <w:t>文獻探討</w:t>
      </w:r>
      <w:bookmarkEnd w:id="5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58" w:name="_Toc107083457"/>
      <w:r w:rsidRPr="00F626CC">
        <w:rPr>
          <w:rFonts w:hint="eastAsia"/>
        </w:rPr>
        <w:t>人工智慧</w:t>
      </w:r>
      <w:bookmarkEnd w:id="5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5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w:t>
      </w:r>
      <w:proofErr w:type="gramStart"/>
      <w:r>
        <w:rPr>
          <w:rFonts w:hint="eastAsia"/>
        </w:rPr>
        <w:t>物聯網</w:t>
      </w:r>
      <w:proofErr w:type="gramEnd"/>
      <w:r>
        <w:rPr>
          <w:rFonts w:hint="eastAsia"/>
        </w:rPr>
        <w:t>、自然語言處理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proofErr w:type="gramStart"/>
      <w:r>
        <w:rPr>
          <w:rFonts w:hint="eastAsia"/>
        </w:rPr>
        <w:t>課綱中</w:t>
      </w:r>
      <w:proofErr w:type="gramEnd"/>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w:t>
      </w:r>
      <w:proofErr w:type="gramStart"/>
      <w:r>
        <w:rPr>
          <w:rFonts w:hint="eastAsia"/>
        </w:rPr>
        <w:t>暐</w:t>
      </w:r>
      <w:proofErr w:type="gramEnd"/>
      <w:r>
        <w:rPr>
          <w:rFonts w:hint="eastAsia"/>
        </w:rPr>
        <w:t>、涂益郎，</w:t>
      </w:r>
      <w:r>
        <w:rPr>
          <w:rFonts w:hint="eastAsia"/>
        </w:rPr>
        <w:t>2019</w:t>
      </w:r>
      <w:proofErr w:type="gramStart"/>
      <w:r>
        <w:rPr>
          <w:rFonts w:hint="eastAsia"/>
        </w:rPr>
        <w:t>）</w:t>
      </w:r>
      <w:proofErr w:type="gramEnd"/>
      <w:r>
        <w:rPr>
          <w:rFonts w:hint="eastAsia"/>
        </w:rPr>
        <w:t>，在美國</w:t>
      </w:r>
      <w:r>
        <w:rPr>
          <w:rFonts w:hint="eastAsia"/>
        </w:rPr>
        <w:t xml:space="preserve"> CSTA 2017 </w:t>
      </w:r>
      <w:r>
        <w:rPr>
          <w:rFonts w:hint="eastAsia"/>
        </w:rPr>
        <w:t>年</w:t>
      </w:r>
      <w:proofErr w:type="gramStart"/>
      <w:r>
        <w:rPr>
          <w:rFonts w:hint="eastAsia"/>
        </w:rPr>
        <w:t>的課綱中</w:t>
      </w:r>
      <w:proofErr w:type="gramEnd"/>
      <w:r>
        <w:rPr>
          <w:rFonts w:hint="eastAsia"/>
        </w:rPr>
        <w:t>，針對</w:t>
      </w:r>
      <w:r>
        <w:rPr>
          <w:rFonts w:hint="eastAsia"/>
        </w:rPr>
        <w:t xml:space="preserve"> 11 </w:t>
      </w:r>
      <w:r>
        <w:rPr>
          <w:rFonts w:hint="eastAsia"/>
        </w:rPr>
        <w:t>和</w:t>
      </w:r>
      <w:r>
        <w:rPr>
          <w:rFonts w:hint="eastAsia"/>
        </w:rPr>
        <w:t xml:space="preserve"> 12 </w:t>
      </w:r>
      <w:r>
        <w:rPr>
          <w:rFonts w:hint="eastAsia"/>
        </w:rPr>
        <w:t>年級的</w:t>
      </w:r>
      <w:proofErr w:type="gramStart"/>
      <w:r>
        <w:rPr>
          <w:rFonts w:hint="eastAsia"/>
        </w:rPr>
        <w:t>學習年段</w:t>
      </w:r>
      <w:proofErr w:type="gramEnd"/>
      <w:r>
        <w:rPr>
          <w:rFonts w:hint="eastAsia"/>
        </w:rPr>
        <w:t>，也列入人工智慧演算法的實作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w:t>
      </w:r>
      <w:proofErr w:type="gramStart"/>
      <w:r>
        <w:rPr>
          <w:rFonts w:hint="eastAsia"/>
        </w:rPr>
        <w:t>圖論與</w:t>
      </w:r>
      <w:proofErr w:type="gramEnd"/>
      <w:r>
        <w:rPr>
          <w:rFonts w:hint="eastAsia"/>
        </w:rPr>
        <w:t>資料結構、電腦前學基礎知識」、「排序」、「透過搜尋解決問題」、「經典規劃」、「機器學習」</w:t>
      </w:r>
      <w:r>
        <w:rPr>
          <w:rFonts w:hint="eastAsia"/>
        </w:rPr>
        <w:t xml:space="preserve"> (Kandlhofer et al., 2016; Burgsteiner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Pegalajar(2014)</w:t>
      </w:r>
      <w:r>
        <w:rPr>
          <w:rFonts w:hint="eastAsia"/>
        </w:rPr>
        <w:t>教導的學生為電腦工程科系大學</w:t>
      </w:r>
      <w:proofErr w:type="gramStart"/>
      <w:r>
        <w:rPr>
          <w:rFonts w:hint="eastAsia"/>
        </w:rPr>
        <w:t>三</w:t>
      </w:r>
      <w:proofErr w:type="gramEnd"/>
      <w:r>
        <w:rPr>
          <w:rFonts w:hint="eastAsia"/>
        </w:rPr>
        <w:t>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w:t>
      </w:r>
      <w:proofErr w:type="gramStart"/>
      <w:r>
        <w:rPr>
          <w:rFonts w:hint="eastAsia"/>
        </w:rPr>
        <w:t>憤怒鳥</w:t>
      </w:r>
      <w:proofErr w:type="gramEnd"/>
      <w:r>
        <w:rPr>
          <w:rFonts w:hint="eastAsia"/>
        </w:rPr>
        <w:t>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t>(2015)</w:t>
      </w:r>
      <w:r>
        <w:rPr>
          <w:rFonts w:hint="eastAsia"/>
        </w:rPr>
        <w:t>發展智慧型系統讓學生進行自主學習人工智慧相關知識，</w:t>
      </w:r>
      <w:r>
        <w:t>Kochlán</w:t>
      </w:r>
      <w:r>
        <w:rPr>
          <w:rFonts w:hint="eastAsia"/>
        </w:rPr>
        <w:t>和</w:t>
      </w:r>
      <w:r>
        <w:t>Hodon(2014)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proofErr w:type="gramStart"/>
      <w:r>
        <w:t>)</w:t>
      </w:r>
      <w:r>
        <w:rPr>
          <w:rFonts w:hint="eastAsia"/>
        </w:rPr>
        <w:t>且試圖使用教學數據回答這些問題</w:t>
      </w:r>
      <w:proofErr w:type="gramEnd"/>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 xml:space="preserve">(Kandlhofer et al., 2016; Burgsteiner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 xml:space="preserve">(Barella, Valero, &amp; Carrascosa, 2008; Cuéllar and Pegalajar, 2014; Fernandes, 2016; Grivokostopoulou and Hatzilygeroudis, 2014; Kochlán and Hodon, 2014; Kumar, 2004; Marković et al., 2015; Yoon and Kim, </w:t>
      </w:r>
      <w:proofErr w:type="gramStart"/>
      <w:r>
        <w:t>2015)</w:t>
      </w:r>
      <w:r>
        <w:rPr>
          <w:rFonts w:hint="eastAsia"/>
        </w:rPr>
        <w:t>，</w:t>
      </w:r>
      <w:proofErr w:type="gramEnd"/>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60" w:name="_Toc107083458"/>
      <w:bookmarkEnd w:id="59"/>
      <w:r w:rsidRPr="00591DD3">
        <w:rPr>
          <w:rFonts w:hint="eastAsia"/>
        </w:rPr>
        <w:lastRenderedPageBreak/>
        <w:t>程式設計與演算法教學</w:t>
      </w:r>
      <w:bookmarkEnd w:id="6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 xml:space="preserve">(Kandlhofer et al., 2016; Burgsteiner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w:t>
      </w:r>
      <w:proofErr w:type="gramStart"/>
      <w:r w:rsidRPr="00591DD3">
        <w:rPr>
          <w:rFonts w:cs="Times New Roman" w:hint="eastAsia"/>
        </w:rPr>
        <w:t>偵</w:t>
      </w:r>
      <w:proofErr w:type="gramEnd"/>
      <w:r w:rsidRPr="00591DD3">
        <w:rPr>
          <w:rFonts w:cs="Times New Roman" w:hint="eastAsia"/>
        </w:rPr>
        <w:t>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commentRangeStart w:id="61"/>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(V</w:t>
      </w:r>
      <w:r w:rsidRPr="00591DD3">
        <w:rPr>
          <w:rFonts w:ascii="Cambria" w:hAnsi="Cambria" w:cs="Cambria"/>
        </w:rPr>
        <w:t>é</w:t>
      </w:r>
      <w:r w:rsidRPr="00591DD3">
        <w:rPr>
          <w:rFonts w:cs="Times New Roman" w:hint="eastAsia"/>
        </w:rPr>
        <w:t>gh &amp; Stoffov</w:t>
      </w:r>
      <w:r w:rsidRPr="00591DD3">
        <w:rPr>
          <w:rFonts w:ascii="Cambria" w:hAnsi="Cambria" w:cs="Cambria"/>
        </w:rPr>
        <w:t>á</w:t>
      </w:r>
      <w:r w:rsidRPr="00591DD3">
        <w:rPr>
          <w:rFonts w:cs="Times New Roman" w:hint="eastAsia"/>
        </w:rPr>
        <w:t>, 2017)</w:t>
      </w:r>
      <w:commentRangeEnd w:id="61"/>
      <w:r w:rsidR="00FA264A">
        <w:rPr>
          <w:rStyle w:val="af7"/>
        </w:rPr>
        <w:commentReference w:id="61"/>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62" w:name="_Toc107083459"/>
      <w:r w:rsidRPr="00591DD3">
        <w:rPr>
          <w:rFonts w:hint="eastAsia"/>
        </w:rPr>
        <w:lastRenderedPageBreak/>
        <w:t>模擬式教學</w:t>
      </w:r>
      <w:bookmarkStart w:id="63" w:name="_Hlk28141408"/>
      <w:bookmarkEnd w:id="62"/>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64" w:name="_Hlk21984464"/>
      <w:r w:rsidRPr="00591DD3">
        <w:rPr>
          <w:rFonts w:hint="eastAsia"/>
          <w:b/>
        </w:rPr>
        <w:t>模擬式教學的定義</w:t>
      </w:r>
    </w:p>
    <w:p w14:paraId="44A286BB" w14:textId="5BA6ED7F"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commentRangeStart w:id="65"/>
      <w:r w:rsidR="00591DD3">
        <w:rPr>
          <w:rFonts w:hint="eastAsia"/>
        </w:rPr>
        <w:t>Trollip</w:t>
      </w:r>
      <w:ins w:id="66" w:author="user" w:date="2022-07-14T21:36:00Z">
        <w:r w:rsidR="0053627C">
          <w:rPr>
            <w:rFonts w:hint="eastAsia"/>
          </w:rPr>
          <w:t xml:space="preserve"> </w:t>
        </w:r>
      </w:ins>
      <w:r w:rsidR="00591DD3">
        <w:rPr>
          <w:rFonts w:hint="eastAsia"/>
        </w:rPr>
        <w:t>(</w:t>
      </w:r>
      <w:commentRangeEnd w:id="65"/>
      <w:r w:rsidR="0053627C">
        <w:rPr>
          <w:rStyle w:val="af7"/>
        </w:rPr>
        <w:commentReference w:id="65"/>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67" w:name="_Toc106290077"/>
      <w:bookmarkStart w:id="68"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67"/>
      <w:bookmarkEnd w:id="68"/>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8C0603" w:rsidRPr="008C0603">
        <w:rPr>
          <w:rFonts w:cs="Times New Roman" w:hint="eastAsia"/>
          <w:kern w:val="0"/>
        </w:rPr>
        <w:t>，在模擬環境中，學生能夠反覆操作，更能促進精熟學習，比起</w:t>
      </w:r>
      <w:proofErr w:type="gramStart"/>
      <w:r w:rsidR="008C0603" w:rsidRPr="008C0603">
        <w:rPr>
          <w:rFonts w:cs="Times New Roman" w:hint="eastAsia"/>
          <w:kern w:val="0"/>
        </w:rPr>
        <w:t>講述式的課程</w:t>
      </w:r>
      <w:proofErr w:type="gramEnd"/>
      <w:r w:rsidR="008C0603" w:rsidRPr="008C0603">
        <w:rPr>
          <w:rFonts w:cs="Times New Roman" w:hint="eastAsia"/>
          <w:kern w:val="0"/>
        </w:rPr>
        <w:t>，知識與技巧的留存會更加持久，模擬給予學生適當的訓練，根據學生自己的學習情況調整學習步調，促使學生能自主學習，讓他們在面對與模擬情境類似的情況時，更有信心完成任務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r w:rsidR="008C0603" w:rsidRPr="008C0603">
        <w:rPr>
          <w:rFonts w:cs="Times New Roman" w:hint="eastAsia"/>
          <w:kern w:val="0"/>
        </w:rPr>
        <w:t xml:space="preserve"> &amp; Rosick</w:t>
      </w:r>
      <w:r w:rsidR="008C0603" w:rsidRPr="008C0603">
        <w:rPr>
          <w:rFonts w:ascii="Cambria" w:hAnsi="Cambria" w:cs="Cambria"/>
          <w:kern w:val="0"/>
        </w:rPr>
        <w:t>á</w:t>
      </w:r>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w:t>
      </w:r>
      <w:proofErr w:type="gramStart"/>
      <w:r w:rsidRPr="008C0603">
        <w:rPr>
          <w:rFonts w:cs="Times New Roman" w:hint="eastAsia"/>
          <w:kern w:val="0"/>
        </w:rPr>
        <w:t>元素間的關係</w:t>
      </w:r>
      <w:proofErr w:type="gramEnd"/>
      <w:r w:rsidRPr="008C0603">
        <w:rPr>
          <w:rFonts w:cs="Times New Roman" w:hint="eastAsia"/>
          <w:kern w:val="0"/>
        </w:rPr>
        <w:t>，這些關係是根據清楚界定的假設，與傳統實驗不同的是即時的呈現，能夠讓學生更容易得知假設與實驗</w:t>
      </w:r>
      <w:proofErr w:type="gramStart"/>
      <w:r w:rsidRPr="008C0603">
        <w:rPr>
          <w:rFonts w:cs="Times New Roman" w:hint="eastAsia"/>
          <w:kern w:val="0"/>
        </w:rPr>
        <w:t>結果間的關係</w:t>
      </w:r>
      <w:proofErr w:type="gramEnd"/>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Pr="008C0603">
        <w:rPr>
          <w:rFonts w:cs="Times New Roman" w:hint="eastAsia"/>
          <w:kern w:val="0"/>
        </w:rPr>
        <w:t>，教學內容如果牽涉到複雜的計算，但教學目的是期待學生了解一個整體性的概念，</w:t>
      </w:r>
      <w:commentRangeStart w:id="69"/>
      <w:r w:rsidRPr="008C0603">
        <w:rPr>
          <w:rFonts w:cs="Times New Roman" w:hint="eastAsia"/>
          <w:kern w:val="0"/>
        </w:rPr>
        <w:t>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commentRangeEnd w:id="69"/>
      <w:r w:rsidR="0053627C">
        <w:rPr>
          <w:rStyle w:val="af7"/>
        </w:rPr>
        <w:commentReference w:id="69"/>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w:t>
      </w:r>
      <w:proofErr w:type="gramStart"/>
      <w:r w:rsidRPr="008C0603">
        <w:rPr>
          <w:rFonts w:cs="Times New Roman" w:hint="eastAsia"/>
          <w:kern w:val="0"/>
        </w:rPr>
        <w:t>了解到類神經</w:t>
      </w:r>
      <w:proofErr w:type="gramEnd"/>
      <w:r w:rsidRPr="008C0603">
        <w:rPr>
          <w:rFonts w:cs="Times New Roman" w:hint="eastAsia"/>
          <w:kern w:val="0"/>
        </w:rPr>
        <w:t>網路這個抽象概念，而模擬環境也會協助運算類神經網路中的數學概念，使學生更著重於學習類神經網路的整體概念。</w:t>
      </w:r>
    </w:p>
    <w:bookmarkEnd w:id="63"/>
    <w:bookmarkEnd w:id="64"/>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70" w:name="_Toc107083460"/>
      <w:r w:rsidRPr="004F2883">
        <w:rPr>
          <w:rFonts w:hint="eastAsia"/>
        </w:rPr>
        <w:lastRenderedPageBreak/>
        <w:t>演算法視覺化</w:t>
      </w:r>
      <w:bookmarkEnd w:id="70"/>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w:t>
      </w:r>
      <w:proofErr w:type="gramStart"/>
      <w:r>
        <w:rPr>
          <w:rFonts w:hint="eastAsia"/>
        </w:rPr>
        <w:t>個</w:t>
      </w:r>
      <w:proofErr w:type="gramEnd"/>
      <w:r>
        <w:rPr>
          <w:rFonts w:hint="eastAsia"/>
        </w:rPr>
        <w:t>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71" w:name="_Toc107083461"/>
      <w:r w:rsidRPr="00D1261F">
        <w:rPr>
          <w:rFonts w:hint="eastAsia"/>
        </w:rPr>
        <w:lastRenderedPageBreak/>
        <w:t>研究方法</w:t>
      </w:r>
      <w:bookmarkEnd w:id="71"/>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72" w:name="_Toc107083462"/>
      <w:r>
        <w:rPr>
          <w:rFonts w:hint="eastAsia"/>
        </w:rPr>
        <w:t>研究設計與架構</w:t>
      </w:r>
      <w:bookmarkEnd w:id="72"/>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w:t>
      </w:r>
      <w:proofErr w:type="gramStart"/>
      <w:r>
        <w:rPr>
          <w:rFonts w:hint="eastAsia"/>
        </w:rPr>
        <w:t>之依變項</w:t>
      </w:r>
      <w:proofErr w:type="gramEnd"/>
      <w:r>
        <w:rPr>
          <w:rFonts w:hint="eastAsia"/>
        </w:rPr>
        <w:t>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73" w:name="_Toc106290065"/>
      <w:bookmarkStart w:id="74"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73"/>
      <w:bookmarkEnd w:id="74"/>
    </w:p>
    <w:p w14:paraId="4972D07C" w14:textId="209FAFC8" w:rsidR="00190493" w:rsidRDefault="00190493" w:rsidP="006D387D">
      <w:pPr>
        <w:pStyle w:val="a0"/>
      </w:pPr>
      <w:bookmarkStart w:id="75" w:name="_Toc107083463"/>
      <w:r>
        <w:rPr>
          <w:rFonts w:hint="eastAsia"/>
        </w:rPr>
        <w:lastRenderedPageBreak/>
        <w:t>研究實驗參與者</w:t>
      </w:r>
      <w:bookmarkEnd w:id="75"/>
    </w:p>
    <w:p w14:paraId="71F63D72" w14:textId="42A28362" w:rsidR="00A22A32" w:rsidRDefault="00A22A32" w:rsidP="00A22A32">
      <w:pPr>
        <w:ind w:firstLine="480"/>
      </w:pPr>
      <w:r>
        <w:rPr>
          <w:rFonts w:hint="eastAsia"/>
        </w:rPr>
        <w:t>本研究的參與者為臺灣台北市某高中學生，</w:t>
      </w:r>
      <w:proofErr w:type="gramStart"/>
      <w:r>
        <w:rPr>
          <w:rFonts w:hint="eastAsia"/>
        </w:rPr>
        <w:t>其均為資訊科技</w:t>
      </w:r>
      <w:proofErr w:type="gramEnd"/>
      <w:r>
        <w:rPr>
          <w:rFonts w:hint="eastAsia"/>
        </w:rPr>
        <w:t>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w:t>
      </w:r>
      <w:proofErr w:type="gramStart"/>
      <w:r>
        <w:rPr>
          <w:rFonts w:hint="eastAsia"/>
        </w:rPr>
        <w:t>（</w:t>
      </w:r>
      <w:proofErr w:type="gramEnd"/>
      <w:r>
        <w:rPr>
          <w:rFonts w:hint="eastAsia"/>
        </w:rPr>
        <w:t>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w:t>
      </w:r>
      <w:proofErr w:type="gramStart"/>
      <w:r>
        <w:rPr>
          <w:rFonts w:hint="eastAsia"/>
        </w:rPr>
        <w:t>）</w:t>
      </w:r>
      <w:proofErr w:type="gramEnd"/>
      <w:r>
        <w:rPr>
          <w:rFonts w:hint="eastAsia"/>
        </w:rPr>
        <w:t>；另外兩班為控制組，共</w:t>
      </w:r>
      <w:r>
        <w:rPr>
          <w:rFonts w:hint="eastAsia"/>
        </w:rPr>
        <w:t xml:space="preserve"> </w:t>
      </w:r>
      <w:r w:rsidR="00AD2BD7">
        <w:t>72</w:t>
      </w:r>
      <w:r>
        <w:rPr>
          <w:rFonts w:hint="eastAsia"/>
        </w:rPr>
        <w:t xml:space="preserve"> </w:t>
      </w:r>
      <w:r>
        <w:rPr>
          <w:rFonts w:hint="eastAsia"/>
        </w:rPr>
        <w:t>人</w:t>
      </w:r>
      <w:proofErr w:type="gramStart"/>
      <w:r>
        <w:rPr>
          <w:rFonts w:hint="eastAsia"/>
        </w:rPr>
        <w:t>（</w:t>
      </w:r>
      <w:proofErr w:type="gramEnd"/>
      <w:r>
        <w:rPr>
          <w:rFonts w:hint="eastAsia"/>
        </w:rPr>
        <w:t>男：</w:t>
      </w:r>
      <w:r w:rsidR="00AD2BD7">
        <w:t>19</w:t>
      </w:r>
      <w:r>
        <w:rPr>
          <w:rFonts w:hint="eastAsia"/>
        </w:rPr>
        <w:t xml:space="preserve"> </w:t>
      </w:r>
      <w:r>
        <w:rPr>
          <w:rFonts w:hint="eastAsia"/>
        </w:rPr>
        <w:t>人、女：</w:t>
      </w:r>
      <w:r w:rsidR="00AD2BD7">
        <w:t>53</w:t>
      </w:r>
      <w:r>
        <w:rPr>
          <w:rFonts w:hint="eastAsia"/>
        </w:rPr>
        <w:t xml:space="preserve"> </w:t>
      </w:r>
      <w:r>
        <w:rPr>
          <w:rFonts w:hint="eastAsia"/>
        </w:rPr>
        <w:t>人</w:t>
      </w:r>
      <w:proofErr w:type="gramStart"/>
      <w:r>
        <w:rPr>
          <w:rFonts w:hint="eastAsia"/>
        </w:rPr>
        <w:t>）</w:t>
      </w:r>
      <w:proofErr w:type="gramEnd"/>
      <w:r>
        <w:rPr>
          <w:rFonts w:hint="eastAsia"/>
        </w:rPr>
        <w:t>，所有班級為常態分班，</w:t>
      </w:r>
      <w:proofErr w:type="gramStart"/>
      <w:r>
        <w:rPr>
          <w:rFonts w:hint="eastAsia"/>
        </w:rPr>
        <w:t>且均由同一</w:t>
      </w:r>
      <w:proofErr w:type="gramEnd"/>
      <w:r>
        <w:rPr>
          <w:rFonts w:hint="eastAsia"/>
        </w:rPr>
        <w:t>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w:t>
      </w:r>
      <w:proofErr w:type="gramStart"/>
      <w:r>
        <w:rPr>
          <w:rFonts w:hint="eastAsia"/>
        </w:rPr>
        <w:t>（</w:t>
      </w:r>
      <w:proofErr w:type="gramEnd"/>
      <w:r>
        <w:rPr>
          <w:rFonts w:hint="eastAsia"/>
        </w:rPr>
        <w:t>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w:t>
      </w:r>
      <w:proofErr w:type="gramStart"/>
      <w:r>
        <w:rPr>
          <w:rFonts w:hint="eastAsia"/>
        </w:rPr>
        <w:t>）</w:t>
      </w:r>
      <w:proofErr w:type="gramEnd"/>
      <w:r>
        <w:rPr>
          <w:rFonts w:hint="eastAsia"/>
        </w:rPr>
        <w:t>、控制組</w:t>
      </w:r>
      <w:r>
        <w:rPr>
          <w:rFonts w:hint="eastAsia"/>
        </w:rPr>
        <w:t xml:space="preserve"> </w:t>
      </w:r>
      <w:r w:rsidR="00414C87">
        <w:t>65</w:t>
      </w:r>
      <w:r>
        <w:rPr>
          <w:rFonts w:hint="eastAsia"/>
        </w:rPr>
        <w:t xml:space="preserve"> </w:t>
      </w:r>
      <w:r>
        <w:rPr>
          <w:rFonts w:hint="eastAsia"/>
        </w:rPr>
        <w:t>人</w:t>
      </w:r>
      <w:proofErr w:type="gramStart"/>
      <w:r>
        <w:rPr>
          <w:rFonts w:hint="eastAsia"/>
        </w:rPr>
        <w:t>（</w:t>
      </w:r>
      <w:proofErr w:type="gramEnd"/>
      <w:r>
        <w:rPr>
          <w:rFonts w:hint="eastAsia"/>
        </w:rPr>
        <w:t>男：</w:t>
      </w:r>
      <w:r w:rsidR="00414C87">
        <w:rPr>
          <w:rFonts w:hint="eastAsia"/>
        </w:rPr>
        <w:t>1</w:t>
      </w:r>
      <w:r w:rsidR="00414C87">
        <w:t>7</w:t>
      </w:r>
      <w:r>
        <w:rPr>
          <w:rFonts w:hint="eastAsia"/>
        </w:rPr>
        <w:t>人、女：</w:t>
      </w:r>
      <w:r w:rsidR="00414C87">
        <w:t>48</w:t>
      </w:r>
      <w:r>
        <w:rPr>
          <w:rFonts w:hint="eastAsia"/>
        </w:rPr>
        <w:t xml:space="preserve"> </w:t>
      </w:r>
      <w:r>
        <w:rPr>
          <w:rFonts w:hint="eastAsia"/>
        </w:rPr>
        <w:t>人</w:t>
      </w:r>
      <w:proofErr w:type="gramStart"/>
      <w:r>
        <w:rPr>
          <w:rFonts w:hint="eastAsia"/>
        </w:rPr>
        <w:t>）</w:t>
      </w:r>
      <w:proofErr w:type="gramEnd"/>
      <w:r>
        <w:rPr>
          <w:rFonts w:hint="eastAsia"/>
        </w:rPr>
        <w:t>，如表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76"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77" w:name="_Toc107083464"/>
      <w:r>
        <w:rPr>
          <w:rFonts w:hint="eastAsia"/>
        </w:rPr>
        <w:lastRenderedPageBreak/>
        <w:t>視覺化模擬輔助教學</w:t>
      </w:r>
      <w:bookmarkEnd w:id="77"/>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commentRangeStart w:id="78"/>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commentRangeEnd w:id="78"/>
      <w:r w:rsidR="004646BF">
        <w:rPr>
          <w:rStyle w:val="af7"/>
        </w:rPr>
        <w:commentReference w:id="78"/>
      </w:r>
    </w:p>
    <w:p w14:paraId="1A076BEA" w14:textId="35CCA3C4" w:rsidR="00F43733" w:rsidRDefault="00F43733" w:rsidP="00F43733">
      <w:pPr>
        <w:pStyle w:val="af"/>
        <w:ind w:firstLine="400"/>
        <w:jc w:val="center"/>
      </w:pPr>
      <w:bookmarkStart w:id="79" w:name="_Toc106290066"/>
      <w:bookmarkStart w:id="80"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79"/>
      <w:bookmarkEnd w:id="80"/>
    </w:p>
    <w:p w14:paraId="0056B9CC" w14:textId="09DCA33A" w:rsidR="00F23DD3" w:rsidRDefault="00F23DD3" w:rsidP="00B5372F">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ins w:id="81" w:author="user" w:date="2022-07-12T10:14:00Z">
        <w:r w:rsidR="00B5372F">
          <w:rPr>
            <w:rFonts w:cs="Times New Roman" w:hint="eastAsia"/>
            <w:kern w:val="0"/>
            <w:szCs w:val="20"/>
          </w:rPr>
          <w:t>：概念理解指的是．．．；概念反思為．．．：概念應用則為．．</w:t>
        </w:r>
      </w:ins>
      <w:del w:id="82" w:author="user" w:date="2022-07-12T10:13:00Z">
        <w:r w:rsidR="006B6AD8" w:rsidRPr="006B6AD8" w:rsidDel="00B5372F">
          <w:rPr>
            <w:rFonts w:cs="Times New Roman" w:hint="eastAsia"/>
            <w:kern w:val="0"/>
            <w:szCs w:val="20"/>
          </w:rPr>
          <w:delText>，</w:delText>
        </w:r>
      </w:del>
      <w:ins w:id="83" w:author="user" w:date="2022-07-12T10:13:00Z">
        <w:r w:rsidR="00B5372F">
          <w:rPr>
            <w:rFonts w:cs="Times New Roman" w:hint="eastAsia"/>
            <w:kern w:val="0"/>
            <w:szCs w:val="20"/>
          </w:rPr>
          <w:t>。</w:t>
        </w:r>
      </w:ins>
      <w:commentRangeStart w:id="84"/>
      <w:del w:id="85" w:author="user" w:date="2022-07-12T10:13:00Z">
        <w:r w:rsidR="006B6AD8" w:rsidDel="00B5372F">
          <w:rPr>
            <w:rFonts w:cs="Times New Roman" w:hint="eastAsia"/>
            <w:kern w:val="0"/>
            <w:szCs w:val="20"/>
          </w:rPr>
          <w:delText>而</w:delText>
        </w:r>
      </w:del>
      <w:r w:rsidR="006B6AD8">
        <w:rPr>
          <w:rFonts w:cs="Times New Roman" w:hint="eastAsia"/>
          <w:kern w:val="0"/>
          <w:szCs w:val="20"/>
        </w:rPr>
        <w:t>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w:t>
      </w:r>
      <w:commentRangeEnd w:id="84"/>
      <w:r w:rsidR="005C0B2E">
        <w:rPr>
          <w:rStyle w:val="af7"/>
        </w:rPr>
        <w:commentReference w:id="84"/>
      </w:r>
      <w:r w:rsidR="00790D19">
        <w:rPr>
          <w:rFonts w:hint="eastAsia"/>
        </w:rPr>
        <w:t>也更容易</w:t>
      </w:r>
      <w:commentRangeStart w:id="86"/>
      <w:r w:rsidR="00790D19">
        <w:rPr>
          <w:rFonts w:hint="eastAsia"/>
        </w:rPr>
        <w:t>清</w:t>
      </w:r>
      <w:r w:rsidR="00790D19" w:rsidRPr="00790D19">
        <w:rPr>
          <w:rFonts w:hint="eastAsia"/>
        </w:rPr>
        <w:t>楚地驗證這些教學步驟是否影響到了學生的理解、反思與應用</w:t>
      </w:r>
      <w:commentRangeEnd w:id="86"/>
      <w:r w:rsidR="005C0B2E">
        <w:rPr>
          <w:rStyle w:val="af7"/>
        </w:rPr>
        <w:commentReference w:id="86"/>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w:t>
      </w:r>
      <w:proofErr w:type="gramStart"/>
      <w:r w:rsidRPr="00866B9A">
        <w:rPr>
          <w:rFonts w:hint="eastAsia"/>
        </w:rPr>
        <w:t>個</w:t>
      </w:r>
      <w:proofErr w:type="gramEnd"/>
      <w:r w:rsidRPr="00866B9A">
        <w:rPr>
          <w:rFonts w:hint="eastAsia"/>
        </w:rPr>
        <w:t>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w:t>
      </w:r>
      <w:proofErr w:type="gramStart"/>
      <w:r w:rsidRPr="00866B9A">
        <w:rPr>
          <w:rFonts w:hint="eastAsia"/>
        </w:rPr>
        <w:t>個</w:t>
      </w:r>
      <w:proofErr w:type="gramEnd"/>
      <w:r w:rsidRPr="00866B9A">
        <w:rPr>
          <w:rFonts w:hint="eastAsia"/>
        </w:rPr>
        <w:t>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0435A1F"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w:t>
      </w:r>
      <w:proofErr w:type="gramStart"/>
      <w:r>
        <w:rPr>
          <w:rFonts w:hint="eastAsia"/>
        </w:rPr>
        <w:t>參數對</w:t>
      </w:r>
      <w:r w:rsidR="00343531">
        <w:rPr>
          <w:rFonts w:hint="eastAsia"/>
        </w:rPr>
        <w:t>類神經</w:t>
      </w:r>
      <w:proofErr w:type="gramEnd"/>
      <w:r w:rsidR="00343531">
        <w:rPr>
          <w:rFonts w:hint="eastAsia"/>
        </w:rPr>
        <w:t>網路</w:t>
      </w:r>
      <w:r>
        <w:rPr>
          <w:rFonts w:hint="eastAsia"/>
        </w:rPr>
        <w:t>演算法</w:t>
      </w:r>
      <w:r w:rsidR="00343531">
        <w:rPr>
          <w:rFonts w:hint="eastAsia"/>
        </w:rPr>
        <w:t>的執行</w:t>
      </w:r>
      <w:r>
        <w:rPr>
          <w:rFonts w:hint="eastAsia"/>
        </w:rPr>
        <w:t>過程，藉</w:t>
      </w:r>
      <w:proofErr w:type="gramStart"/>
      <w:r>
        <w:rPr>
          <w:rFonts w:hint="eastAsia"/>
        </w:rPr>
        <w:t>此對</w:t>
      </w:r>
      <w:r w:rsidR="008E5487">
        <w:rPr>
          <w:rFonts w:hint="eastAsia"/>
        </w:rPr>
        <w:t>類神經</w:t>
      </w:r>
      <w:proofErr w:type="gramEnd"/>
      <w:r w:rsidR="008E5487">
        <w:rPr>
          <w:rFonts w:hint="eastAsia"/>
        </w:rPr>
        <w:t>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87" w:name="_Toc106290067"/>
      <w:bookmarkStart w:id="88"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87"/>
      <w:bookmarkEnd w:id="88"/>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89" w:name="_Toc106290068"/>
      <w:bookmarkStart w:id="90"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89"/>
      <w:bookmarkEnd w:id="90"/>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w:t>
      </w:r>
      <w:proofErr w:type="gramStart"/>
      <w:r w:rsidR="00832EF8">
        <w:rPr>
          <w:rFonts w:hint="eastAsia"/>
        </w:rPr>
        <w:t>拖曳</w:t>
      </w:r>
      <w:r w:rsidR="00832EF8">
        <w:rPr>
          <w:rFonts w:hint="eastAsia"/>
        </w:rPr>
        <w:lastRenderedPageBreak/>
        <w:t>至類神經</w:t>
      </w:r>
      <w:proofErr w:type="gramEnd"/>
      <w:r w:rsidR="00832EF8">
        <w:rPr>
          <w:rFonts w:hint="eastAsia"/>
        </w:rPr>
        <w:t>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91" w:name="_Toc106290069"/>
      <w:bookmarkStart w:id="92"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91"/>
      <w:bookmarkEnd w:id="92"/>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w:t>
      </w:r>
      <w:proofErr w:type="gramStart"/>
      <w:r>
        <w:rPr>
          <w:rFonts w:hint="eastAsia"/>
        </w:rPr>
        <w:t>下方類</w:t>
      </w:r>
      <w:proofErr w:type="gramEnd"/>
      <w:r>
        <w:rPr>
          <w:rFonts w:hint="eastAsia"/>
        </w:rPr>
        <w:t>神經網路的輸入值也會同步更新，透過此模擬畫面使學生理解圖片資料如何</w:t>
      </w:r>
      <w:proofErr w:type="gramStart"/>
      <w:r>
        <w:rPr>
          <w:rFonts w:hint="eastAsia"/>
        </w:rPr>
        <w:t>輸入進類神經</w:t>
      </w:r>
      <w:proofErr w:type="gramEnd"/>
      <w:r>
        <w:rPr>
          <w:rFonts w:hint="eastAsia"/>
        </w:rPr>
        <w:t>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93" w:name="_Toc106290070"/>
      <w:bookmarkStart w:id="94"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93"/>
      <w:bookmarkEnd w:id="94"/>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95" w:name="_Toc106290071"/>
      <w:bookmarkStart w:id="96"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95"/>
      <w:bookmarkEnd w:id="96"/>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97" w:name="_Toc106290072"/>
      <w:bookmarkStart w:id="98"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97"/>
      <w:bookmarkEnd w:id="98"/>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w:t>
      </w:r>
      <w:proofErr w:type="gramStart"/>
      <w:r>
        <w:rPr>
          <w:rFonts w:hint="eastAsia"/>
        </w:rPr>
        <w:t>為</w:t>
      </w:r>
      <w:proofErr w:type="gramEnd"/>
      <w:r>
        <w:rPr>
          <w:rFonts w:hint="eastAsia"/>
        </w:rPr>
        <w:t>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99" w:name="_Toc106290073"/>
      <w:bookmarkStart w:id="100"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99"/>
      <w:bookmarkEnd w:id="100"/>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101" w:name="_Toc106290074"/>
      <w:bookmarkStart w:id="102"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101"/>
      <w:bookmarkEnd w:id="102"/>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103" w:name="_Toc519413772"/>
      <w:bookmarkStart w:id="104" w:name="_Toc519413773"/>
      <w:bookmarkStart w:id="105" w:name="_Toc519413774"/>
      <w:bookmarkStart w:id="106" w:name="_Toc519413775"/>
      <w:bookmarkEnd w:id="103"/>
      <w:bookmarkEnd w:id="104"/>
      <w:bookmarkEnd w:id="105"/>
      <w:bookmarkEnd w:id="106"/>
      <w:r>
        <w:br w:type="page"/>
      </w:r>
    </w:p>
    <w:p w14:paraId="5D67231E" w14:textId="0484352D" w:rsidR="00190493" w:rsidRDefault="00190493" w:rsidP="006D387D">
      <w:pPr>
        <w:pStyle w:val="a0"/>
      </w:pPr>
      <w:bookmarkStart w:id="107" w:name="_Toc107083465"/>
      <w:r>
        <w:rPr>
          <w:rFonts w:hint="eastAsia"/>
        </w:rPr>
        <w:lastRenderedPageBreak/>
        <w:t>研究</w:t>
      </w:r>
      <w:bookmarkStart w:id="108" w:name="_Hlk35453180"/>
      <w:r w:rsidR="006D387D">
        <w:rPr>
          <w:rFonts w:hint="eastAsia"/>
        </w:rPr>
        <w:t>程序</w:t>
      </w:r>
      <w:bookmarkEnd w:id="107"/>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109"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10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proofErr w:type="gramStart"/>
            <w:r w:rsidRPr="00A36948">
              <w:rPr>
                <w:rFonts w:hint="eastAsia"/>
                <w:b/>
                <w:bCs/>
              </w:rPr>
              <w:t>前測</w:t>
            </w:r>
            <w:proofErr w:type="gramEnd"/>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w:t>
            </w:r>
            <w:proofErr w:type="gramStart"/>
            <w:r w:rsidR="005547BF">
              <w:rPr>
                <w:rFonts w:hint="eastAsia"/>
              </w:rPr>
              <w:t>問卷前測</w:t>
            </w:r>
            <w:proofErr w:type="gramEnd"/>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905C20">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proofErr w:type="gramStart"/>
            <w:r w:rsidRPr="00A36948">
              <w:rPr>
                <w:rFonts w:hint="eastAsia"/>
                <w:b/>
                <w:bCs/>
              </w:rPr>
              <w:t>後測</w:t>
            </w:r>
            <w:proofErr w:type="gramEnd"/>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w:t>
            </w:r>
            <w:proofErr w:type="gramStart"/>
            <w:r>
              <w:rPr>
                <w:rFonts w:hint="eastAsia"/>
              </w:rPr>
              <w:t>前測、後測</w:t>
            </w:r>
            <w:proofErr w:type="gramEnd"/>
            <w:r>
              <w:rPr>
                <w:rFonts w:hint="eastAsia"/>
              </w:rPr>
              <w:t>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w:t>
            </w:r>
            <w:proofErr w:type="gramStart"/>
            <w:r>
              <w:rPr>
                <w:rFonts w:hint="eastAsia"/>
              </w:rPr>
              <w:t>前測、後測</w:t>
            </w:r>
            <w:proofErr w:type="gramEnd"/>
            <w:r>
              <w:rPr>
                <w:rFonts w:hint="eastAsia"/>
              </w:rPr>
              <w:t>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110"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110"/>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w:t>
      </w:r>
      <w:proofErr w:type="gramStart"/>
      <w:r w:rsidRPr="006222C8">
        <w:rPr>
          <w:rFonts w:hint="eastAsia"/>
        </w:rPr>
        <w:t>個</w:t>
      </w:r>
      <w:proofErr w:type="gramEnd"/>
      <w:r w:rsidRPr="006222C8">
        <w:rPr>
          <w:rFonts w:hint="eastAsia"/>
        </w:rPr>
        <w:t>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w:t>
      </w:r>
      <w:proofErr w:type="gramStart"/>
      <w:r w:rsidR="00E13ED0">
        <w:rPr>
          <w:rFonts w:hint="eastAsia"/>
        </w:rPr>
        <w:t>個</w:t>
      </w:r>
      <w:proofErr w:type="gramEnd"/>
      <w:r w:rsidR="00E13ED0">
        <w:rPr>
          <w:rFonts w:hint="eastAsia"/>
        </w:rPr>
        <w:t>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w:t>
      </w:r>
      <w:proofErr w:type="gramStart"/>
      <w:r w:rsidRPr="00C43906">
        <w:rPr>
          <w:rFonts w:hint="eastAsia"/>
        </w:rPr>
        <w:t>個</w:t>
      </w:r>
      <w:proofErr w:type="gramEnd"/>
      <w:r w:rsidRPr="00C43906">
        <w:rPr>
          <w:rFonts w:hint="eastAsia"/>
        </w:rPr>
        <w:t>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w:t>
      </w:r>
      <w:proofErr w:type="gramStart"/>
      <w:r>
        <w:rPr>
          <w:rFonts w:hint="eastAsia"/>
        </w:rPr>
        <w:t>概念前測與</w:t>
      </w:r>
      <w:proofErr w:type="gramEnd"/>
      <w:r>
        <w:rPr>
          <w:rFonts w:hint="eastAsia"/>
        </w:rPr>
        <w:t>態度</w:t>
      </w:r>
      <w:proofErr w:type="gramStart"/>
      <w:r>
        <w:rPr>
          <w:rFonts w:hint="eastAsia"/>
        </w:rPr>
        <w:t>問卷前測</w:t>
      </w:r>
      <w:proofErr w:type="gramEnd"/>
      <w:r>
        <w:rPr>
          <w:rFonts w:hint="eastAsia"/>
        </w:rPr>
        <w:t>，以了解學生的先備知識，</w:t>
      </w:r>
      <w:r w:rsidR="004E2F7E">
        <w:rPr>
          <w:rFonts w:hint="eastAsia"/>
        </w:rPr>
        <w:t>人工智慧</w:t>
      </w:r>
      <w:proofErr w:type="gramStart"/>
      <w:r w:rsidR="004E2F7E">
        <w:rPr>
          <w:rFonts w:hint="eastAsia"/>
        </w:rPr>
        <w:t>概念前測</w:t>
      </w:r>
      <w:r>
        <w:rPr>
          <w:rFonts w:hint="eastAsia"/>
        </w:rPr>
        <w:t>著重</w:t>
      </w:r>
      <w:proofErr w:type="gramEnd"/>
      <w:r>
        <w:rPr>
          <w:rFonts w:hint="eastAsia"/>
        </w:rPr>
        <w:t>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w:t>
      </w:r>
      <w:proofErr w:type="gramStart"/>
      <w:r>
        <w:rPr>
          <w:rFonts w:hint="eastAsia"/>
        </w:rPr>
        <w:t>前測執行</w:t>
      </w:r>
      <w:proofErr w:type="gramEnd"/>
      <w:r>
        <w:rPr>
          <w:rFonts w:hint="eastAsia"/>
        </w:rPr>
        <w:t>完畢後，分別對實驗組與控制組進行教學。教學活動結束後，進行</w:t>
      </w:r>
      <w:r w:rsidR="00EE4555">
        <w:rPr>
          <w:rFonts w:hint="eastAsia"/>
        </w:rPr>
        <w:t>類神經網路專題實作、人工智慧</w:t>
      </w:r>
      <w:proofErr w:type="gramStart"/>
      <w:r w:rsidR="00EE4555">
        <w:rPr>
          <w:rFonts w:hint="eastAsia"/>
        </w:rPr>
        <w:t>概念後測</w:t>
      </w:r>
      <w:proofErr w:type="gramEnd"/>
      <w:r w:rsidR="00EE4555">
        <w:rPr>
          <w:rFonts w:hint="eastAsia"/>
        </w:rPr>
        <w:t>、態度</w:t>
      </w:r>
      <w:proofErr w:type="gramStart"/>
      <w:r w:rsidR="00EE4555">
        <w:rPr>
          <w:rFonts w:hint="eastAsia"/>
        </w:rPr>
        <w:t>問卷後測</w:t>
      </w:r>
      <w:proofErr w:type="gramEnd"/>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w:t>
      </w:r>
      <w:proofErr w:type="gramStart"/>
      <w:r>
        <w:rPr>
          <w:rFonts w:hint="eastAsia"/>
        </w:rPr>
        <w:t>此外，</w:t>
      </w:r>
      <w:proofErr w:type="gramEnd"/>
      <w:r>
        <w:rPr>
          <w:rFonts w:hint="eastAsia"/>
        </w:rPr>
        <w:t>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proofErr w:type="gramStart"/>
      <w:r w:rsidR="00457FBE">
        <w:rPr>
          <w:rFonts w:hint="eastAsia"/>
        </w:rPr>
        <w:t>四</w:t>
      </w:r>
      <w:r>
        <w:rPr>
          <w:rFonts w:hint="eastAsia"/>
        </w:rPr>
        <w:t>周，</w:t>
      </w:r>
      <w:proofErr w:type="gramEnd"/>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111"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11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proofErr w:type="gramStart"/>
            <w:r w:rsidRPr="00FD7AE2">
              <w:rPr>
                <w:rFonts w:hint="eastAsia"/>
                <w:b/>
                <w:bCs/>
              </w:rPr>
              <w:t>週</w:t>
            </w:r>
            <w:proofErr w:type="gramEnd"/>
            <w:r w:rsidRPr="00FD7AE2">
              <w:rPr>
                <w:rFonts w:hint="eastAsia"/>
                <w:b/>
                <w:bCs/>
              </w:rPr>
              <w:t>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proofErr w:type="gramStart"/>
            <w:r w:rsidRPr="00FD7AE2">
              <w:rPr>
                <w:rFonts w:hint="eastAsia"/>
                <w:b/>
                <w:bCs/>
              </w:rPr>
              <w:t>一</w:t>
            </w:r>
            <w:proofErr w:type="gramEnd"/>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w:t>
            </w:r>
            <w:proofErr w:type="gramStart"/>
            <w:r>
              <w:rPr>
                <w:rFonts w:ascii="Arial" w:hAnsi="Arial" w:cs="Arial"/>
                <w:color w:val="000000"/>
              </w:rPr>
              <w:t>概念前測</w:t>
            </w:r>
            <w:proofErr w:type="gramEnd"/>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w:t>
            </w:r>
            <w:proofErr w:type="gramStart"/>
            <w:r>
              <w:rPr>
                <w:rFonts w:ascii="Arial" w:hAnsi="Arial" w:cs="Arial"/>
                <w:color w:val="000000"/>
              </w:rPr>
              <w:t>問卷前測</w:t>
            </w:r>
            <w:proofErr w:type="gramEnd"/>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w:t>
            </w:r>
            <w:proofErr w:type="gramStart"/>
            <w:r>
              <w:rPr>
                <w:rFonts w:hint="eastAsia"/>
              </w:rPr>
              <w:t>概念後測</w:t>
            </w:r>
            <w:proofErr w:type="gramEnd"/>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w:t>
            </w:r>
            <w:proofErr w:type="gramStart"/>
            <w:r>
              <w:rPr>
                <w:rFonts w:hint="eastAsia"/>
              </w:rPr>
              <w:t>問卷後測</w:t>
            </w:r>
            <w:proofErr w:type="gramEnd"/>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112"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11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905C20">
        <w:tc>
          <w:tcPr>
            <w:tcW w:w="846" w:type="dxa"/>
            <w:tcBorders>
              <w:top w:val="single" w:sz="12" w:space="0" w:color="auto"/>
              <w:bottom w:val="single" w:sz="12" w:space="0" w:color="auto"/>
            </w:tcBorders>
            <w:vAlign w:val="center"/>
          </w:tcPr>
          <w:p w14:paraId="09CE81C3" w14:textId="77777777" w:rsidR="00F54AF0" w:rsidRPr="00FD7AE2" w:rsidRDefault="00F54AF0" w:rsidP="00905C20">
            <w:pPr>
              <w:ind w:firstLineChars="0" w:firstLine="0"/>
              <w:jc w:val="center"/>
              <w:rPr>
                <w:b/>
                <w:bCs/>
              </w:rPr>
            </w:pPr>
            <w:proofErr w:type="gramStart"/>
            <w:r w:rsidRPr="00FD7AE2">
              <w:rPr>
                <w:rFonts w:hint="eastAsia"/>
                <w:b/>
                <w:bCs/>
              </w:rPr>
              <w:t>週</w:t>
            </w:r>
            <w:proofErr w:type="gramEnd"/>
            <w:r w:rsidRPr="00FD7AE2">
              <w:rPr>
                <w:rFonts w:hint="eastAsia"/>
                <w:b/>
                <w:bCs/>
              </w:rPr>
              <w:t>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905C20">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905C20">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905C20">
            <w:pPr>
              <w:ind w:firstLineChars="0" w:firstLine="0"/>
              <w:jc w:val="center"/>
              <w:rPr>
                <w:b/>
                <w:bCs/>
              </w:rPr>
            </w:pPr>
            <w:r w:rsidRPr="00FD7AE2">
              <w:rPr>
                <w:rFonts w:hint="eastAsia"/>
                <w:b/>
                <w:bCs/>
              </w:rPr>
              <w:t>預計時間</w:t>
            </w:r>
          </w:p>
        </w:tc>
      </w:tr>
      <w:tr w:rsidR="00F54AF0" w14:paraId="5D836130" w14:textId="77777777" w:rsidTr="00905C20">
        <w:tc>
          <w:tcPr>
            <w:tcW w:w="846" w:type="dxa"/>
            <w:vMerge w:val="restart"/>
            <w:tcBorders>
              <w:top w:val="single" w:sz="12" w:space="0" w:color="auto"/>
            </w:tcBorders>
            <w:vAlign w:val="center"/>
          </w:tcPr>
          <w:p w14:paraId="2B53F310" w14:textId="77777777" w:rsidR="00F54AF0" w:rsidRPr="00FD7AE2" w:rsidRDefault="00F54AF0" w:rsidP="00905C20">
            <w:pPr>
              <w:ind w:firstLineChars="0" w:firstLine="0"/>
              <w:jc w:val="center"/>
              <w:rPr>
                <w:b/>
                <w:bCs/>
              </w:rPr>
            </w:pPr>
            <w:proofErr w:type="gramStart"/>
            <w:r w:rsidRPr="00FD7AE2">
              <w:rPr>
                <w:rFonts w:hint="eastAsia"/>
                <w:b/>
                <w:bCs/>
              </w:rPr>
              <w:t>一</w:t>
            </w:r>
            <w:proofErr w:type="gramEnd"/>
          </w:p>
        </w:tc>
        <w:tc>
          <w:tcPr>
            <w:tcW w:w="2410" w:type="dxa"/>
            <w:vMerge w:val="restart"/>
            <w:tcBorders>
              <w:top w:val="single" w:sz="12" w:space="0" w:color="auto"/>
            </w:tcBorders>
            <w:vAlign w:val="center"/>
          </w:tcPr>
          <w:p w14:paraId="4EA0715F" w14:textId="77777777" w:rsidR="00F54AF0" w:rsidRDefault="00F54AF0" w:rsidP="00905C20">
            <w:pPr>
              <w:ind w:firstLineChars="0" w:firstLine="0"/>
            </w:pPr>
            <w:r>
              <w:rPr>
                <w:rFonts w:hint="eastAsia"/>
              </w:rPr>
              <w:t>神經網路</w:t>
            </w:r>
          </w:p>
          <w:p w14:paraId="7C2A2B11" w14:textId="77777777" w:rsidR="00F54AF0" w:rsidRDefault="00F54AF0" w:rsidP="00905C20">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905C20">
            <w:pPr>
              <w:spacing w:line="240" w:lineRule="auto"/>
              <w:ind w:firstLineChars="0" w:firstLine="0"/>
              <w:rPr>
                <w:rFonts w:eastAsia="新細明體"/>
              </w:rPr>
            </w:pPr>
            <w:r>
              <w:rPr>
                <w:rFonts w:ascii="Arial" w:hAnsi="Arial" w:cs="Arial"/>
                <w:color w:val="000000"/>
              </w:rPr>
              <w:t>人工智慧</w:t>
            </w:r>
            <w:proofErr w:type="gramStart"/>
            <w:r>
              <w:rPr>
                <w:rFonts w:ascii="Arial" w:hAnsi="Arial" w:cs="Arial"/>
                <w:color w:val="000000"/>
              </w:rPr>
              <w:t>概念前測</w:t>
            </w:r>
            <w:proofErr w:type="gramEnd"/>
          </w:p>
        </w:tc>
        <w:tc>
          <w:tcPr>
            <w:tcW w:w="2244" w:type="dxa"/>
            <w:tcBorders>
              <w:top w:val="single" w:sz="12" w:space="0" w:color="auto"/>
              <w:bottom w:val="single" w:sz="8" w:space="0" w:color="auto"/>
            </w:tcBorders>
            <w:vAlign w:val="center"/>
          </w:tcPr>
          <w:p w14:paraId="6F7E5B59" w14:textId="77777777" w:rsidR="00F54AF0" w:rsidRDefault="00F54AF0" w:rsidP="00905C20">
            <w:pPr>
              <w:ind w:firstLineChars="0" w:firstLine="0"/>
            </w:pPr>
            <w:r>
              <w:t>15</w:t>
            </w:r>
            <w:r>
              <w:rPr>
                <w:rFonts w:hint="eastAsia"/>
              </w:rPr>
              <w:t>分鐘</w:t>
            </w:r>
          </w:p>
        </w:tc>
      </w:tr>
      <w:tr w:rsidR="00F54AF0" w14:paraId="5A253FA1" w14:textId="77777777" w:rsidTr="00905C20">
        <w:tc>
          <w:tcPr>
            <w:tcW w:w="846" w:type="dxa"/>
            <w:vMerge/>
            <w:vAlign w:val="center"/>
          </w:tcPr>
          <w:p w14:paraId="14345205" w14:textId="77777777" w:rsidR="00F54AF0" w:rsidRPr="00FD7AE2" w:rsidRDefault="00F54AF0" w:rsidP="00905C20">
            <w:pPr>
              <w:ind w:firstLineChars="0" w:firstLine="0"/>
              <w:jc w:val="center"/>
              <w:rPr>
                <w:b/>
                <w:bCs/>
              </w:rPr>
            </w:pPr>
          </w:p>
        </w:tc>
        <w:tc>
          <w:tcPr>
            <w:tcW w:w="2410" w:type="dxa"/>
            <w:vMerge/>
            <w:vAlign w:val="center"/>
          </w:tcPr>
          <w:p w14:paraId="363B4CA7"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905C20">
            <w:pPr>
              <w:spacing w:line="240" w:lineRule="auto"/>
              <w:ind w:firstLineChars="0" w:firstLine="0"/>
              <w:rPr>
                <w:rFonts w:eastAsia="新細明體"/>
              </w:rPr>
            </w:pPr>
            <w:r>
              <w:rPr>
                <w:rFonts w:ascii="Arial" w:hAnsi="Arial" w:cs="Arial"/>
                <w:color w:val="000000"/>
              </w:rPr>
              <w:t>態度</w:t>
            </w:r>
            <w:proofErr w:type="gramStart"/>
            <w:r>
              <w:rPr>
                <w:rFonts w:ascii="Arial" w:hAnsi="Arial" w:cs="Arial"/>
                <w:color w:val="000000"/>
              </w:rPr>
              <w:t>問卷前測</w:t>
            </w:r>
            <w:proofErr w:type="gramEnd"/>
          </w:p>
        </w:tc>
        <w:tc>
          <w:tcPr>
            <w:tcW w:w="2244" w:type="dxa"/>
            <w:tcBorders>
              <w:top w:val="single" w:sz="8" w:space="0" w:color="auto"/>
              <w:bottom w:val="single" w:sz="8" w:space="0" w:color="auto"/>
            </w:tcBorders>
            <w:vAlign w:val="center"/>
          </w:tcPr>
          <w:p w14:paraId="26EFD759" w14:textId="77777777" w:rsidR="00F54AF0" w:rsidRDefault="00F54AF0" w:rsidP="00905C20">
            <w:pPr>
              <w:ind w:firstLineChars="0" w:firstLine="0"/>
            </w:pPr>
            <w:r>
              <w:t>15</w:t>
            </w:r>
            <w:r>
              <w:rPr>
                <w:rFonts w:hint="eastAsia"/>
              </w:rPr>
              <w:t>分鐘</w:t>
            </w:r>
          </w:p>
        </w:tc>
      </w:tr>
      <w:tr w:rsidR="00F54AF0" w14:paraId="6B7A9D25" w14:textId="77777777" w:rsidTr="00905C20">
        <w:tc>
          <w:tcPr>
            <w:tcW w:w="846" w:type="dxa"/>
            <w:vMerge/>
            <w:vAlign w:val="center"/>
          </w:tcPr>
          <w:p w14:paraId="6206FC92" w14:textId="77777777" w:rsidR="00F54AF0" w:rsidRPr="00FD7AE2" w:rsidRDefault="00F54AF0" w:rsidP="00905C20">
            <w:pPr>
              <w:ind w:firstLineChars="0" w:firstLine="0"/>
              <w:jc w:val="center"/>
              <w:rPr>
                <w:b/>
                <w:bCs/>
              </w:rPr>
            </w:pPr>
          </w:p>
        </w:tc>
        <w:tc>
          <w:tcPr>
            <w:tcW w:w="2410" w:type="dxa"/>
            <w:vMerge/>
            <w:vAlign w:val="center"/>
          </w:tcPr>
          <w:p w14:paraId="41145B42"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905C20">
            <w:pPr>
              <w:ind w:firstLineChars="0" w:firstLine="0"/>
            </w:pPr>
            <w:r>
              <w:t>35</w:t>
            </w:r>
            <w:r>
              <w:rPr>
                <w:rFonts w:hint="eastAsia"/>
              </w:rPr>
              <w:t>分鐘</w:t>
            </w:r>
          </w:p>
        </w:tc>
      </w:tr>
      <w:tr w:rsidR="00F54AF0" w14:paraId="40D2A924" w14:textId="77777777" w:rsidTr="00905C20">
        <w:tc>
          <w:tcPr>
            <w:tcW w:w="846" w:type="dxa"/>
            <w:vMerge/>
            <w:vAlign w:val="center"/>
          </w:tcPr>
          <w:p w14:paraId="59EB87C1" w14:textId="77777777" w:rsidR="00F54AF0" w:rsidRPr="00FD7AE2" w:rsidRDefault="00F54AF0" w:rsidP="00905C20">
            <w:pPr>
              <w:ind w:firstLineChars="0" w:firstLine="0"/>
              <w:jc w:val="center"/>
              <w:rPr>
                <w:b/>
                <w:bCs/>
              </w:rPr>
            </w:pPr>
          </w:p>
        </w:tc>
        <w:tc>
          <w:tcPr>
            <w:tcW w:w="2410" w:type="dxa"/>
            <w:vMerge/>
            <w:vAlign w:val="center"/>
          </w:tcPr>
          <w:p w14:paraId="3BC3E5EF"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905C20">
            <w:pPr>
              <w:ind w:firstLineChars="0" w:firstLine="0"/>
            </w:pPr>
            <w:r>
              <w:t>15</w:t>
            </w:r>
            <w:r>
              <w:rPr>
                <w:rFonts w:hint="eastAsia"/>
              </w:rPr>
              <w:t>分鐘</w:t>
            </w:r>
          </w:p>
        </w:tc>
      </w:tr>
      <w:tr w:rsidR="00F54AF0" w14:paraId="6F7B390C" w14:textId="77777777" w:rsidTr="00905C20">
        <w:tc>
          <w:tcPr>
            <w:tcW w:w="846" w:type="dxa"/>
            <w:vMerge/>
            <w:vAlign w:val="center"/>
          </w:tcPr>
          <w:p w14:paraId="6CAFA138" w14:textId="77777777" w:rsidR="00F54AF0" w:rsidRPr="00FD7AE2" w:rsidRDefault="00F54AF0" w:rsidP="00905C20">
            <w:pPr>
              <w:ind w:firstLineChars="0" w:firstLine="0"/>
              <w:jc w:val="center"/>
              <w:rPr>
                <w:b/>
                <w:bCs/>
              </w:rPr>
            </w:pPr>
          </w:p>
        </w:tc>
        <w:tc>
          <w:tcPr>
            <w:tcW w:w="2410" w:type="dxa"/>
            <w:vMerge/>
            <w:vAlign w:val="center"/>
          </w:tcPr>
          <w:p w14:paraId="28C8C4B3"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905C20">
            <w:pPr>
              <w:ind w:firstLineChars="0" w:firstLine="0"/>
            </w:pPr>
            <w:r>
              <w:t>20</w:t>
            </w:r>
            <w:r>
              <w:rPr>
                <w:rFonts w:hint="eastAsia"/>
              </w:rPr>
              <w:t>分鐘</w:t>
            </w:r>
          </w:p>
        </w:tc>
      </w:tr>
      <w:tr w:rsidR="00F54AF0" w14:paraId="62C47F27" w14:textId="77777777" w:rsidTr="00905C20">
        <w:tc>
          <w:tcPr>
            <w:tcW w:w="846" w:type="dxa"/>
            <w:vMerge/>
            <w:tcBorders>
              <w:bottom w:val="single" w:sz="8" w:space="0" w:color="auto"/>
            </w:tcBorders>
            <w:vAlign w:val="center"/>
          </w:tcPr>
          <w:p w14:paraId="65488156"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905C20">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905C20">
            <w:pPr>
              <w:ind w:firstLineChars="0" w:firstLine="0"/>
            </w:pPr>
            <w:r>
              <w:t>15</w:t>
            </w:r>
            <w:r>
              <w:rPr>
                <w:rFonts w:hint="eastAsia"/>
              </w:rPr>
              <w:t>分鐘</w:t>
            </w:r>
          </w:p>
        </w:tc>
      </w:tr>
      <w:tr w:rsidR="00F54AF0" w14:paraId="224213F5" w14:textId="77777777" w:rsidTr="00905C20">
        <w:tc>
          <w:tcPr>
            <w:tcW w:w="846" w:type="dxa"/>
            <w:vMerge w:val="restart"/>
            <w:tcBorders>
              <w:top w:val="single" w:sz="8" w:space="0" w:color="auto"/>
            </w:tcBorders>
            <w:vAlign w:val="center"/>
          </w:tcPr>
          <w:p w14:paraId="274EDE9A" w14:textId="77777777" w:rsidR="00F54AF0" w:rsidRPr="00FD7AE2" w:rsidRDefault="00F54AF0" w:rsidP="00905C20">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905C20">
            <w:pPr>
              <w:ind w:firstLineChars="0" w:firstLine="0"/>
            </w:pPr>
            <w:r>
              <w:rPr>
                <w:rFonts w:hint="eastAsia"/>
              </w:rPr>
              <w:t>權重的調整</w:t>
            </w:r>
          </w:p>
          <w:p w14:paraId="7FAF3772" w14:textId="77777777" w:rsidR="00F54AF0" w:rsidRDefault="00F54AF0" w:rsidP="00905C20">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905C20">
            <w:pPr>
              <w:ind w:firstLineChars="0" w:firstLine="0"/>
            </w:pPr>
            <w:r>
              <w:t>20</w:t>
            </w:r>
            <w:r>
              <w:rPr>
                <w:rFonts w:hint="eastAsia"/>
              </w:rPr>
              <w:t>分鐘</w:t>
            </w:r>
          </w:p>
        </w:tc>
      </w:tr>
      <w:tr w:rsidR="00F54AF0" w14:paraId="196C525A" w14:textId="77777777" w:rsidTr="00905C20">
        <w:trPr>
          <w:trHeight w:val="272"/>
        </w:trPr>
        <w:tc>
          <w:tcPr>
            <w:tcW w:w="846" w:type="dxa"/>
            <w:vMerge/>
            <w:vAlign w:val="center"/>
          </w:tcPr>
          <w:p w14:paraId="5C046915" w14:textId="77777777" w:rsidR="00F54AF0" w:rsidRPr="00FD7AE2" w:rsidRDefault="00F54AF0" w:rsidP="00905C20">
            <w:pPr>
              <w:ind w:firstLineChars="0" w:firstLine="0"/>
              <w:jc w:val="center"/>
              <w:rPr>
                <w:b/>
                <w:bCs/>
              </w:rPr>
            </w:pPr>
          </w:p>
        </w:tc>
        <w:tc>
          <w:tcPr>
            <w:tcW w:w="2410" w:type="dxa"/>
            <w:vMerge/>
            <w:vAlign w:val="center"/>
          </w:tcPr>
          <w:p w14:paraId="3040249E"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905C20">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905C20">
            <w:pPr>
              <w:ind w:firstLineChars="0" w:firstLine="0"/>
            </w:pPr>
            <w:r>
              <w:t>30</w:t>
            </w:r>
            <w:r>
              <w:rPr>
                <w:rFonts w:hint="eastAsia"/>
              </w:rPr>
              <w:t>分鐘</w:t>
            </w:r>
          </w:p>
        </w:tc>
      </w:tr>
      <w:tr w:rsidR="00F54AF0" w14:paraId="356A21E1" w14:textId="77777777" w:rsidTr="00905C20">
        <w:tc>
          <w:tcPr>
            <w:tcW w:w="846" w:type="dxa"/>
            <w:vMerge/>
            <w:vAlign w:val="center"/>
          </w:tcPr>
          <w:p w14:paraId="6BA00B8D" w14:textId="77777777" w:rsidR="00F54AF0" w:rsidRPr="00FD7AE2" w:rsidRDefault="00F54AF0" w:rsidP="00905C20">
            <w:pPr>
              <w:ind w:firstLineChars="0" w:firstLine="0"/>
              <w:jc w:val="center"/>
              <w:rPr>
                <w:b/>
                <w:bCs/>
              </w:rPr>
            </w:pPr>
          </w:p>
        </w:tc>
        <w:tc>
          <w:tcPr>
            <w:tcW w:w="2410" w:type="dxa"/>
            <w:vMerge/>
            <w:vAlign w:val="center"/>
          </w:tcPr>
          <w:p w14:paraId="75E81DA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905C20">
            <w:pPr>
              <w:ind w:firstLineChars="0" w:firstLine="0"/>
            </w:pPr>
            <w:r>
              <w:rPr>
                <w:rFonts w:hint="eastAsia"/>
              </w:rPr>
              <w:t>1</w:t>
            </w:r>
            <w:r>
              <w:t>5</w:t>
            </w:r>
            <w:r>
              <w:rPr>
                <w:rFonts w:hint="eastAsia"/>
              </w:rPr>
              <w:t>分鐘</w:t>
            </w:r>
          </w:p>
        </w:tc>
      </w:tr>
      <w:tr w:rsidR="00F54AF0" w14:paraId="750F0474" w14:textId="77777777" w:rsidTr="00905C20">
        <w:tc>
          <w:tcPr>
            <w:tcW w:w="846" w:type="dxa"/>
            <w:vMerge/>
            <w:vAlign w:val="center"/>
          </w:tcPr>
          <w:p w14:paraId="43A28C54" w14:textId="77777777" w:rsidR="00F54AF0" w:rsidRPr="00FD7AE2" w:rsidRDefault="00F54AF0" w:rsidP="00905C20">
            <w:pPr>
              <w:ind w:firstLineChars="0" w:firstLine="0"/>
              <w:jc w:val="center"/>
              <w:rPr>
                <w:b/>
                <w:bCs/>
              </w:rPr>
            </w:pPr>
          </w:p>
        </w:tc>
        <w:tc>
          <w:tcPr>
            <w:tcW w:w="2410" w:type="dxa"/>
            <w:vMerge/>
            <w:vAlign w:val="center"/>
          </w:tcPr>
          <w:p w14:paraId="4DEE5951"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905C20">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905C20">
            <w:pPr>
              <w:ind w:firstLineChars="0" w:firstLine="0"/>
            </w:pPr>
            <w:r>
              <w:rPr>
                <w:rFonts w:hint="eastAsia"/>
              </w:rPr>
              <w:t>2</w:t>
            </w:r>
            <w:r>
              <w:t>0</w:t>
            </w:r>
            <w:r>
              <w:rPr>
                <w:rFonts w:hint="eastAsia"/>
              </w:rPr>
              <w:t>分鐘</w:t>
            </w:r>
          </w:p>
        </w:tc>
      </w:tr>
      <w:tr w:rsidR="00F54AF0" w14:paraId="08C59C6D" w14:textId="77777777" w:rsidTr="00905C20">
        <w:tc>
          <w:tcPr>
            <w:tcW w:w="846" w:type="dxa"/>
            <w:vMerge/>
            <w:tcBorders>
              <w:bottom w:val="single" w:sz="8" w:space="0" w:color="auto"/>
            </w:tcBorders>
            <w:vAlign w:val="center"/>
          </w:tcPr>
          <w:p w14:paraId="5C2ACCD3"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905C20">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905C20">
            <w:pPr>
              <w:ind w:firstLineChars="0" w:firstLine="0"/>
            </w:pPr>
            <w:r>
              <w:t>15</w:t>
            </w:r>
            <w:r>
              <w:rPr>
                <w:rFonts w:hint="eastAsia"/>
              </w:rPr>
              <w:t>分鐘</w:t>
            </w:r>
          </w:p>
        </w:tc>
      </w:tr>
      <w:tr w:rsidR="00F54AF0" w14:paraId="11D758E4" w14:textId="77777777" w:rsidTr="00905C20">
        <w:trPr>
          <w:trHeight w:val="272"/>
        </w:trPr>
        <w:tc>
          <w:tcPr>
            <w:tcW w:w="846" w:type="dxa"/>
            <w:vMerge w:val="restart"/>
            <w:tcBorders>
              <w:top w:val="single" w:sz="8" w:space="0" w:color="auto"/>
            </w:tcBorders>
            <w:vAlign w:val="center"/>
          </w:tcPr>
          <w:p w14:paraId="200EA724" w14:textId="77777777" w:rsidR="00F54AF0" w:rsidRPr="00FD7AE2" w:rsidRDefault="00F54AF0" w:rsidP="00905C20">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905C20">
            <w:pPr>
              <w:ind w:firstLineChars="0" w:firstLine="0"/>
            </w:pPr>
            <w:r>
              <w:rPr>
                <w:rFonts w:hint="eastAsia"/>
              </w:rPr>
              <w:t>激勵函數</w:t>
            </w:r>
          </w:p>
          <w:p w14:paraId="3613D021" w14:textId="77777777" w:rsidR="00F54AF0" w:rsidRDefault="00F54AF0" w:rsidP="00905C20">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905C20">
            <w:pPr>
              <w:ind w:firstLineChars="0" w:firstLine="0"/>
            </w:pPr>
            <w:r>
              <w:t>20</w:t>
            </w:r>
            <w:r>
              <w:rPr>
                <w:rFonts w:hint="eastAsia"/>
              </w:rPr>
              <w:t>分鐘</w:t>
            </w:r>
          </w:p>
        </w:tc>
      </w:tr>
      <w:tr w:rsidR="00F54AF0" w14:paraId="60959A69" w14:textId="77777777" w:rsidTr="00905C20">
        <w:tc>
          <w:tcPr>
            <w:tcW w:w="846" w:type="dxa"/>
            <w:vMerge/>
            <w:vAlign w:val="center"/>
          </w:tcPr>
          <w:p w14:paraId="0D79DA94" w14:textId="77777777" w:rsidR="00F54AF0" w:rsidRPr="00FD7AE2" w:rsidRDefault="00F54AF0" w:rsidP="00905C20">
            <w:pPr>
              <w:ind w:firstLineChars="0" w:firstLine="0"/>
              <w:jc w:val="center"/>
              <w:rPr>
                <w:b/>
                <w:bCs/>
              </w:rPr>
            </w:pPr>
          </w:p>
        </w:tc>
        <w:tc>
          <w:tcPr>
            <w:tcW w:w="2410" w:type="dxa"/>
            <w:vMerge/>
            <w:vAlign w:val="center"/>
          </w:tcPr>
          <w:p w14:paraId="16C318A4"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905C20">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905C20">
            <w:pPr>
              <w:ind w:firstLineChars="0" w:firstLine="0"/>
            </w:pPr>
            <w:r>
              <w:t>30</w:t>
            </w:r>
            <w:r>
              <w:rPr>
                <w:rFonts w:hint="eastAsia"/>
              </w:rPr>
              <w:t>分鐘</w:t>
            </w:r>
          </w:p>
        </w:tc>
      </w:tr>
      <w:tr w:rsidR="00F54AF0" w14:paraId="63A4CFDC" w14:textId="77777777" w:rsidTr="00905C20">
        <w:tc>
          <w:tcPr>
            <w:tcW w:w="846" w:type="dxa"/>
            <w:vMerge/>
            <w:vAlign w:val="center"/>
          </w:tcPr>
          <w:p w14:paraId="665188E1" w14:textId="77777777" w:rsidR="00F54AF0" w:rsidRPr="00FD7AE2" w:rsidRDefault="00F54AF0" w:rsidP="00905C20">
            <w:pPr>
              <w:ind w:firstLineChars="0" w:firstLine="0"/>
              <w:jc w:val="center"/>
              <w:rPr>
                <w:b/>
                <w:bCs/>
              </w:rPr>
            </w:pPr>
          </w:p>
        </w:tc>
        <w:tc>
          <w:tcPr>
            <w:tcW w:w="2410" w:type="dxa"/>
            <w:vMerge/>
            <w:vAlign w:val="center"/>
          </w:tcPr>
          <w:p w14:paraId="60FD1EAA"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905C2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905C20">
            <w:pPr>
              <w:ind w:firstLineChars="0" w:firstLine="0"/>
            </w:pPr>
            <w:r>
              <w:rPr>
                <w:rFonts w:hint="eastAsia"/>
              </w:rPr>
              <w:t>1</w:t>
            </w:r>
            <w:r>
              <w:t>5</w:t>
            </w:r>
            <w:r>
              <w:rPr>
                <w:rFonts w:hint="eastAsia"/>
              </w:rPr>
              <w:t>分鐘</w:t>
            </w:r>
          </w:p>
        </w:tc>
      </w:tr>
      <w:tr w:rsidR="00F54AF0" w14:paraId="2BCCF06E" w14:textId="77777777" w:rsidTr="00905C20">
        <w:tc>
          <w:tcPr>
            <w:tcW w:w="846" w:type="dxa"/>
            <w:vMerge/>
            <w:vAlign w:val="center"/>
          </w:tcPr>
          <w:p w14:paraId="44C70C2E" w14:textId="77777777" w:rsidR="00F54AF0" w:rsidRPr="00FD7AE2" w:rsidRDefault="00F54AF0" w:rsidP="00905C20">
            <w:pPr>
              <w:ind w:firstLineChars="0" w:firstLine="0"/>
              <w:jc w:val="center"/>
              <w:rPr>
                <w:b/>
                <w:bCs/>
              </w:rPr>
            </w:pPr>
          </w:p>
        </w:tc>
        <w:tc>
          <w:tcPr>
            <w:tcW w:w="2410" w:type="dxa"/>
            <w:vMerge/>
            <w:vAlign w:val="center"/>
          </w:tcPr>
          <w:p w14:paraId="232B11B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905C20">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905C20">
            <w:pPr>
              <w:ind w:firstLineChars="0" w:firstLine="0"/>
            </w:pPr>
            <w:r>
              <w:rPr>
                <w:rFonts w:hint="eastAsia"/>
              </w:rPr>
              <w:t>2</w:t>
            </w:r>
            <w:r>
              <w:t>0</w:t>
            </w:r>
            <w:r>
              <w:rPr>
                <w:rFonts w:hint="eastAsia"/>
              </w:rPr>
              <w:t>分鐘</w:t>
            </w:r>
          </w:p>
        </w:tc>
      </w:tr>
      <w:tr w:rsidR="00F54AF0" w14:paraId="6F25CF06" w14:textId="77777777" w:rsidTr="00905C20">
        <w:tc>
          <w:tcPr>
            <w:tcW w:w="846" w:type="dxa"/>
            <w:vMerge/>
            <w:tcBorders>
              <w:bottom w:val="single" w:sz="8" w:space="0" w:color="auto"/>
            </w:tcBorders>
            <w:vAlign w:val="center"/>
          </w:tcPr>
          <w:p w14:paraId="70307145" w14:textId="77777777" w:rsidR="00F54AF0" w:rsidRPr="00FD7AE2" w:rsidRDefault="00F54AF0" w:rsidP="00905C20">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905C20">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905C20">
            <w:pPr>
              <w:ind w:firstLineChars="0" w:firstLine="0"/>
            </w:pPr>
            <w:r>
              <w:t>15</w:t>
            </w:r>
            <w:r>
              <w:rPr>
                <w:rFonts w:hint="eastAsia"/>
              </w:rPr>
              <w:t>分鐘</w:t>
            </w:r>
          </w:p>
        </w:tc>
      </w:tr>
      <w:tr w:rsidR="00F54AF0" w14:paraId="2DB84F83" w14:textId="77777777" w:rsidTr="00905C20">
        <w:tc>
          <w:tcPr>
            <w:tcW w:w="846" w:type="dxa"/>
            <w:vMerge w:val="restart"/>
            <w:tcBorders>
              <w:top w:val="single" w:sz="8" w:space="0" w:color="auto"/>
            </w:tcBorders>
            <w:vAlign w:val="center"/>
          </w:tcPr>
          <w:p w14:paraId="18840EBF" w14:textId="77777777" w:rsidR="00F54AF0" w:rsidRPr="00FD7AE2" w:rsidRDefault="00F54AF0" w:rsidP="00905C20">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905C20">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905C20">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905C20">
            <w:pPr>
              <w:ind w:firstLineChars="0" w:firstLine="0"/>
            </w:pPr>
            <w:r>
              <w:t>20</w:t>
            </w:r>
            <w:r>
              <w:rPr>
                <w:rFonts w:hint="eastAsia"/>
              </w:rPr>
              <w:t>分鐘</w:t>
            </w:r>
          </w:p>
        </w:tc>
      </w:tr>
      <w:tr w:rsidR="00F54AF0" w14:paraId="3CD863D1" w14:textId="77777777" w:rsidTr="00905C20">
        <w:tc>
          <w:tcPr>
            <w:tcW w:w="846" w:type="dxa"/>
            <w:vMerge/>
          </w:tcPr>
          <w:p w14:paraId="12CF2764" w14:textId="77777777" w:rsidR="00F54AF0" w:rsidRDefault="00F54AF0" w:rsidP="00905C20">
            <w:pPr>
              <w:ind w:firstLineChars="0" w:firstLine="0"/>
            </w:pPr>
          </w:p>
        </w:tc>
        <w:tc>
          <w:tcPr>
            <w:tcW w:w="2410" w:type="dxa"/>
            <w:vMerge/>
            <w:vAlign w:val="center"/>
          </w:tcPr>
          <w:p w14:paraId="3026CFCA" w14:textId="77777777" w:rsidR="00F54AF0" w:rsidRDefault="00F54AF0" w:rsidP="00905C20">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905C20">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905C20">
            <w:pPr>
              <w:ind w:firstLineChars="0" w:firstLine="0"/>
            </w:pPr>
            <w:r>
              <w:t>40</w:t>
            </w:r>
            <w:r>
              <w:rPr>
                <w:rFonts w:hint="eastAsia"/>
              </w:rPr>
              <w:t>分鐘</w:t>
            </w:r>
          </w:p>
        </w:tc>
      </w:tr>
      <w:tr w:rsidR="00F54AF0" w14:paraId="0563FB72" w14:textId="77777777" w:rsidTr="00905C20">
        <w:tc>
          <w:tcPr>
            <w:tcW w:w="846" w:type="dxa"/>
            <w:vMerge/>
          </w:tcPr>
          <w:p w14:paraId="547A27A2" w14:textId="77777777" w:rsidR="00F54AF0" w:rsidRDefault="00F54AF0" w:rsidP="00905C20">
            <w:pPr>
              <w:ind w:firstLineChars="0" w:firstLine="0"/>
            </w:pPr>
          </w:p>
        </w:tc>
        <w:tc>
          <w:tcPr>
            <w:tcW w:w="2410" w:type="dxa"/>
            <w:vMerge/>
            <w:vAlign w:val="center"/>
          </w:tcPr>
          <w:p w14:paraId="6D4F6277" w14:textId="77777777" w:rsidR="00F54AF0" w:rsidRDefault="00F54AF0" w:rsidP="00905C20">
            <w:pPr>
              <w:ind w:firstLineChars="0" w:firstLine="0"/>
            </w:pPr>
          </w:p>
        </w:tc>
        <w:tc>
          <w:tcPr>
            <w:tcW w:w="3220" w:type="dxa"/>
            <w:tcBorders>
              <w:top w:val="single" w:sz="8" w:space="0" w:color="auto"/>
            </w:tcBorders>
            <w:vAlign w:val="center"/>
          </w:tcPr>
          <w:p w14:paraId="19816FA9" w14:textId="77777777" w:rsidR="00F54AF0" w:rsidRDefault="00F54AF0" w:rsidP="00905C20">
            <w:pPr>
              <w:ind w:firstLineChars="0" w:firstLine="0"/>
            </w:pPr>
            <w:r>
              <w:rPr>
                <w:rFonts w:hint="eastAsia"/>
              </w:rPr>
              <w:t>人工智慧</w:t>
            </w:r>
            <w:proofErr w:type="gramStart"/>
            <w:r>
              <w:rPr>
                <w:rFonts w:hint="eastAsia"/>
              </w:rPr>
              <w:t>概念後測</w:t>
            </w:r>
            <w:proofErr w:type="gramEnd"/>
          </w:p>
        </w:tc>
        <w:tc>
          <w:tcPr>
            <w:tcW w:w="2244" w:type="dxa"/>
            <w:tcBorders>
              <w:top w:val="single" w:sz="8" w:space="0" w:color="auto"/>
            </w:tcBorders>
            <w:vAlign w:val="center"/>
          </w:tcPr>
          <w:p w14:paraId="15A566C3" w14:textId="77777777" w:rsidR="00F54AF0" w:rsidRDefault="00F54AF0" w:rsidP="00905C20">
            <w:pPr>
              <w:ind w:firstLineChars="0" w:firstLine="0"/>
            </w:pPr>
            <w:r>
              <w:rPr>
                <w:rFonts w:hint="eastAsia"/>
              </w:rPr>
              <w:t>2</w:t>
            </w:r>
            <w:r>
              <w:t>0</w:t>
            </w:r>
            <w:r>
              <w:rPr>
                <w:rFonts w:hint="eastAsia"/>
              </w:rPr>
              <w:t>分鐘</w:t>
            </w:r>
          </w:p>
        </w:tc>
      </w:tr>
      <w:tr w:rsidR="00F54AF0" w14:paraId="38CA1997" w14:textId="77777777" w:rsidTr="00905C20">
        <w:tc>
          <w:tcPr>
            <w:tcW w:w="846" w:type="dxa"/>
            <w:vMerge/>
            <w:tcBorders>
              <w:bottom w:val="single" w:sz="12" w:space="0" w:color="auto"/>
            </w:tcBorders>
          </w:tcPr>
          <w:p w14:paraId="67B1E528" w14:textId="77777777" w:rsidR="00F54AF0" w:rsidRDefault="00F54AF0" w:rsidP="00905C20">
            <w:pPr>
              <w:ind w:firstLineChars="0" w:firstLine="0"/>
            </w:pPr>
          </w:p>
        </w:tc>
        <w:tc>
          <w:tcPr>
            <w:tcW w:w="2410" w:type="dxa"/>
            <w:vMerge/>
            <w:tcBorders>
              <w:bottom w:val="single" w:sz="12" w:space="0" w:color="auto"/>
            </w:tcBorders>
            <w:vAlign w:val="center"/>
          </w:tcPr>
          <w:p w14:paraId="2EB117D5" w14:textId="77777777" w:rsidR="00F54AF0" w:rsidRDefault="00F54AF0" w:rsidP="00905C20">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905C20">
            <w:pPr>
              <w:ind w:firstLineChars="0" w:firstLine="0"/>
            </w:pPr>
            <w:r>
              <w:rPr>
                <w:rFonts w:hint="eastAsia"/>
              </w:rPr>
              <w:t>態度</w:t>
            </w:r>
            <w:proofErr w:type="gramStart"/>
            <w:r>
              <w:rPr>
                <w:rFonts w:hint="eastAsia"/>
              </w:rPr>
              <w:t>問卷後測</w:t>
            </w:r>
            <w:proofErr w:type="gramEnd"/>
          </w:p>
        </w:tc>
        <w:tc>
          <w:tcPr>
            <w:tcW w:w="2244" w:type="dxa"/>
            <w:tcBorders>
              <w:top w:val="single" w:sz="8" w:space="0" w:color="auto"/>
              <w:bottom w:val="single" w:sz="12" w:space="0" w:color="auto"/>
            </w:tcBorders>
            <w:vAlign w:val="center"/>
          </w:tcPr>
          <w:p w14:paraId="2EB6E05D" w14:textId="77777777" w:rsidR="00F54AF0" w:rsidRDefault="00F54AF0" w:rsidP="00905C20">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113" w:name="_Toc107083466"/>
      <w:r>
        <w:rPr>
          <w:rFonts w:hint="eastAsia"/>
        </w:rPr>
        <w:lastRenderedPageBreak/>
        <w:t>研究工具</w:t>
      </w:r>
      <w:bookmarkEnd w:id="113"/>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w:t>
      </w:r>
      <w:proofErr w:type="gramStart"/>
      <w:r w:rsidR="00A565FA">
        <w:rPr>
          <w:rFonts w:hint="eastAsia"/>
        </w:rPr>
        <w:t>概念</w:t>
      </w:r>
      <w:r>
        <w:rPr>
          <w:rFonts w:hint="eastAsia"/>
        </w:rPr>
        <w:t>前測</w:t>
      </w:r>
      <w:proofErr w:type="gramEnd"/>
      <w:r>
        <w:rPr>
          <w:rFonts w:hint="eastAsia"/>
        </w:rPr>
        <w:t>、人工智慧</w:t>
      </w:r>
      <w:proofErr w:type="gramStart"/>
      <w:r w:rsidR="00A565FA">
        <w:rPr>
          <w:rFonts w:hint="eastAsia"/>
        </w:rPr>
        <w:t>概念</w:t>
      </w:r>
      <w:r>
        <w:rPr>
          <w:rFonts w:hint="eastAsia"/>
        </w:rPr>
        <w:t>後測</w:t>
      </w:r>
      <w:proofErr w:type="gramEnd"/>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w:t>
      </w:r>
      <w:proofErr w:type="gramStart"/>
      <w:r w:rsidR="00C7781E" w:rsidRPr="00C7781E">
        <w:rPr>
          <w:rFonts w:hint="eastAsia"/>
        </w:rPr>
        <w:t>臺</w:t>
      </w:r>
      <w:proofErr w:type="gramEnd"/>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w:t>
      </w:r>
      <w:proofErr w:type="gramStart"/>
      <w:r>
        <w:rPr>
          <w:rFonts w:hint="eastAsia"/>
        </w:rPr>
        <w:t>個</w:t>
      </w:r>
      <w:proofErr w:type="gramEnd"/>
      <w:r>
        <w:rPr>
          <w:rFonts w:hint="eastAsia"/>
        </w:rPr>
        <w:t>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w:t>
      </w:r>
      <w:proofErr w:type="gramStart"/>
      <w:r w:rsidR="008B5D5A">
        <w:rPr>
          <w:rFonts w:hint="eastAsia"/>
        </w:rPr>
        <w:t>個</w:t>
      </w:r>
      <w:proofErr w:type="gramEnd"/>
      <w:r w:rsidR="008B5D5A">
        <w:rPr>
          <w:rFonts w:hint="eastAsia"/>
        </w:rPr>
        <w:t>單元的學習狀況，</w:t>
      </w:r>
      <w:r w:rsidR="00476FD0">
        <w:rPr>
          <w:rFonts w:hint="eastAsia"/>
        </w:rPr>
        <w:t>適時</w:t>
      </w:r>
      <w:proofErr w:type="gramStart"/>
      <w:r w:rsidR="00476FD0">
        <w:rPr>
          <w:rFonts w:hint="eastAsia"/>
        </w:rPr>
        <w:t>釐</w:t>
      </w:r>
      <w:proofErr w:type="gramEnd"/>
      <w:r w:rsidR="00476FD0">
        <w:rPr>
          <w:rFonts w:hint="eastAsia"/>
        </w:rPr>
        <w:t>清學生不</w:t>
      </w:r>
      <w:proofErr w:type="gramStart"/>
      <w:r w:rsidR="00476FD0">
        <w:rPr>
          <w:rFonts w:hint="eastAsia"/>
        </w:rPr>
        <w:t>清楚的</w:t>
      </w:r>
      <w:proofErr w:type="gramEnd"/>
      <w:r w:rsidR="00476FD0">
        <w:rPr>
          <w:rFonts w:hint="eastAsia"/>
        </w:rPr>
        <w:t>課堂內容，控制組學生雖然沒有機會使用模擬平台，但本研究也設計另一版本之</w:t>
      </w:r>
      <w:proofErr w:type="gramStart"/>
      <w:r w:rsidR="00476FD0">
        <w:rPr>
          <w:rFonts w:hint="eastAsia"/>
        </w:rPr>
        <w:t>學習單供控制</w:t>
      </w:r>
      <w:proofErr w:type="gramEnd"/>
      <w:r w:rsidR="00476FD0">
        <w:rPr>
          <w:rFonts w:hint="eastAsia"/>
        </w:rPr>
        <w:t>組使用，使控制組學生也有機會深入思考課堂內容，也使教師有機會檢視學習狀況</w:t>
      </w:r>
      <w:r w:rsidR="000B2FFF">
        <w:rPr>
          <w:rFonts w:hint="eastAsia"/>
        </w:rPr>
        <w:t>。兩組學生使用之學習單詳細內容呈現於附錄</w:t>
      </w:r>
      <w:proofErr w:type="gramStart"/>
      <w:r w:rsidR="000B2FFF">
        <w:rPr>
          <w:rFonts w:hint="eastAsia"/>
        </w:rPr>
        <w:t>一</w:t>
      </w:r>
      <w:proofErr w:type="gramEnd"/>
      <w:r w:rsidR="000B2FFF">
        <w:rPr>
          <w:rFonts w:hint="eastAsia"/>
        </w:rPr>
        <w:t>。</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w:t>
      </w:r>
      <w:proofErr w:type="gramStart"/>
      <w:r w:rsidR="003F100C">
        <w:rPr>
          <w:rFonts w:hint="eastAsia"/>
        </w:rPr>
        <w:t>實作類神經</w:t>
      </w:r>
      <w:proofErr w:type="gramEnd"/>
      <w:r w:rsidR="003F100C">
        <w:rPr>
          <w:rFonts w:hint="eastAsia"/>
        </w:rPr>
        <w:t>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w:t>
      </w:r>
      <w:proofErr w:type="gramStart"/>
      <w:r w:rsidR="001D6F52">
        <w:rPr>
          <w:rFonts w:hint="eastAsia"/>
        </w:rPr>
        <w:t>釐</w:t>
      </w:r>
      <w:proofErr w:type="gramEnd"/>
      <w:r w:rsidR="001D6F52">
        <w:rPr>
          <w:rFonts w:hint="eastAsia"/>
        </w:rPr>
        <w:t>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w:t>
      </w:r>
      <w:proofErr w:type="gramStart"/>
      <w:r>
        <w:rPr>
          <w:rFonts w:hint="eastAsia"/>
        </w:rPr>
        <w:t>個</w:t>
      </w:r>
      <w:proofErr w:type="gramEnd"/>
      <w:r>
        <w:rPr>
          <w:rFonts w:hint="eastAsia"/>
        </w:rPr>
        <w:t>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w:t>
      </w:r>
      <w:proofErr w:type="gramStart"/>
      <w:r w:rsidR="00BA7E59">
        <w:rPr>
          <w:rFonts w:hint="eastAsia"/>
        </w:rPr>
        <w:t>三</w:t>
      </w:r>
      <w:proofErr w:type="gramEnd"/>
      <w:r w:rsidR="00BA7E59">
        <w:rPr>
          <w:rFonts w:hint="eastAsia"/>
        </w:rPr>
        <w:t>。</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w:t>
      </w:r>
      <w:proofErr w:type="gramStart"/>
      <w:r>
        <w:rPr>
          <w:rFonts w:hint="eastAsia"/>
        </w:rPr>
        <w:t>前測於</w:t>
      </w:r>
      <w:proofErr w:type="gramEnd"/>
      <w:r>
        <w:rPr>
          <w:rFonts w:hint="eastAsia"/>
        </w:rPr>
        <w:t>實驗課程開始前實施，測驗內容主要分為「人工智慧基本認識」、「程式設計基礎理解」兩個部分，題目</w:t>
      </w:r>
      <w:proofErr w:type="gramStart"/>
      <w:r>
        <w:rPr>
          <w:rFonts w:hint="eastAsia"/>
        </w:rPr>
        <w:t>於施測前</w:t>
      </w:r>
      <w:proofErr w:type="gramEnd"/>
      <w:r>
        <w:rPr>
          <w:rFonts w:hint="eastAsia"/>
        </w:rPr>
        <w:t>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proofErr w:type="gramStart"/>
      <w:r w:rsidR="00AC3BC5">
        <w:rPr>
          <w:rFonts w:hint="eastAsia"/>
        </w:rPr>
        <w:t>概念</w:t>
      </w:r>
      <w:r>
        <w:rPr>
          <w:rFonts w:hint="eastAsia"/>
        </w:rPr>
        <w:t>後測之</w:t>
      </w:r>
      <w:proofErr w:type="gramEnd"/>
      <w:r>
        <w:rPr>
          <w:rFonts w:hint="eastAsia"/>
        </w:rPr>
        <w:t>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w:t>
      </w:r>
      <w:proofErr w:type="gramStart"/>
      <w:r>
        <w:rPr>
          <w:rFonts w:hint="eastAsia"/>
        </w:rPr>
        <w:t>後測於</w:t>
      </w:r>
      <w:proofErr w:type="gramEnd"/>
      <w:r>
        <w:rPr>
          <w:rFonts w:hint="eastAsia"/>
        </w:rPr>
        <w:t>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w:t>
      </w:r>
      <w:proofErr w:type="gramStart"/>
      <w:r>
        <w:rPr>
          <w:rFonts w:hint="eastAsia"/>
        </w:rPr>
        <w:t>前測之題</w:t>
      </w:r>
      <w:proofErr w:type="gramEnd"/>
      <w:r>
        <w:rPr>
          <w:rFonts w:hint="eastAsia"/>
        </w:rPr>
        <w:t>型採用李克</w:t>
      </w:r>
      <w:proofErr w:type="gramStart"/>
      <w:r>
        <w:rPr>
          <w:rFonts w:hint="eastAsia"/>
        </w:rPr>
        <w:t>特</w:t>
      </w:r>
      <w:proofErr w:type="gramEnd"/>
      <w:r>
        <w:rPr>
          <w:rFonts w:hint="eastAsia"/>
        </w:rPr>
        <w:t>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w:t>
      </w:r>
      <w:proofErr w:type="gramStart"/>
      <w:r>
        <w:rPr>
          <w:rFonts w:hint="eastAsia"/>
        </w:rPr>
        <w:t>問卷前測之</w:t>
      </w:r>
      <w:proofErr w:type="gramEnd"/>
      <w:r>
        <w:rPr>
          <w:rFonts w:hint="eastAsia"/>
        </w:rPr>
        <w:t>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w:t>
      </w:r>
      <w:proofErr w:type="gramStart"/>
      <w:r>
        <w:rPr>
          <w:rFonts w:hint="eastAsia"/>
        </w:rPr>
        <w:t>後測之題</w:t>
      </w:r>
      <w:proofErr w:type="gramEnd"/>
      <w:r>
        <w:rPr>
          <w:rFonts w:hint="eastAsia"/>
        </w:rPr>
        <w:t>型為李克</w:t>
      </w:r>
      <w:proofErr w:type="gramStart"/>
      <w:r>
        <w:rPr>
          <w:rFonts w:hint="eastAsia"/>
        </w:rPr>
        <w:t>特</w:t>
      </w:r>
      <w:proofErr w:type="gramEnd"/>
      <w:r>
        <w:rPr>
          <w:rFonts w:hint="eastAsia"/>
        </w:rPr>
        <w:t>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w:t>
      </w:r>
      <w:proofErr w:type="gramStart"/>
      <w:r>
        <w:rPr>
          <w:rFonts w:hint="eastAsia"/>
        </w:rPr>
        <w:t>臺</w:t>
      </w:r>
      <w:proofErr w:type="gramEnd"/>
      <w:r>
        <w:rPr>
          <w:rFonts w:hint="eastAsia"/>
        </w:rPr>
        <w:t>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114"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11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w:t>
            </w:r>
            <w:proofErr w:type="gramStart"/>
            <w:r w:rsidRPr="00BF7EC2">
              <w:rPr>
                <w:rFonts w:hint="eastAsia"/>
              </w:rPr>
              <w:t>臺</w:t>
            </w:r>
            <w:proofErr w:type="gramEnd"/>
            <w:r w:rsidRPr="00BF7EC2">
              <w:rPr>
                <w:rFonts w:hint="eastAsia"/>
              </w:rPr>
              <w:t>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w:t>
            </w:r>
            <w:proofErr w:type="gramStart"/>
            <w:r w:rsidRPr="00BF7EC2">
              <w:rPr>
                <w:rFonts w:hint="eastAsia"/>
              </w:rPr>
              <w:t>個</w:t>
            </w:r>
            <w:proofErr w:type="gramEnd"/>
            <w:r w:rsidRPr="00BF7EC2">
              <w:rPr>
                <w:rFonts w:hint="eastAsia"/>
              </w:rPr>
              <w:t>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w:t>
            </w:r>
            <w:proofErr w:type="gramStart"/>
            <w:r w:rsidRPr="00BF7EC2">
              <w:rPr>
                <w:rFonts w:hint="eastAsia"/>
              </w:rPr>
              <w:t>臺</w:t>
            </w:r>
            <w:proofErr w:type="gramEnd"/>
            <w:r w:rsidRPr="00BF7EC2">
              <w:rPr>
                <w:rFonts w:hint="eastAsia"/>
              </w:rPr>
              <w:t>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w:t>
            </w:r>
            <w:proofErr w:type="gramStart"/>
            <w:r w:rsidRPr="00BF7EC2">
              <w:rPr>
                <w:rFonts w:hint="eastAsia"/>
              </w:rPr>
              <w:t>個</w:t>
            </w:r>
            <w:proofErr w:type="gramEnd"/>
            <w:r w:rsidRPr="00BF7EC2">
              <w:rPr>
                <w:rFonts w:hint="eastAsia"/>
              </w:rPr>
              <w:t>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115" w:name="_Toc107083467"/>
      <w:bookmarkEnd w:id="108"/>
      <w:r w:rsidRPr="0081442B">
        <w:rPr>
          <w:rFonts w:hint="eastAsia"/>
        </w:rPr>
        <w:lastRenderedPageBreak/>
        <w:t>資料蒐集與分析</w:t>
      </w:r>
      <w:bookmarkEnd w:id="115"/>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w:t>
      </w:r>
      <w:proofErr w:type="gramStart"/>
      <w:r>
        <w:rPr>
          <w:rFonts w:hint="eastAsia"/>
        </w:rPr>
        <w:t>準</w:t>
      </w:r>
      <w:proofErr w:type="gramEnd"/>
      <w:r>
        <w:rPr>
          <w:rFonts w:hint="eastAsia"/>
        </w:rPr>
        <w:t>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w:t>
      </w:r>
      <w:proofErr w:type="gramStart"/>
      <w:r>
        <w:rPr>
          <w:rFonts w:hint="eastAsia"/>
        </w:rPr>
        <w:t>概念前測成績及後測成績</w:t>
      </w:r>
      <w:proofErr w:type="gramEnd"/>
      <w:r>
        <w:rPr>
          <w:rFonts w:hint="eastAsia"/>
        </w:rPr>
        <w:t>、態度問卷</w:t>
      </w:r>
      <w:proofErr w:type="gramStart"/>
      <w:r>
        <w:rPr>
          <w:rFonts w:hint="eastAsia"/>
        </w:rPr>
        <w:t>前測與後測</w:t>
      </w:r>
      <w:proofErr w:type="gramEnd"/>
      <w:r>
        <w:rPr>
          <w:rFonts w:hint="eastAsia"/>
        </w:rPr>
        <w:t>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w:t>
      </w:r>
      <w:proofErr w:type="gramStart"/>
      <w:r>
        <w:rPr>
          <w:rFonts w:hint="eastAsia"/>
        </w:rPr>
        <w:t>概念前測</w:t>
      </w:r>
      <w:proofErr w:type="gramEnd"/>
      <w:r w:rsidRPr="00724D34">
        <w:rPr>
          <w:rFonts w:cs="Times New Roman" w:hint="eastAsia"/>
        </w:rPr>
        <w:t>、態度</w:t>
      </w:r>
      <w:proofErr w:type="gramStart"/>
      <w:r w:rsidRPr="00724D34">
        <w:rPr>
          <w:rFonts w:cs="Times New Roman" w:hint="eastAsia"/>
        </w:rPr>
        <w:t>問卷前測</w:t>
      </w:r>
      <w:proofErr w:type="gramEnd"/>
      <w:r w:rsidRPr="00724D34">
        <w:rPr>
          <w:rFonts w:cs="Times New Roman" w:hint="eastAsia"/>
        </w:rPr>
        <w:t>。</w:t>
      </w:r>
      <w:r>
        <w:rPr>
          <w:rFonts w:hint="eastAsia"/>
        </w:rPr>
        <w:t>人工智慧</w:t>
      </w:r>
      <w:proofErr w:type="gramStart"/>
      <w:r>
        <w:rPr>
          <w:rFonts w:hint="eastAsia"/>
        </w:rPr>
        <w:t>概念前測</w:t>
      </w:r>
      <w:r w:rsidRPr="00724D34">
        <w:rPr>
          <w:rFonts w:cs="Times New Roman" w:hint="eastAsia"/>
        </w:rPr>
        <w:t>目的</w:t>
      </w:r>
      <w:proofErr w:type="gramEnd"/>
      <w:r w:rsidRPr="00724D34">
        <w:rPr>
          <w:rFonts w:cs="Times New Roman" w:hint="eastAsia"/>
        </w:rPr>
        <w:t>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w:t>
      </w:r>
      <w:proofErr w:type="gramStart"/>
      <w:r w:rsidRPr="00724D34">
        <w:rPr>
          <w:rFonts w:cs="Times New Roman" w:hint="eastAsia"/>
        </w:rPr>
        <w:t>問卷前測之</w:t>
      </w:r>
      <w:proofErr w:type="gramEnd"/>
      <w:r w:rsidRPr="00724D34">
        <w:rPr>
          <w:rFonts w:cs="Times New Roman" w:hint="eastAsia"/>
        </w:rPr>
        <w:t>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w:t>
      </w:r>
      <w:proofErr w:type="gramStart"/>
      <w:r w:rsidRPr="00724D34">
        <w:rPr>
          <w:rFonts w:cs="Times New Roman" w:hint="eastAsia"/>
        </w:rPr>
        <w:t>問卷後測之</w:t>
      </w:r>
      <w:proofErr w:type="gramEnd"/>
      <w:r w:rsidRPr="00724D34">
        <w:rPr>
          <w:rFonts w:cs="Times New Roman" w:hint="eastAsia"/>
        </w:rPr>
        <w:t>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w:t>
      </w:r>
      <w:proofErr w:type="gramStart"/>
      <w:r w:rsidR="00506C8A">
        <w:rPr>
          <w:rFonts w:cs="Times New Roman" w:hint="eastAsia"/>
        </w:rPr>
        <w:t>一</w:t>
      </w:r>
      <w:proofErr w:type="gramEnd"/>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proofErr w:type="gramStart"/>
      <w:r w:rsidR="001C626F">
        <w:rPr>
          <w:rFonts w:cs="Times New Roman" w:hint="eastAsia"/>
        </w:rPr>
        <w:t>概念</w:t>
      </w:r>
      <w:r w:rsidRPr="00724D34">
        <w:rPr>
          <w:rFonts w:cs="Times New Roman" w:hint="eastAsia"/>
        </w:rPr>
        <w:t>後測</w:t>
      </w:r>
      <w:proofErr w:type="gramEnd"/>
      <w:r w:rsidRPr="00724D34">
        <w:rPr>
          <w:rFonts w:cs="Times New Roman" w:hint="eastAsia"/>
        </w:rPr>
        <w:t>、態度</w:t>
      </w:r>
      <w:proofErr w:type="gramStart"/>
      <w:r w:rsidRPr="00724D34">
        <w:rPr>
          <w:rFonts w:cs="Times New Roman" w:hint="eastAsia"/>
        </w:rPr>
        <w:t>問卷後測</w:t>
      </w:r>
      <w:proofErr w:type="gramEnd"/>
      <w:r w:rsidRPr="00724D34">
        <w:rPr>
          <w:rFonts w:cs="Times New Roman" w:hint="eastAsia"/>
        </w:rPr>
        <w:t>。人工智慧</w:t>
      </w:r>
      <w:proofErr w:type="gramStart"/>
      <w:r w:rsidR="001C626F">
        <w:rPr>
          <w:rFonts w:cs="Times New Roman" w:hint="eastAsia"/>
        </w:rPr>
        <w:t>概念</w:t>
      </w:r>
      <w:r w:rsidRPr="00724D34">
        <w:rPr>
          <w:rFonts w:cs="Times New Roman" w:hint="eastAsia"/>
        </w:rPr>
        <w:t>後測之</w:t>
      </w:r>
      <w:proofErr w:type="gramEnd"/>
      <w:r w:rsidRPr="00724D34">
        <w:rPr>
          <w:rFonts w:cs="Times New Roman" w:hint="eastAsia"/>
        </w:rPr>
        <w:t>目的為評量實驗組與控制組於人工智慧課程後，其人工智慧概念</w:t>
      </w:r>
      <w:r w:rsidR="001C626F">
        <w:rPr>
          <w:rFonts w:cs="Times New Roman" w:hint="eastAsia"/>
        </w:rPr>
        <w:t>之學習成就</w:t>
      </w:r>
      <w:r w:rsidRPr="00724D34">
        <w:rPr>
          <w:rFonts w:cs="Times New Roman" w:hint="eastAsia"/>
        </w:rPr>
        <w:t>是否有差異；態度</w:t>
      </w:r>
      <w:proofErr w:type="gramStart"/>
      <w:r w:rsidRPr="00724D34">
        <w:rPr>
          <w:rFonts w:cs="Times New Roman" w:hint="eastAsia"/>
        </w:rPr>
        <w:t>問卷後測之</w:t>
      </w:r>
      <w:proofErr w:type="gramEnd"/>
      <w:r w:rsidRPr="00724D34">
        <w:rPr>
          <w:rFonts w:cs="Times New Roman" w:hint="eastAsia"/>
        </w:rPr>
        <w:t>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proofErr w:type="gramStart"/>
      <w:r w:rsidR="00B8337C">
        <w:rPr>
          <w:rFonts w:cs="Times New Roman" w:hint="eastAsia"/>
        </w:rPr>
        <w:t>態度</w:t>
      </w:r>
      <w:r w:rsidR="00F10095">
        <w:rPr>
          <w:rFonts w:cs="Times New Roman" w:hint="eastAsia"/>
        </w:rPr>
        <w:t>後測</w:t>
      </w:r>
      <w:r w:rsidR="00B8337C">
        <w:rPr>
          <w:rFonts w:cs="Times New Roman" w:hint="eastAsia"/>
        </w:rPr>
        <w:t>問卷</w:t>
      </w:r>
      <w:proofErr w:type="gramEnd"/>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w:t>
      </w:r>
      <w:proofErr w:type="gramStart"/>
      <w:r w:rsidRPr="001941EB">
        <w:rPr>
          <w:rFonts w:cs="Times New Roman" w:hint="eastAsia"/>
        </w:rPr>
        <w:t>各待答</w:t>
      </w:r>
      <w:proofErr w:type="gramEnd"/>
      <w:r w:rsidRPr="001941EB">
        <w:rPr>
          <w:rFonts w:cs="Times New Roman" w:hint="eastAsia"/>
        </w:rPr>
        <w:t>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w:t>
      </w:r>
      <w:proofErr w:type="gramStart"/>
      <w:r w:rsidRPr="00DC4B80">
        <w:rPr>
          <w:rFonts w:cs="Times New Roman" w:hint="eastAsia"/>
        </w:rPr>
        <w:t>分別於課前</w:t>
      </w:r>
      <w:proofErr w:type="gramEnd"/>
      <w:r w:rsidRPr="00DC4B80">
        <w:rPr>
          <w:rFonts w:cs="Times New Roman" w:hint="eastAsia"/>
        </w:rPr>
        <w:t>進行</w:t>
      </w:r>
      <w:r w:rsidR="0058003D">
        <w:rPr>
          <w:rFonts w:cs="Times New Roman" w:hint="eastAsia"/>
        </w:rPr>
        <w:t>人工智慧</w:t>
      </w:r>
      <w:proofErr w:type="gramStart"/>
      <w:r w:rsidR="0058003D">
        <w:rPr>
          <w:rFonts w:cs="Times New Roman" w:hint="eastAsia"/>
        </w:rPr>
        <w:t>概念</w:t>
      </w:r>
      <w:r w:rsidRPr="00DC4B80">
        <w:rPr>
          <w:rFonts w:cs="Times New Roman" w:hint="eastAsia"/>
        </w:rPr>
        <w:t>前測以及</w:t>
      </w:r>
      <w:proofErr w:type="gramEnd"/>
      <w:r w:rsidRPr="00DC4B80">
        <w:rPr>
          <w:rFonts w:cs="Times New Roman" w:hint="eastAsia"/>
        </w:rPr>
        <w:t>課後</w:t>
      </w:r>
      <w:proofErr w:type="gramStart"/>
      <w:r w:rsidRPr="00DC4B80">
        <w:rPr>
          <w:rFonts w:cs="Times New Roman" w:hint="eastAsia"/>
        </w:rPr>
        <w:t>進行後測</w:t>
      </w:r>
      <w:proofErr w:type="gramEnd"/>
      <w:r w:rsidRPr="00DC4B80">
        <w:rPr>
          <w:rFonts w:cs="Times New Roman" w:hint="eastAsia"/>
        </w:rPr>
        <w:t>。統計方法採用單因子共變數分析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w:t>
      </w:r>
      <w:proofErr w:type="gramStart"/>
      <w:r w:rsidR="0058003D">
        <w:rPr>
          <w:rFonts w:cs="Times New Roman" w:hint="eastAsia"/>
        </w:rPr>
        <w:t>概念</w:t>
      </w:r>
      <w:r w:rsidR="0058003D" w:rsidRPr="00DC4B80">
        <w:rPr>
          <w:rFonts w:cs="Times New Roman" w:hint="eastAsia"/>
        </w:rPr>
        <w:t>前測</w:t>
      </w:r>
      <w:r w:rsidRPr="00DC4B80">
        <w:rPr>
          <w:rFonts w:cs="Times New Roman" w:hint="eastAsia"/>
        </w:rPr>
        <w:t>成績</w:t>
      </w:r>
      <w:proofErr w:type="gramEnd"/>
      <w:r w:rsidRPr="00DC4B80">
        <w:rPr>
          <w:rFonts w:cs="Times New Roman" w:hint="eastAsia"/>
        </w:rPr>
        <w:t>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w:t>
      </w:r>
      <w:proofErr w:type="gramStart"/>
      <w:r>
        <w:rPr>
          <w:rFonts w:hint="eastAsia"/>
        </w:rPr>
        <w:t>此外，</w:t>
      </w:r>
      <w:proofErr w:type="gramEnd"/>
      <w:r>
        <w:rPr>
          <w:rFonts w:hint="eastAsia"/>
        </w:rPr>
        <w:t>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116" w:name="_Toc107083468"/>
      <w:r w:rsidRPr="008F0A7D">
        <w:rPr>
          <w:rFonts w:hint="eastAsia"/>
        </w:rPr>
        <w:lastRenderedPageBreak/>
        <w:t>分析結果與討論</w:t>
      </w:r>
      <w:bookmarkEnd w:id="116"/>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w:t>
      </w:r>
      <w:proofErr w:type="gramStart"/>
      <w:r w:rsidRPr="00B21BFC">
        <w:rPr>
          <w:rFonts w:hint="eastAsia"/>
        </w:rPr>
        <w:t>本章共分為</w:t>
      </w:r>
      <w:proofErr w:type="gramEnd"/>
      <w:r w:rsidRPr="00B21BFC">
        <w:rPr>
          <w:rFonts w:hint="eastAsia"/>
        </w:rPr>
        <w:t>四節，前三節對應到研究</w:t>
      </w:r>
      <w:proofErr w:type="gramStart"/>
      <w:r w:rsidRPr="00B21BFC">
        <w:rPr>
          <w:rFonts w:hint="eastAsia"/>
        </w:rPr>
        <w:t>之待答問題</w:t>
      </w:r>
      <w:proofErr w:type="gramEnd"/>
      <w:r w:rsidRPr="00B21BFC">
        <w:rPr>
          <w:rFonts w:hint="eastAsia"/>
        </w:rPr>
        <w:t>，以說明實驗之分析結果。第一節為對人工智慧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117" w:name="_Toc107083469"/>
      <w:r>
        <w:rPr>
          <w:rFonts w:hint="eastAsia"/>
        </w:rPr>
        <w:t>對人工智慧學習成就之影響</w:t>
      </w:r>
      <w:bookmarkEnd w:id="117"/>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w:t>
      </w:r>
      <w:proofErr w:type="gramStart"/>
      <w:r>
        <w:rPr>
          <w:rFonts w:hint="eastAsia"/>
        </w:rPr>
        <w:t>概念前測成績（</w:t>
      </w:r>
      <w:proofErr w:type="gramEnd"/>
      <w:r>
        <w:rPr>
          <w:rFonts w:hint="eastAsia"/>
        </w:rPr>
        <w:t>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w:t>
      </w:r>
      <w:proofErr w:type="gramStart"/>
      <w:r>
        <w:rPr>
          <w:rFonts w:hint="eastAsia"/>
        </w:rPr>
        <w:t>）</w:t>
      </w:r>
      <w:proofErr w:type="gramEnd"/>
      <w:r>
        <w:rPr>
          <w:rFonts w:hint="eastAsia"/>
        </w:rPr>
        <w:t>以及人工智慧</w:t>
      </w:r>
      <w:proofErr w:type="gramStart"/>
      <w:r w:rsidR="004F5469">
        <w:rPr>
          <w:rFonts w:hint="eastAsia"/>
        </w:rPr>
        <w:t>概念</w:t>
      </w:r>
      <w:r>
        <w:rPr>
          <w:rFonts w:hint="eastAsia"/>
        </w:rPr>
        <w:t>後測成績（</w:t>
      </w:r>
      <w:proofErr w:type="gramEnd"/>
      <w:r>
        <w:rPr>
          <w:rFonts w:hint="eastAsia"/>
        </w:rPr>
        <w:t>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w:t>
      </w:r>
      <w:proofErr w:type="gramStart"/>
      <w:r>
        <w:rPr>
          <w:rFonts w:hint="eastAsia"/>
        </w:rPr>
        <w:t>）</w:t>
      </w:r>
      <w:proofErr w:type="gramEnd"/>
      <w:r>
        <w:rPr>
          <w:rFonts w:hint="eastAsia"/>
        </w:rPr>
        <w:t>。表</w:t>
      </w:r>
      <w:r>
        <w:rPr>
          <w:rFonts w:hint="eastAsia"/>
        </w:rPr>
        <w:t xml:space="preserve"> 4-1 </w:t>
      </w:r>
      <w:r>
        <w:rPr>
          <w:rFonts w:hint="eastAsia"/>
        </w:rPr>
        <w:t>為實驗組與控制組</w:t>
      </w:r>
      <w:r w:rsidR="004F5469">
        <w:rPr>
          <w:rFonts w:hint="eastAsia"/>
        </w:rPr>
        <w:t>人工智慧概念</w:t>
      </w:r>
      <w:proofErr w:type="gramStart"/>
      <w:r>
        <w:rPr>
          <w:rFonts w:hint="eastAsia"/>
        </w:rPr>
        <w:t>前測</w:t>
      </w:r>
      <w:r w:rsidR="004F5469">
        <w:rPr>
          <w:rFonts w:hint="eastAsia"/>
        </w:rPr>
        <w:t>與</w:t>
      </w:r>
      <w:r>
        <w:rPr>
          <w:rFonts w:hint="eastAsia"/>
        </w:rPr>
        <w:t>後測</w:t>
      </w:r>
      <w:proofErr w:type="gramEnd"/>
      <w:r>
        <w:rPr>
          <w:rFonts w:hint="eastAsia"/>
        </w:rPr>
        <w:t>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w:t>
      </w:r>
      <w:proofErr w:type="gramStart"/>
      <w:r w:rsidR="00A0019D">
        <w:rPr>
          <w:rFonts w:hint="eastAsia"/>
        </w:rPr>
        <w:t>迴</w:t>
      </w:r>
      <w:proofErr w:type="gramEnd"/>
      <w:r w:rsidR="00A0019D">
        <w:rPr>
          <w:rFonts w:hint="eastAsia"/>
        </w:rPr>
        <w:t>歸係數同質性檢定，以</w:t>
      </w:r>
      <w:r w:rsidR="004F5469">
        <w:rPr>
          <w:rFonts w:hint="eastAsia"/>
        </w:rPr>
        <w:t>人工智慧</w:t>
      </w:r>
      <w:proofErr w:type="gramStart"/>
      <w:r w:rsidR="004F5469">
        <w:rPr>
          <w:rFonts w:hint="eastAsia"/>
        </w:rPr>
        <w:t>概念</w:t>
      </w:r>
      <w:r w:rsidR="00A0019D">
        <w:rPr>
          <w:rFonts w:hint="eastAsia"/>
        </w:rPr>
        <w:t>前測作為</w:t>
      </w:r>
      <w:proofErr w:type="gramEnd"/>
      <w:r w:rsidR="00A0019D">
        <w:rPr>
          <w:rFonts w:hint="eastAsia"/>
        </w:rPr>
        <w:t>共變數，目的為排除學習者電腦科學起點行為之差異，以人工智慧</w:t>
      </w:r>
      <w:proofErr w:type="gramStart"/>
      <w:r w:rsidR="004F5469">
        <w:rPr>
          <w:rFonts w:hint="eastAsia"/>
        </w:rPr>
        <w:t>概念</w:t>
      </w:r>
      <w:r w:rsidR="00A0019D">
        <w:rPr>
          <w:rFonts w:hint="eastAsia"/>
        </w:rPr>
        <w:t>後測作為</w:t>
      </w:r>
      <w:proofErr w:type="gramEnd"/>
      <w:r w:rsidR="00A0019D">
        <w:rPr>
          <w:rFonts w:hint="eastAsia"/>
        </w:rPr>
        <w:t>依變數，並進行</w:t>
      </w:r>
      <w:proofErr w:type="gramStart"/>
      <w:r w:rsidR="00A0019D">
        <w:rPr>
          <w:rFonts w:hint="eastAsia"/>
        </w:rPr>
        <w:t>迴</w:t>
      </w:r>
      <w:proofErr w:type="gramEnd"/>
      <w:r w:rsidR="00A0019D">
        <w:rPr>
          <w:rFonts w:hint="eastAsia"/>
        </w:rPr>
        <w:t>歸斜率同質性檢定，</w:t>
      </w:r>
      <w:proofErr w:type="gramStart"/>
      <w:r w:rsidR="00A0019D">
        <w:rPr>
          <w:rFonts w:hint="eastAsia"/>
        </w:rPr>
        <w:t>迴</w:t>
      </w:r>
      <w:proofErr w:type="gramEnd"/>
      <w:r w:rsidR="00A0019D">
        <w:rPr>
          <w:rFonts w:hint="eastAsia"/>
        </w:rPr>
        <w:t>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w:t>
      </w:r>
      <w:proofErr w:type="gramStart"/>
      <w:r w:rsidR="00A0019D">
        <w:rPr>
          <w:rFonts w:hint="eastAsia"/>
        </w:rPr>
        <w:t>迴</w:t>
      </w:r>
      <w:proofErr w:type="gramEnd"/>
      <w:r w:rsidR="00A0019D">
        <w:rPr>
          <w:rFonts w:hint="eastAsia"/>
        </w:rPr>
        <w:t>歸係數同質性考驗摘要表。</w:t>
      </w:r>
    </w:p>
    <w:p w14:paraId="44D4C6B7" w14:textId="19B2F373" w:rsidR="00E20927" w:rsidRDefault="00A0019D" w:rsidP="00A0019D">
      <w:pPr>
        <w:ind w:firstLine="480"/>
      </w:pPr>
      <w:r>
        <w:rPr>
          <w:rFonts w:hint="eastAsia"/>
        </w:rPr>
        <w:t>之後進行單因子共變數分析實驗組與控制組於人工智慧</w:t>
      </w:r>
      <w:proofErr w:type="gramStart"/>
      <w:r w:rsidR="004F5469">
        <w:rPr>
          <w:rFonts w:hint="eastAsia"/>
        </w:rPr>
        <w:t>概念</w:t>
      </w:r>
      <w:r>
        <w:rPr>
          <w:rFonts w:hint="eastAsia"/>
        </w:rPr>
        <w:t>後測成績</w:t>
      </w:r>
      <w:proofErr w:type="gramEnd"/>
      <w:r>
        <w:rPr>
          <w:rFonts w:hint="eastAsia"/>
        </w:rPr>
        <w:t>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w:t>
      </w:r>
      <w:proofErr w:type="gramStart"/>
      <w:r>
        <w:rPr>
          <w:rFonts w:hint="eastAsia"/>
        </w:rPr>
        <w:t>科學前測的</w:t>
      </w:r>
      <w:proofErr w:type="gramEnd"/>
      <w:r>
        <w:rPr>
          <w:rFonts w:hint="eastAsia"/>
        </w:rPr>
        <w:t>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proofErr w:type="gramStart"/>
      <w:r w:rsidRPr="00643416">
        <w:rPr>
          <w:rFonts w:hint="eastAsia"/>
        </w:rPr>
        <w:t>前測與後測</w:t>
      </w:r>
      <w:proofErr w:type="gramEnd"/>
      <w:r w:rsidRPr="00643416">
        <w:rPr>
          <w:rFonts w:hint="eastAsia"/>
        </w:rPr>
        <w:t>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proofErr w:type="gramStart"/>
            <w:r>
              <w:rPr>
                <w:rFonts w:hint="eastAsia"/>
                <w:color w:val="000000" w:themeColor="text1"/>
              </w:rPr>
              <w:t>概念前測</w:t>
            </w:r>
            <w:proofErr w:type="gramEnd"/>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proofErr w:type="gramStart"/>
            <w:r>
              <w:rPr>
                <w:rFonts w:hint="eastAsia"/>
                <w:color w:val="000000" w:themeColor="text1"/>
              </w:rPr>
              <w:t>概念後測</w:t>
            </w:r>
            <w:proofErr w:type="gramEnd"/>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proofErr w:type="gramStart"/>
            <w:r>
              <w:rPr>
                <w:rFonts w:hint="eastAsia"/>
                <w:color w:val="000000" w:themeColor="text1"/>
              </w:rPr>
              <w:t>概念前測</w:t>
            </w:r>
            <w:proofErr w:type="gramEnd"/>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proofErr w:type="gramStart"/>
            <w:r>
              <w:rPr>
                <w:rFonts w:hint="eastAsia"/>
                <w:color w:val="000000" w:themeColor="text1"/>
              </w:rPr>
              <w:t>概念後測</w:t>
            </w:r>
            <w:proofErr w:type="gramEnd"/>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w:t>
      </w:r>
      <w:proofErr w:type="gramStart"/>
      <w:r w:rsidRPr="00387D03">
        <w:rPr>
          <w:rFonts w:hint="eastAsia"/>
        </w:rPr>
        <w:t>迴</w:t>
      </w:r>
      <w:proofErr w:type="gramEnd"/>
      <w:r w:rsidRPr="00387D03">
        <w:rPr>
          <w:rFonts w:hint="eastAsia"/>
        </w:rPr>
        <w:t>歸係數同質性考驗摘要表</w:t>
      </w:r>
    </w:p>
    <w:p w14:paraId="6DC499A6" w14:textId="6E24E3E1" w:rsidR="00FC2DA7" w:rsidRPr="00FC2DA7" w:rsidRDefault="00FC2DA7" w:rsidP="00FC2DA7">
      <w:pPr>
        <w:ind w:firstLine="400"/>
        <w:jc w:val="center"/>
        <w:rPr>
          <w:sz w:val="20"/>
          <w:szCs w:val="20"/>
        </w:rPr>
      </w:pPr>
      <w:proofErr w:type="gramStart"/>
      <w:r>
        <w:rPr>
          <w:rFonts w:hint="eastAsia"/>
          <w:sz w:val="20"/>
          <w:szCs w:val="20"/>
        </w:rPr>
        <w:t>（</w:t>
      </w:r>
      <w:proofErr w:type="gramEnd"/>
      <w:r>
        <w:rPr>
          <w:rFonts w:hint="eastAsia"/>
          <w:sz w:val="20"/>
          <w:szCs w:val="20"/>
        </w:rPr>
        <w:t>依變數：</w:t>
      </w:r>
      <w:r w:rsidR="006E6193" w:rsidRPr="006E6193">
        <w:rPr>
          <w:rFonts w:hint="eastAsia"/>
          <w:sz w:val="20"/>
          <w:szCs w:val="20"/>
        </w:rPr>
        <w:t>人工智慧</w:t>
      </w:r>
      <w:proofErr w:type="gramStart"/>
      <w:r w:rsidR="006E6193" w:rsidRPr="006E6193">
        <w:rPr>
          <w:rFonts w:hint="eastAsia"/>
          <w:sz w:val="20"/>
          <w:szCs w:val="20"/>
        </w:rPr>
        <w:t>成就後測成績</w:t>
      </w:r>
      <w:r>
        <w:rPr>
          <w:rFonts w:hint="eastAsia"/>
          <w:sz w:val="20"/>
          <w:szCs w:val="20"/>
        </w:rPr>
        <w:t>）</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proofErr w:type="gramStart"/>
            <w:r>
              <w:rPr>
                <w:rFonts w:hint="eastAsia"/>
                <w:color w:val="000000" w:themeColor="text1"/>
              </w:rPr>
              <w:t>均方和</w:t>
            </w:r>
            <w:proofErr w:type="gramEnd"/>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proofErr w:type="gramStart"/>
            <w:r>
              <w:rPr>
                <w:rFonts w:hint="eastAsia"/>
                <w:color w:val="000000" w:themeColor="text1"/>
              </w:rPr>
              <w:t>概念前測</w:t>
            </w:r>
            <w:proofErr w:type="gramEnd"/>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w:t>
            </w:r>
            <w:proofErr w:type="gramStart"/>
            <w:r>
              <w:rPr>
                <w:rFonts w:hint="eastAsia"/>
                <w:color w:val="000000" w:themeColor="text1"/>
              </w:rPr>
              <w:t>概念前測</w:t>
            </w:r>
            <w:proofErr w:type="gramEnd"/>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proofErr w:type="gramStart"/>
      <w:r>
        <w:rPr>
          <w:rFonts w:hint="eastAsia"/>
        </w:rPr>
        <w:t>概念</w:t>
      </w:r>
      <w:r w:rsidRPr="00651A18">
        <w:rPr>
          <w:rFonts w:hint="eastAsia"/>
        </w:rPr>
        <w:t>後測之</w:t>
      </w:r>
      <w:proofErr w:type="gramEnd"/>
      <w:r w:rsidRPr="00651A18">
        <w:rPr>
          <w:rFonts w:hint="eastAsia"/>
        </w:rPr>
        <w:t>單因子共變數分析摘要表</w:t>
      </w:r>
    </w:p>
    <w:p w14:paraId="54882071" w14:textId="74D8840B" w:rsidR="00771245" w:rsidRPr="00771245" w:rsidRDefault="00771245" w:rsidP="00771245">
      <w:pPr>
        <w:ind w:firstLine="400"/>
        <w:jc w:val="center"/>
        <w:rPr>
          <w:sz w:val="20"/>
          <w:szCs w:val="20"/>
        </w:rPr>
      </w:pPr>
      <w:proofErr w:type="gramStart"/>
      <w:r>
        <w:rPr>
          <w:rFonts w:hint="eastAsia"/>
          <w:sz w:val="20"/>
          <w:szCs w:val="20"/>
        </w:rPr>
        <w:t>（</w:t>
      </w:r>
      <w:proofErr w:type="gramEnd"/>
      <w:r w:rsidRPr="00A0019D">
        <w:rPr>
          <w:rFonts w:hint="eastAsia"/>
          <w:sz w:val="20"/>
          <w:szCs w:val="20"/>
        </w:rPr>
        <w:t>依變數：人工智慧</w:t>
      </w:r>
      <w:proofErr w:type="gramStart"/>
      <w:r w:rsidRPr="00A0019D">
        <w:rPr>
          <w:rFonts w:hint="eastAsia"/>
          <w:sz w:val="20"/>
          <w:szCs w:val="20"/>
        </w:rPr>
        <w:t>成就後測成績</w:t>
      </w:r>
      <w:r>
        <w:rPr>
          <w:rFonts w:hint="eastAsia"/>
          <w:sz w:val="20"/>
          <w:szCs w:val="20"/>
        </w:rPr>
        <w:t>）</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proofErr w:type="gramStart"/>
            <w:r>
              <w:rPr>
                <w:rFonts w:hint="eastAsia"/>
                <w:color w:val="000000" w:themeColor="text1"/>
              </w:rPr>
              <w:t>均方和</w:t>
            </w:r>
            <w:proofErr w:type="gramEnd"/>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proofErr w:type="gramStart"/>
            <w:r>
              <w:rPr>
                <w:rFonts w:hint="eastAsia"/>
                <w:color w:val="000000" w:themeColor="text1"/>
              </w:rPr>
              <w:t>前測</w:t>
            </w:r>
            <w:proofErr w:type="gramEnd"/>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w:t>
      </w:r>
      <w:proofErr w:type="gramStart"/>
      <w:r>
        <w:rPr>
          <w:rFonts w:hint="eastAsia"/>
        </w:rPr>
        <w:t>控制組</w:t>
      </w:r>
      <w:r w:rsidR="005E68FC">
        <w:rPr>
          <w:rFonts w:hint="eastAsia"/>
        </w:rPr>
        <w:t>隨堂</w:t>
      </w:r>
      <w:proofErr w:type="gramEnd"/>
      <w:r w:rsidR="005E68FC">
        <w:rPr>
          <w:rFonts w:hint="eastAsia"/>
        </w:rPr>
        <w:t>測驗平均成績</w:t>
      </w:r>
      <w:r>
        <w:rPr>
          <w:rFonts w:hint="eastAsia"/>
        </w:rPr>
        <w:t>之描述性統計</w:t>
      </w:r>
      <w:r w:rsidR="005E68FC">
        <w:rPr>
          <w:rFonts w:hint="eastAsia"/>
        </w:rPr>
        <w:t>。而進一步以人工智慧</w:t>
      </w:r>
      <w:proofErr w:type="gramStart"/>
      <w:r w:rsidR="005E68FC">
        <w:rPr>
          <w:rFonts w:hint="eastAsia"/>
        </w:rPr>
        <w:t>概念前測作為</w:t>
      </w:r>
      <w:proofErr w:type="gramEnd"/>
      <w:r w:rsidR="005E68FC">
        <w:rPr>
          <w:rFonts w:hint="eastAsia"/>
        </w:rPr>
        <w:t>共變數，進行組內</w:t>
      </w:r>
      <w:proofErr w:type="gramStart"/>
      <w:r w:rsidR="005E68FC">
        <w:rPr>
          <w:rFonts w:hint="eastAsia"/>
        </w:rPr>
        <w:t>迴</w:t>
      </w:r>
      <w:proofErr w:type="gramEnd"/>
      <w:r w:rsidR="005E68FC">
        <w:rPr>
          <w:rFonts w:hint="eastAsia"/>
        </w:rPr>
        <w:t>歸係數同質性檢定，排除學習者電腦科學起點行為之差異，以隨堂測驗平均成績作為依變數，並進行</w:t>
      </w:r>
      <w:proofErr w:type="gramStart"/>
      <w:r w:rsidR="005E68FC">
        <w:rPr>
          <w:rFonts w:hint="eastAsia"/>
        </w:rPr>
        <w:t>迴</w:t>
      </w:r>
      <w:proofErr w:type="gramEnd"/>
      <w:r w:rsidR="005E68FC">
        <w:rPr>
          <w:rFonts w:hint="eastAsia"/>
        </w:rPr>
        <w:t>歸斜率同質性檢定，</w:t>
      </w:r>
      <w:proofErr w:type="gramStart"/>
      <w:r w:rsidR="005E68FC">
        <w:rPr>
          <w:rFonts w:hint="eastAsia"/>
        </w:rPr>
        <w:t>迴</w:t>
      </w:r>
      <w:proofErr w:type="gramEnd"/>
      <w:r w:rsidR="005E68FC">
        <w:rPr>
          <w:rFonts w:hint="eastAsia"/>
        </w:rPr>
        <w:t>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w:t>
      </w:r>
      <w:proofErr w:type="gramStart"/>
      <w:r w:rsidR="005E68FC">
        <w:rPr>
          <w:rFonts w:hint="eastAsia"/>
        </w:rPr>
        <w:t>迴</w:t>
      </w:r>
      <w:proofErr w:type="gramEnd"/>
      <w:r w:rsidR="005E68FC">
        <w:rPr>
          <w:rFonts w:hint="eastAsia"/>
        </w:rPr>
        <w:t>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w:t>
      </w:r>
      <w:proofErr w:type="gramStart"/>
      <w:r>
        <w:rPr>
          <w:rFonts w:hint="eastAsia"/>
        </w:rPr>
        <w:t>科學前測的</w:t>
      </w:r>
      <w:proofErr w:type="gramEnd"/>
      <w:r>
        <w:rPr>
          <w:rFonts w:hint="eastAsia"/>
        </w:rPr>
        <w:t>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w:t>
      </w:r>
      <w:proofErr w:type="gramStart"/>
      <w:r w:rsidRPr="00471480">
        <w:rPr>
          <w:rFonts w:hint="eastAsia"/>
        </w:rPr>
        <w:t>迴</w:t>
      </w:r>
      <w:proofErr w:type="gramEnd"/>
      <w:r w:rsidRPr="00471480">
        <w:rPr>
          <w:rFonts w:hint="eastAsia"/>
        </w:rPr>
        <w:t>歸係數同質性考驗摘要表</w:t>
      </w:r>
    </w:p>
    <w:p w14:paraId="25E08EB1" w14:textId="3531CA1C" w:rsidR="0073231B" w:rsidRPr="0073231B" w:rsidRDefault="0073231B" w:rsidP="0073231B">
      <w:pPr>
        <w:ind w:firstLine="400"/>
        <w:jc w:val="center"/>
        <w:rPr>
          <w:sz w:val="20"/>
          <w:szCs w:val="20"/>
        </w:rPr>
      </w:pPr>
      <w:proofErr w:type="gramStart"/>
      <w:r>
        <w:rPr>
          <w:rFonts w:hint="eastAsia"/>
          <w:sz w:val="20"/>
          <w:szCs w:val="20"/>
        </w:rPr>
        <w:t>（</w:t>
      </w:r>
      <w:proofErr w:type="gramEnd"/>
      <w:r>
        <w:rPr>
          <w:rFonts w:hint="eastAsia"/>
          <w:sz w:val="20"/>
          <w:szCs w:val="20"/>
        </w:rPr>
        <w:t>依變數：隨堂測驗平均</w:t>
      </w:r>
      <w:r w:rsidRPr="006E6193">
        <w:rPr>
          <w:rFonts w:hint="eastAsia"/>
          <w:sz w:val="20"/>
          <w:szCs w:val="20"/>
        </w:rPr>
        <w:t>成績</w:t>
      </w:r>
      <w:proofErr w:type="gramStart"/>
      <w:r>
        <w:rPr>
          <w:rFonts w:hint="eastAsia"/>
          <w:sz w:val="20"/>
          <w:szCs w:val="20"/>
        </w:rPr>
        <w:t>）</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905C20">
        <w:tc>
          <w:tcPr>
            <w:tcW w:w="1560" w:type="dxa"/>
            <w:tcBorders>
              <w:top w:val="single" w:sz="12" w:space="0" w:color="auto"/>
              <w:bottom w:val="single" w:sz="12" w:space="0" w:color="auto"/>
            </w:tcBorders>
            <w:vAlign w:val="center"/>
          </w:tcPr>
          <w:p w14:paraId="68214F39" w14:textId="77777777" w:rsidR="00042F13" w:rsidRDefault="00042F13" w:rsidP="00905C20">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905C20">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905C20">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905C20">
            <w:pPr>
              <w:ind w:firstLineChars="0" w:firstLine="0"/>
              <w:jc w:val="center"/>
              <w:rPr>
                <w:color w:val="000000" w:themeColor="text1"/>
              </w:rPr>
            </w:pPr>
            <w:proofErr w:type="gramStart"/>
            <w:r>
              <w:rPr>
                <w:rFonts w:hint="eastAsia"/>
                <w:color w:val="000000" w:themeColor="text1"/>
              </w:rPr>
              <w:t>均方和</w:t>
            </w:r>
            <w:proofErr w:type="gramEnd"/>
          </w:p>
        </w:tc>
        <w:tc>
          <w:tcPr>
            <w:tcW w:w="1432" w:type="dxa"/>
            <w:tcBorders>
              <w:top w:val="single" w:sz="12" w:space="0" w:color="auto"/>
              <w:bottom w:val="single" w:sz="12" w:space="0" w:color="auto"/>
            </w:tcBorders>
            <w:vAlign w:val="center"/>
          </w:tcPr>
          <w:p w14:paraId="5BCA895F" w14:textId="77777777" w:rsidR="00042F13" w:rsidRPr="00FC2DA7" w:rsidRDefault="00042F13" w:rsidP="00905C20">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905C20">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905C20">
        <w:tc>
          <w:tcPr>
            <w:tcW w:w="1560" w:type="dxa"/>
            <w:tcBorders>
              <w:top w:val="single" w:sz="12" w:space="0" w:color="auto"/>
              <w:bottom w:val="single" w:sz="6" w:space="0" w:color="auto"/>
            </w:tcBorders>
            <w:vAlign w:val="center"/>
          </w:tcPr>
          <w:p w14:paraId="071F8FC1" w14:textId="77777777" w:rsidR="00042F13" w:rsidRDefault="00042F13" w:rsidP="00905C20">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905C20">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905C20">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905C20">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905C20">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905C20">
        <w:tc>
          <w:tcPr>
            <w:tcW w:w="1560" w:type="dxa"/>
            <w:tcBorders>
              <w:top w:val="single" w:sz="6" w:space="0" w:color="auto"/>
              <w:bottom w:val="single" w:sz="6" w:space="0" w:color="auto"/>
            </w:tcBorders>
            <w:vAlign w:val="center"/>
          </w:tcPr>
          <w:p w14:paraId="52766FF7" w14:textId="77777777" w:rsidR="00042F13" w:rsidRDefault="00042F13" w:rsidP="00905C20">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905C20">
            <w:pPr>
              <w:ind w:firstLineChars="0" w:firstLine="0"/>
              <w:jc w:val="center"/>
              <w:rPr>
                <w:color w:val="000000" w:themeColor="text1"/>
              </w:rPr>
            </w:pPr>
            <w:proofErr w:type="gramStart"/>
            <w:r>
              <w:rPr>
                <w:rFonts w:hint="eastAsia"/>
                <w:color w:val="000000" w:themeColor="text1"/>
              </w:rPr>
              <w:t>概念前測</w:t>
            </w:r>
            <w:proofErr w:type="gramEnd"/>
          </w:p>
        </w:tc>
        <w:tc>
          <w:tcPr>
            <w:tcW w:w="1432" w:type="dxa"/>
            <w:tcBorders>
              <w:top w:val="single" w:sz="6" w:space="0" w:color="auto"/>
              <w:bottom w:val="single" w:sz="6" w:space="0" w:color="auto"/>
            </w:tcBorders>
            <w:vAlign w:val="center"/>
          </w:tcPr>
          <w:p w14:paraId="66ACF84A" w14:textId="05EC9F30" w:rsidR="00042F13" w:rsidRDefault="0073231B" w:rsidP="00905C20">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905C20">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905C20">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905C20">
        <w:tc>
          <w:tcPr>
            <w:tcW w:w="1560" w:type="dxa"/>
            <w:tcBorders>
              <w:top w:val="single" w:sz="6" w:space="0" w:color="auto"/>
              <w:bottom w:val="single" w:sz="6" w:space="0" w:color="auto"/>
            </w:tcBorders>
            <w:vAlign w:val="center"/>
          </w:tcPr>
          <w:p w14:paraId="30A0C629" w14:textId="77777777" w:rsidR="00042F13" w:rsidRDefault="00042F13" w:rsidP="00905C20">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w:t>
            </w:r>
            <w:proofErr w:type="gramStart"/>
            <w:r>
              <w:rPr>
                <w:rFonts w:hint="eastAsia"/>
                <w:color w:val="000000" w:themeColor="text1"/>
              </w:rPr>
              <w:t>概念前測</w:t>
            </w:r>
            <w:proofErr w:type="gramEnd"/>
          </w:p>
        </w:tc>
        <w:tc>
          <w:tcPr>
            <w:tcW w:w="1432" w:type="dxa"/>
            <w:tcBorders>
              <w:top w:val="single" w:sz="6" w:space="0" w:color="auto"/>
              <w:bottom w:val="single" w:sz="6" w:space="0" w:color="auto"/>
            </w:tcBorders>
            <w:vAlign w:val="center"/>
          </w:tcPr>
          <w:p w14:paraId="22DEEDEF" w14:textId="18D4B550" w:rsidR="00042F13" w:rsidRDefault="0073231B" w:rsidP="00905C20">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905C20">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905C20">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905C20">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905C20">
        <w:tc>
          <w:tcPr>
            <w:tcW w:w="1560" w:type="dxa"/>
            <w:tcBorders>
              <w:top w:val="single" w:sz="6" w:space="0" w:color="auto"/>
              <w:bottom w:val="single" w:sz="6" w:space="0" w:color="auto"/>
            </w:tcBorders>
            <w:vAlign w:val="center"/>
          </w:tcPr>
          <w:p w14:paraId="32E8E914" w14:textId="77777777" w:rsidR="00042F13" w:rsidRDefault="00042F13" w:rsidP="00905C20">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905C20">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905C20">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905C20">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905C20">
            <w:pPr>
              <w:ind w:firstLineChars="0" w:firstLine="0"/>
              <w:jc w:val="center"/>
              <w:rPr>
                <w:color w:val="000000" w:themeColor="text1"/>
              </w:rPr>
            </w:pPr>
          </w:p>
        </w:tc>
      </w:tr>
      <w:tr w:rsidR="00042F13" w14:paraId="4ADE80A1" w14:textId="77777777" w:rsidTr="00905C20">
        <w:tc>
          <w:tcPr>
            <w:tcW w:w="1560" w:type="dxa"/>
            <w:tcBorders>
              <w:top w:val="single" w:sz="6" w:space="0" w:color="auto"/>
              <w:bottom w:val="single" w:sz="12" w:space="0" w:color="auto"/>
            </w:tcBorders>
            <w:vAlign w:val="center"/>
          </w:tcPr>
          <w:p w14:paraId="4BC8E2CE" w14:textId="77777777" w:rsidR="00042F13" w:rsidRDefault="00042F13" w:rsidP="00905C20">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905C20">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905C20">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905C20">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905C20">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proofErr w:type="gramStart"/>
      <w:r>
        <w:rPr>
          <w:rFonts w:hint="eastAsia"/>
          <w:sz w:val="20"/>
          <w:szCs w:val="20"/>
        </w:rPr>
        <w:t>（</w:t>
      </w:r>
      <w:proofErr w:type="gramEnd"/>
      <w:r>
        <w:rPr>
          <w:rFonts w:hint="eastAsia"/>
          <w:sz w:val="20"/>
          <w:szCs w:val="20"/>
        </w:rPr>
        <w:t>依變數：隨堂測驗平均</w:t>
      </w:r>
      <w:r w:rsidRPr="006E6193">
        <w:rPr>
          <w:rFonts w:hint="eastAsia"/>
          <w:sz w:val="20"/>
          <w:szCs w:val="20"/>
        </w:rPr>
        <w:t>成績</w:t>
      </w:r>
      <w:proofErr w:type="gramStart"/>
      <w:r>
        <w:rPr>
          <w:rFonts w:hint="eastAsia"/>
          <w:sz w:val="20"/>
          <w:szCs w:val="20"/>
        </w:rPr>
        <w:t>）</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905C20">
        <w:tc>
          <w:tcPr>
            <w:tcW w:w="1453" w:type="dxa"/>
            <w:tcBorders>
              <w:top w:val="single" w:sz="12" w:space="0" w:color="auto"/>
              <w:bottom w:val="single" w:sz="12" w:space="0" w:color="auto"/>
            </w:tcBorders>
            <w:vAlign w:val="center"/>
          </w:tcPr>
          <w:p w14:paraId="5AB9FBF7" w14:textId="77777777" w:rsidR="00CC24FA" w:rsidRDefault="00CC24FA" w:rsidP="00905C20">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905C20">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905C20">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905C20">
            <w:pPr>
              <w:ind w:firstLineChars="0" w:firstLine="0"/>
              <w:jc w:val="center"/>
              <w:rPr>
                <w:color w:val="000000" w:themeColor="text1"/>
              </w:rPr>
            </w:pPr>
            <w:proofErr w:type="gramStart"/>
            <w:r>
              <w:rPr>
                <w:rFonts w:hint="eastAsia"/>
                <w:color w:val="000000" w:themeColor="text1"/>
              </w:rPr>
              <w:t>均方和</w:t>
            </w:r>
            <w:proofErr w:type="gramEnd"/>
          </w:p>
        </w:tc>
        <w:tc>
          <w:tcPr>
            <w:tcW w:w="1454" w:type="dxa"/>
            <w:tcBorders>
              <w:top w:val="single" w:sz="12" w:space="0" w:color="auto"/>
              <w:bottom w:val="single" w:sz="12" w:space="0" w:color="auto"/>
            </w:tcBorders>
            <w:vAlign w:val="center"/>
          </w:tcPr>
          <w:p w14:paraId="03AD48E4" w14:textId="77777777" w:rsidR="00CC24FA" w:rsidRDefault="00CC24FA" w:rsidP="00905C20">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905C20">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905C20">
        <w:tc>
          <w:tcPr>
            <w:tcW w:w="1453" w:type="dxa"/>
            <w:tcBorders>
              <w:top w:val="single" w:sz="12" w:space="0" w:color="auto"/>
              <w:bottom w:val="single" w:sz="6" w:space="0" w:color="auto"/>
            </w:tcBorders>
            <w:vAlign w:val="center"/>
          </w:tcPr>
          <w:p w14:paraId="3BD8C5E0" w14:textId="77777777" w:rsidR="00CC24FA" w:rsidRDefault="00CC24FA" w:rsidP="00905C20">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905C20">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905C20">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905C20">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905C20">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905C20">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905C20">
        <w:tc>
          <w:tcPr>
            <w:tcW w:w="1453" w:type="dxa"/>
            <w:tcBorders>
              <w:top w:val="single" w:sz="6" w:space="0" w:color="auto"/>
              <w:bottom w:val="single" w:sz="6" w:space="0" w:color="auto"/>
            </w:tcBorders>
            <w:vAlign w:val="center"/>
          </w:tcPr>
          <w:p w14:paraId="4191469D" w14:textId="77777777" w:rsidR="00CC24FA" w:rsidRDefault="00CC24FA" w:rsidP="00905C20">
            <w:pPr>
              <w:ind w:firstLineChars="0" w:firstLine="0"/>
              <w:jc w:val="center"/>
              <w:rPr>
                <w:color w:val="000000" w:themeColor="text1"/>
              </w:rPr>
            </w:pPr>
            <w:proofErr w:type="gramStart"/>
            <w:r>
              <w:rPr>
                <w:rFonts w:hint="eastAsia"/>
                <w:color w:val="000000" w:themeColor="text1"/>
              </w:rPr>
              <w:t>前測</w:t>
            </w:r>
            <w:proofErr w:type="gramEnd"/>
          </w:p>
        </w:tc>
        <w:tc>
          <w:tcPr>
            <w:tcW w:w="1453" w:type="dxa"/>
            <w:tcBorders>
              <w:top w:val="single" w:sz="6" w:space="0" w:color="auto"/>
              <w:bottom w:val="single" w:sz="6" w:space="0" w:color="auto"/>
            </w:tcBorders>
            <w:vAlign w:val="center"/>
          </w:tcPr>
          <w:p w14:paraId="7D4ED431" w14:textId="0B7E9731" w:rsidR="00CC24FA" w:rsidRDefault="00CC24FA" w:rsidP="00905C20">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905C20">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905C20">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905C20">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905C20">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905C20">
        <w:tc>
          <w:tcPr>
            <w:tcW w:w="1453" w:type="dxa"/>
            <w:tcBorders>
              <w:top w:val="single" w:sz="6" w:space="0" w:color="auto"/>
              <w:bottom w:val="single" w:sz="12" w:space="0" w:color="auto"/>
            </w:tcBorders>
            <w:vAlign w:val="center"/>
          </w:tcPr>
          <w:p w14:paraId="145D5E76" w14:textId="77777777" w:rsidR="00CC24FA" w:rsidRDefault="00CC24FA" w:rsidP="00905C20">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905C20">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905C20">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905C20">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905C20">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905C20">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118" w:name="_Toc107083470"/>
      <w:r>
        <w:rPr>
          <w:rFonts w:hint="eastAsia"/>
        </w:rPr>
        <w:lastRenderedPageBreak/>
        <w:t>對學習態度之影響</w:t>
      </w:r>
      <w:bookmarkEnd w:id="118"/>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w:t>
      </w:r>
      <w:proofErr w:type="gramStart"/>
      <w:r>
        <w:rPr>
          <w:rFonts w:hint="eastAsia"/>
        </w:rPr>
        <w:t>前測作為共變</w:t>
      </w:r>
      <w:proofErr w:type="gramEnd"/>
      <w:r>
        <w:rPr>
          <w:rFonts w:hint="eastAsia"/>
        </w:rPr>
        <w:t>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w:t>
      </w:r>
      <w:proofErr w:type="gramStart"/>
      <w:r w:rsidR="00B71265" w:rsidRPr="00B71265">
        <w:rPr>
          <w:rFonts w:hint="eastAsia"/>
          <w:b/>
        </w:rPr>
        <w:t>後測信</w:t>
      </w:r>
      <w:proofErr w:type="gramEnd"/>
      <w:r w:rsidR="00B71265" w:rsidRPr="00B71265">
        <w:rPr>
          <w:rFonts w:hint="eastAsia"/>
          <w:b/>
        </w:rPr>
        <w:t>度分析</w:t>
      </w:r>
    </w:p>
    <w:p w14:paraId="78C008A9" w14:textId="5AD1DBB1" w:rsidR="00B71265" w:rsidRPr="00B71265" w:rsidRDefault="00B71265" w:rsidP="00DA3C58">
      <w:pPr>
        <w:ind w:firstLine="480"/>
        <w:rPr>
          <w:b/>
          <w:bCs/>
        </w:rPr>
      </w:pPr>
      <w:bookmarkStart w:id="119" w:name="_Hlk45055755"/>
      <w:r w:rsidRPr="00B71265">
        <w:rPr>
          <w:b/>
          <w:bCs/>
        </w:rPr>
        <w:t xml:space="preserve">1. </w:t>
      </w:r>
      <w:r w:rsidRPr="00B71265">
        <w:rPr>
          <w:rFonts w:hint="eastAsia"/>
          <w:b/>
          <w:bCs/>
        </w:rPr>
        <w:t>學習態度問卷</w:t>
      </w:r>
      <w:proofErr w:type="gramStart"/>
      <w:r w:rsidRPr="00B71265">
        <w:rPr>
          <w:rFonts w:hint="eastAsia"/>
          <w:b/>
          <w:bCs/>
        </w:rPr>
        <w:t>前測信</w:t>
      </w:r>
      <w:proofErr w:type="gramEnd"/>
      <w:r w:rsidRPr="00B71265">
        <w:rPr>
          <w:rFonts w:hint="eastAsia"/>
          <w:b/>
          <w:bCs/>
        </w:rPr>
        <w:t>度分析</w:t>
      </w:r>
    </w:p>
    <w:p w14:paraId="7A192557" w14:textId="0EBA276A" w:rsidR="00B71265" w:rsidRDefault="0043193F" w:rsidP="005B3C06">
      <w:pPr>
        <w:ind w:firstLine="480"/>
      </w:pPr>
      <w:r>
        <w:rPr>
          <w:rFonts w:hint="eastAsia"/>
        </w:rPr>
        <w:t>實驗使用的態度</w:t>
      </w:r>
      <w:proofErr w:type="gramStart"/>
      <w:r>
        <w:rPr>
          <w:rFonts w:hint="eastAsia"/>
        </w:rPr>
        <w:t>問卷前測包含</w:t>
      </w:r>
      <w:proofErr w:type="gramEnd"/>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w:t>
      </w:r>
      <w:proofErr w:type="gramStart"/>
      <w:r>
        <w:rPr>
          <w:rFonts w:hint="eastAsia"/>
        </w:rPr>
        <w:t>個</w:t>
      </w:r>
      <w:proofErr w:type="gramEnd"/>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w:t>
      </w:r>
      <w:proofErr w:type="gramStart"/>
      <w:r w:rsidRPr="007E3E4D">
        <w:rPr>
          <w:rFonts w:hint="eastAsia"/>
        </w:rPr>
        <w:t>問卷前測三個</w:t>
      </w:r>
      <w:proofErr w:type="gramEnd"/>
      <w:r w:rsidRPr="007E3E4D">
        <w:rPr>
          <w:rFonts w:hint="eastAsia"/>
        </w:rPr>
        <w:t>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w:t>
      </w:r>
      <w:proofErr w:type="gramStart"/>
      <w:r w:rsidRPr="00B71265">
        <w:rPr>
          <w:rFonts w:hint="eastAsia"/>
          <w:b/>
          <w:bCs/>
        </w:rPr>
        <w:t>後測信</w:t>
      </w:r>
      <w:proofErr w:type="gramEnd"/>
      <w:r w:rsidRPr="00B71265">
        <w:rPr>
          <w:rFonts w:hint="eastAsia"/>
          <w:b/>
          <w:bCs/>
        </w:rPr>
        <w:t>度分析</w:t>
      </w:r>
    </w:p>
    <w:p w14:paraId="2A2AA4BD" w14:textId="161937A0" w:rsidR="00B71265" w:rsidRPr="005B3C06" w:rsidRDefault="005B3C06" w:rsidP="005B3C06">
      <w:pPr>
        <w:ind w:firstLine="480"/>
      </w:pPr>
      <w:r>
        <w:rPr>
          <w:rFonts w:hint="eastAsia"/>
        </w:rPr>
        <w:t>態度</w:t>
      </w:r>
      <w:proofErr w:type="gramStart"/>
      <w:r>
        <w:rPr>
          <w:rFonts w:hint="eastAsia"/>
        </w:rPr>
        <w:t>問卷後測內容</w:t>
      </w:r>
      <w:proofErr w:type="gramEnd"/>
      <w:r>
        <w:rPr>
          <w:rFonts w:hint="eastAsia"/>
        </w:rPr>
        <w:t>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w:t>
      </w:r>
      <w:proofErr w:type="gramStart"/>
      <w:r w:rsidRPr="0008428D">
        <w:rPr>
          <w:rFonts w:hint="eastAsia"/>
        </w:rPr>
        <w:t>後測內部</w:t>
      </w:r>
      <w:proofErr w:type="gramEnd"/>
      <w:r w:rsidRPr="0008428D">
        <w:rPr>
          <w:rFonts w:hint="eastAsia"/>
        </w:rPr>
        <w:t>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119"/>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w:t>
      </w:r>
      <w:proofErr w:type="gramStart"/>
      <w:r w:rsidRPr="00B91F92">
        <w:rPr>
          <w:rFonts w:hint="eastAsia"/>
        </w:rPr>
        <w:t>前測與後測</w:t>
      </w:r>
      <w:proofErr w:type="gramEnd"/>
      <w:r w:rsidRPr="00B91F92">
        <w:rPr>
          <w:rFonts w:hint="eastAsia"/>
        </w:rPr>
        <w:t>，</w:t>
      </w:r>
      <w:r w:rsidR="00B91F92">
        <w:rPr>
          <w:rFonts w:hint="eastAsia"/>
        </w:rPr>
        <w:t>前、</w:t>
      </w:r>
      <w:proofErr w:type="gramStart"/>
      <w:r w:rsidR="00B91F92">
        <w:rPr>
          <w:rFonts w:hint="eastAsia"/>
        </w:rPr>
        <w:t>後測共同</w:t>
      </w:r>
      <w:proofErr w:type="gramEnd"/>
      <w:r w:rsidR="00B91F92">
        <w:rPr>
          <w:rFonts w:hint="eastAsia"/>
        </w:rPr>
        <w:t>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w:t>
      </w:r>
      <w:proofErr w:type="gramStart"/>
      <w:r w:rsidR="000B670A">
        <w:rPr>
          <w:rFonts w:hint="eastAsia"/>
        </w:rPr>
        <w:t>問卷後測共同</w:t>
      </w:r>
      <w:proofErr w:type="gramEnd"/>
      <w:r w:rsidR="000B670A">
        <w:rPr>
          <w:rFonts w:hint="eastAsia"/>
        </w:rPr>
        <w:t>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w:t>
      </w:r>
      <w:proofErr w:type="gramStart"/>
      <w:r w:rsidRPr="00B91F92">
        <w:rPr>
          <w:rFonts w:hint="eastAsia"/>
        </w:rPr>
        <w:t>態度後測成績</w:t>
      </w:r>
      <w:proofErr w:type="gramEnd"/>
      <w:r w:rsidRPr="00B91F92">
        <w:rPr>
          <w:rFonts w:hint="eastAsia"/>
        </w:rPr>
        <w:t>作分析，</w:t>
      </w:r>
      <w:proofErr w:type="gramStart"/>
      <w:r w:rsidRPr="00B91F92">
        <w:rPr>
          <w:rFonts w:hint="eastAsia"/>
        </w:rPr>
        <w:t>以前測</w:t>
      </w:r>
      <w:proofErr w:type="gramEnd"/>
      <w:r w:rsidRPr="00B91F92">
        <w:rPr>
          <w:rFonts w:hint="eastAsia"/>
        </w:rPr>
        <w:t>成績</w:t>
      </w:r>
      <w:proofErr w:type="gramStart"/>
      <w:r w:rsidRPr="00B91F92">
        <w:rPr>
          <w:rFonts w:hint="eastAsia"/>
        </w:rPr>
        <w:t>為共變項</w:t>
      </w:r>
      <w:proofErr w:type="gramEnd"/>
      <w:r w:rsidRPr="00B91F92">
        <w:rPr>
          <w:rFonts w:hint="eastAsia"/>
        </w:rPr>
        <w:t>，排除初期成績的差異性，</w:t>
      </w:r>
      <w:proofErr w:type="gramStart"/>
      <w:r w:rsidRPr="00B91F92">
        <w:rPr>
          <w:rFonts w:hint="eastAsia"/>
        </w:rPr>
        <w:t>後測成績為依變項</w:t>
      </w:r>
      <w:proofErr w:type="gramEnd"/>
      <w:r w:rsidRPr="00B91F92">
        <w:rPr>
          <w:rFonts w:hint="eastAsia"/>
        </w:rPr>
        <w:t>，進行組內</w:t>
      </w:r>
      <w:proofErr w:type="gramStart"/>
      <w:r w:rsidRPr="00B91F92">
        <w:rPr>
          <w:rFonts w:hint="eastAsia"/>
        </w:rPr>
        <w:t>迴</w:t>
      </w:r>
      <w:proofErr w:type="gramEnd"/>
      <w:r w:rsidRPr="00B91F92">
        <w:rPr>
          <w:rFonts w:hint="eastAsia"/>
        </w:rPr>
        <w:t>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w:t>
      </w:r>
      <w:proofErr w:type="gramStart"/>
      <w:r w:rsidRPr="00B91F92">
        <w:rPr>
          <w:rFonts w:hint="eastAsia"/>
        </w:rPr>
        <w:t>迴</w:t>
      </w:r>
      <w:proofErr w:type="gramEnd"/>
      <w:r w:rsidRPr="00B91F92">
        <w:rPr>
          <w:rFonts w:hint="eastAsia"/>
        </w:rPr>
        <w:t>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w:t>
      </w:r>
      <w:proofErr w:type="gramStart"/>
      <w:r w:rsidRPr="00B91F92">
        <w:rPr>
          <w:rFonts w:hint="eastAsia"/>
        </w:rPr>
        <w:t>迴</w:t>
      </w:r>
      <w:proofErr w:type="gramEnd"/>
      <w:r w:rsidRPr="00B91F92">
        <w:rPr>
          <w:rFonts w:hint="eastAsia"/>
        </w:rPr>
        <w:t>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w:t>
      </w:r>
      <w:proofErr w:type="gramStart"/>
      <w:r w:rsidR="00456884">
        <w:rPr>
          <w:rFonts w:hint="eastAsia"/>
        </w:rPr>
        <w:t>個</w:t>
      </w:r>
      <w:r w:rsidR="00D82DE5">
        <w:rPr>
          <w:rFonts w:hint="eastAsia"/>
        </w:rPr>
        <w:t>面向</w:t>
      </w:r>
      <w:r w:rsidRPr="00B91F92">
        <w:rPr>
          <w:rFonts w:hint="eastAsia"/>
        </w:rPr>
        <w:t>均未達</w:t>
      </w:r>
      <w:proofErr w:type="gramEnd"/>
      <w:r w:rsidRPr="00B91F92">
        <w:rPr>
          <w:rFonts w:hint="eastAsia"/>
        </w:rPr>
        <w:t>顯著水準，顯示在排除學習態度各</w:t>
      </w:r>
      <w:r w:rsidR="00D82DE5">
        <w:rPr>
          <w:rFonts w:hint="eastAsia"/>
        </w:rPr>
        <w:t>面向</w:t>
      </w:r>
      <w:proofErr w:type="gramStart"/>
      <w:r w:rsidRPr="00B91F92">
        <w:rPr>
          <w:rFonts w:hint="eastAsia"/>
        </w:rPr>
        <w:t>之前測</w:t>
      </w:r>
      <w:proofErr w:type="gramEnd"/>
      <w:r w:rsidRPr="00B91F92">
        <w:rPr>
          <w:rFonts w:hint="eastAsia"/>
        </w:rPr>
        <w:t>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proofErr w:type="gramStart"/>
            <w:r>
              <w:rPr>
                <w:rFonts w:hint="eastAsia"/>
              </w:rPr>
              <w:t>前測</w:t>
            </w:r>
            <w:proofErr w:type="gramEnd"/>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proofErr w:type="gramStart"/>
            <w:r>
              <w:rPr>
                <w:rFonts w:hint="eastAsia"/>
              </w:rPr>
              <w:t>後測</w:t>
            </w:r>
            <w:proofErr w:type="gramEnd"/>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proofErr w:type="gramStart"/>
            <w:r>
              <w:rPr>
                <w:rFonts w:hint="eastAsia"/>
              </w:rPr>
              <w:t>前測</w:t>
            </w:r>
            <w:proofErr w:type="gramEnd"/>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proofErr w:type="gramStart"/>
            <w:r>
              <w:rPr>
                <w:rFonts w:hint="eastAsia"/>
              </w:rPr>
              <w:t>後測</w:t>
            </w:r>
            <w:proofErr w:type="gramEnd"/>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proofErr w:type="gramStart"/>
            <w:r>
              <w:rPr>
                <w:rFonts w:hint="eastAsia"/>
              </w:rPr>
              <w:t>前測</w:t>
            </w:r>
            <w:proofErr w:type="gramEnd"/>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proofErr w:type="gramStart"/>
            <w:r>
              <w:rPr>
                <w:rFonts w:hint="eastAsia"/>
              </w:rPr>
              <w:t>後測</w:t>
            </w:r>
            <w:proofErr w:type="gramEnd"/>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w:t>
      </w:r>
      <w:proofErr w:type="gramStart"/>
      <w:r w:rsidRPr="004F54D2">
        <w:rPr>
          <w:rFonts w:hint="eastAsia"/>
        </w:rPr>
        <w:t>迴</w:t>
      </w:r>
      <w:proofErr w:type="gramEnd"/>
      <w:r w:rsidRPr="004F54D2">
        <w:rPr>
          <w:rFonts w:hint="eastAsia"/>
        </w:rPr>
        <w:t>歸係數同質性考驗摘要表</w:t>
      </w:r>
    </w:p>
    <w:p w14:paraId="242DED14" w14:textId="57EA6790" w:rsidR="00806D2D" w:rsidRPr="00806D2D" w:rsidRDefault="00806D2D" w:rsidP="00806D2D">
      <w:pPr>
        <w:ind w:firstLine="400"/>
        <w:jc w:val="center"/>
        <w:rPr>
          <w:sz w:val="20"/>
          <w:szCs w:val="20"/>
        </w:rPr>
      </w:pPr>
      <w:proofErr w:type="gramStart"/>
      <w:r>
        <w:rPr>
          <w:rFonts w:hint="eastAsia"/>
          <w:sz w:val="20"/>
          <w:szCs w:val="20"/>
        </w:rPr>
        <w:t>（</w:t>
      </w:r>
      <w:proofErr w:type="gramEnd"/>
      <w:r>
        <w:rPr>
          <w:rFonts w:hint="eastAsia"/>
          <w:sz w:val="20"/>
          <w:szCs w:val="20"/>
        </w:rPr>
        <w:t>依變數：</w:t>
      </w:r>
      <w:proofErr w:type="gramStart"/>
      <w:r>
        <w:rPr>
          <w:rFonts w:hint="eastAsia"/>
          <w:sz w:val="20"/>
          <w:szCs w:val="20"/>
        </w:rPr>
        <w:t>後測成績）</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proofErr w:type="gramStart"/>
            <w:r>
              <w:rPr>
                <w:rFonts w:hint="eastAsia"/>
              </w:rPr>
              <w:t>均方和</w:t>
            </w:r>
            <w:proofErr w:type="gramEnd"/>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proofErr w:type="gramStart"/>
      <w:r>
        <w:rPr>
          <w:rFonts w:hint="eastAsia"/>
          <w:sz w:val="20"/>
          <w:szCs w:val="20"/>
        </w:rPr>
        <w:t>（</w:t>
      </w:r>
      <w:proofErr w:type="gramEnd"/>
      <w:r>
        <w:rPr>
          <w:rFonts w:hint="eastAsia"/>
          <w:sz w:val="20"/>
          <w:szCs w:val="20"/>
        </w:rPr>
        <w:t>依變數：</w:t>
      </w:r>
      <w:proofErr w:type="gramStart"/>
      <w:r>
        <w:rPr>
          <w:rFonts w:hint="eastAsia"/>
          <w:sz w:val="20"/>
          <w:szCs w:val="20"/>
        </w:rPr>
        <w:t>後測成績）</w:t>
      </w:r>
      <w:proofErr w:type="gramEnd"/>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905C20">
        <w:tc>
          <w:tcPr>
            <w:tcW w:w="1838" w:type="dxa"/>
            <w:tcBorders>
              <w:top w:val="single" w:sz="12" w:space="0" w:color="auto"/>
              <w:bottom w:val="single" w:sz="12" w:space="0" w:color="auto"/>
            </w:tcBorders>
            <w:vAlign w:val="center"/>
          </w:tcPr>
          <w:p w14:paraId="68EC5DD9" w14:textId="2B75EA09" w:rsidR="00155CBD" w:rsidRDefault="00D82DE5" w:rsidP="00905C20">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905C20">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905C20">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905C20">
            <w:pPr>
              <w:ind w:firstLineChars="0" w:firstLine="0"/>
              <w:jc w:val="center"/>
            </w:pPr>
            <w:proofErr w:type="gramStart"/>
            <w:r>
              <w:rPr>
                <w:rFonts w:hint="eastAsia"/>
              </w:rPr>
              <w:t>均方和</w:t>
            </w:r>
            <w:proofErr w:type="gramEnd"/>
          </w:p>
        </w:tc>
        <w:tc>
          <w:tcPr>
            <w:tcW w:w="1454" w:type="dxa"/>
            <w:tcBorders>
              <w:top w:val="single" w:sz="12" w:space="0" w:color="auto"/>
              <w:bottom w:val="single" w:sz="12" w:space="0" w:color="auto"/>
            </w:tcBorders>
            <w:vAlign w:val="center"/>
          </w:tcPr>
          <w:p w14:paraId="3457A05B" w14:textId="77777777" w:rsidR="00155CBD" w:rsidRPr="003A4C6D" w:rsidRDefault="00155CBD" w:rsidP="00905C20">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905C20">
            <w:pPr>
              <w:ind w:firstLineChars="0" w:firstLine="0"/>
              <w:jc w:val="center"/>
              <w:rPr>
                <w:i/>
                <w:iCs/>
              </w:rPr>
            </w:pPr>
            <w:r w:rsidRPr="003A4C6D">
              <w:rPr>
                <w:rFonts w:hint="eastAsia"/>
                <w:i/>
                <w:iCs/>
              </w:rPr>
              <w:t>p</w:t>
            </w:r>
          </w:p>
        </w:tc>
      </w:tr>
      <w:tr w:rsidR="00155CBD" w14:paraId="4D10A107" w14:textId="77777777" w:rsidTr="00905C20">
        <w:tc>
          <w:tcPr>
            <w:tcW w:w="1838" w:type="dxa"/>
            <w:tcBorders>
              <w:top w:val="single" w:sz="12" w:space="0" w:color="auto"/>
              <w:bottom w:val="single" w:sz="6" w:space="0" w:color="auto"/>
            </w:tcBorders>
            <w:vAlign w:val="center"/>
          </w:tcPr>
          <w:p w14:paraId="1E60F303" w14:textId="77777777" w:rsidR="00155CBD" w:rsidRDefault="00155CBD" w:rsidP="00905C20">
            <w:pPr>
              <w:ind w:firstLineChars="0" w:firstLine="0"/>
              <w:jc w:val="center"/>
            </w:pPr>
            <w:r>
              <w:rPr>
                <w:rFonts w:hint="eastAsia"/>
              </w:rPr>
              <w:t>電腦科學</w:t>
            </w:r>
          </w:p>
          <w:p w14:paraId="0857780F" w14:textId="77777777" w:rsidR="00155CBD" w:rsidRDefault="00155CBD" w:rsidP="00905C20">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905C20">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905C20">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905C20">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905C20">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905C20">
            <w:pPr>
              <w:ind w:firstLineChars="0" w:firstLine="0"/>
              <w:jc w:val="center"/>
            </w:pPr>
            <w:r>
              <w:rPr>
                <w:rFonts w:hint="eastAsia"/>
              </w:rPr>
              <w:t>.</w:t>
            </w:r>
            <w:r w:rsidR="00074DE8">
              <w:t>268</w:t>
            </w:r>
          </w:p>
        </w:tc>
      </w:tr>
      <w:tr w:rsidR="00155CBD" w14:paraId="54B19BE3" w14:textId="77777777" w:rsidTr="00905C20">
        <w:tc>
          <w:tcPr>
            <w:tcW w:w="1838" w:type="dxa"/>
            <w:tcBorders>
              <w:top w:val="single" w:sz="6" w:space="0" w:color="auto"/>
              <w:bottom w:val="single" w:sz="6" w:space="0" w:color="auto"/>
            </w:tcBorders>
            <w:vAlign w:val="center"/>
          </w:tcPr>
          <w:p w14:paraId="11FE7A8A" w14:textId="77777777" w:rsidR="00155CBD" w:rsidRDefault="00155CBD" w:rsidP="00905C20">
            <w:pPr>
              <w:ind w:firstLineChars="0" w:firstLine="0"/>
              <w:jc w:val="center"/>
            </w:pPr>
            <w:r>
              <w:rPr>
                <w:rFonts w:hint="eastAsia"/>
              </w:rPr>
              <w:t>電腦科學</w:t>
            </w:r>
          </w:p>
          <w:p w14:paraId="6AAFB04F" w14:textId="77777777" w:rsidR="00155CBD" w:rsidRDefault="00155CBD" w:rsidP="00905C20">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905C20">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905C20">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905C20">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905C20">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905C20">
            <w:pPr>
              <w:ind w:firstLineChars="0" w:firstLine="0"/>
              <w:jc w:val="center"/>
            </w:pPr>
            <w:r>
              <w:rPr>
                <w:rFonts w:hint="eastAsia"/>
              </w:rPr>
              <w:t>.</w:t>
            </w:r>
            <w:r>
              <w:t>524</w:t>
            </w:r>
          </w:p>
        </w:tc>
      </w:tr>
      <w:tr w:rsidR="00155CBD" w14:paraId="6AC2CE30" w14:textId="77777777" w:rsidTr="00905C20">
        <w:tc>
          <w:tcPr>
            <w:tcW w:w="1838" w:type="dxa"/>
            <w:tcBorders>
              <w:top w:val="single" w:sz="6" w:space="0" w:color="auto"/>
              <w:bottom w:val="single" w:sz="12" w:space="0" w:color="auto"/>
            </w:tcBorders>
            <w:vAlign w:val="center"/>
          </w:tcPr>
          <w:p w14:paraId="3CB62BF5" w14:textId="77777777" w:rsidR="00155CBD" w:rsidRDefault="00155CBD" w:rsidP="00905C20">
            <w:pPr>
              <w:ind w:firstLineChars="0" w:firstLine="0"/>
              <w:jc w:val="center"/>
            </w:pPr>
            <w:r w:rsidRPr="00B97FD3">
              <w:rPr>
                <w:rFonts w:hint="eastAsia"/>
              </w:rPr>
              <w:t>資訊科學抽象</w:t>
            </w:r>
          </w:p>
          <w:p w14:paraId="33C11D56" w14:textId="77777777" w:rsidR="00155CBD" w:rsidRDefault="00155CBD" w:rsidP="00905C20">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905C20">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905C20">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905C20">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905C20">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905C20">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905C20">
        <w:tc>
          <w:tcPr>
            <w:tcW w:w="1453" w:type="dxa"/>
            <w:tcBorders>
              <w:top w:val="single" w:sz="12" w:space="0" w:color="auto"/>
              <w:bottom w:val="single" w:sz="12" w:space="0" w:color="auto"/>
            </w:tcBorders>
            <w:vAlign w:val="center"/>
          </w:tcPr>
          <w:p w14:paraId="167A95AC" w14:textId="77777777" w:rsidR="006D235D" w:rsidRDefault="006D235D" w:rsidP="00905C20">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905C20">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905C20">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905C20">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905C20">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905C20">
            <w:pPr>
              <w:ind w:firstLineChars="0" w:firstLine="0"/>
              <w:jc w:val="center"/>
              <w:rPr>
                <w:i/>
                <w:iCs/>
              </w:rPr>
            </w:pPr>
            <w:r w:rsidRPr="00F73295">
              <w:rPr>
                <w:rFonts w:hint="eastAsia"/>
                <w:i/>
                <w:iCs/>
              </w:rPr>
              <w:t>p</w:t>
            </w:r>
          </w:p>
        </w:tc>
      </w:tr>
      <w:tr w:rsidR="006D235D" w14:paraId="0CADAED3" w14:textId="77777777" w:rsidTr="00905C20">
        <w:tc>
          <w:tcPr>
            <w:tcW w:w="1453" w:type="dxa"/>
            <w:tcBorders>
              <w:top w:val="single" w:sz="12" w:space="0" w:color="auto"/>
              <w:bottom w:val="single" w:sz="6" w:space="0" w:color="auto"/>
            </w:tcBorders>
            <w:vAlign w:val="center"/>
          </w:tcPr>
          <w:p w14:paraId="4AFCDA57" w14:textId="77777777" w:rsidR="006D235D" w:rsidRDefault="006D235D" w:rsidP="00905C20">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905C20">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905C20">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905C20">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905C20">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905C20">
            <w:pPr>
              <w:ind w:firstLineChars="0" w:firstLine="0"/>
              <w:jc w:val="center"/>
            </w:pPr>
            <w:r>
              <w:rPr>
                <w:rFonts w:hint="eastAsia"/>
              </w:rPr>
              <w:t>.</w:t>
            </w:r>
            <w:r>
              <w:t>044*</w:t>
            </w:r>
          </w:p>
        </w:tc>
      </w:tr>
      <w:tr w:rsidR="006D235D" w14:paraId="553D643A" w14:textId="77777777" w:rsidTr="00905C20">
        <w:tc>
          <w:tcPr>
            <w:tcW w:w="1453" w:type="dxa"/>
            <w:tcBorders>
              <w:top w:val="single" w:sz="6" w:space="0" w:color="auto"/>
              <w:bottom w:val="single" w:sz="12" w:space="0" w:color="auto"/>
            </w:tcBorders>
            <w:vAlign w:val="center"/>
          </w:tcPr>
          <w:p w14:paraId="7E189C21" w14:textId="77777777" w:rsidR="006D235D" w:rsidRDefault="006D235D" w:rsidP="00905C20">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905C20">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905C20">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905C20">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905C20">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905C20">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99858B9" w:rsidR="00DA3C58" w:rsidRDefault="00AD5D74" w:rsidP="00697B97">
      <w:pPr>
        <w:pStyle w:val="a0"/>
      </w:pPr>
      <w:bookmarkStart w:id="120" w:name="_Toc107083471"/>
      <w:ins w:id="121" w:author="user" w:date="2022-07-12T13:01:00Z">
        <w:r>
          <w:rPr>
            <w:rFonts w:hint="eastAsia"/>
            <w:bCs/>
          </w:rPr>
          <w:lastRenderedPageBreak/>
          <w:t>學生對</w:t>
        </w:r>
      </w:ins>
      <w:ins w:id="122" w:author="user" w:date="2022-07-12T13:00:00Z">
        <w:r>
          <w:rPr>
            <w:rFonts w:hint="eastAsia"/>
            <w:bCs/>
          </w:rPr>
          <w:t>視覺化</w:t>
        </w:r>
      </w:ins>
      <w:r w:rsidR="00A73E99" w:rsidRPr="00666132">
        <w:rPr>
          <w:rFonts w:hint="eastAsia"/>
          <w:bCs/>
        </w:rPr>
        <w:t>模擬</w:t>
      </w:r>
      <w:ins w:id="123" w:author="user" w:date="2022-07-12T13:00:00Z">
        <w:r>
          <w:rPr>
            <w:rFonts w:hint="eastAsia"/>
            <w:bCs/>
          </w:rPr>
          <w:t>輔助</w:t>
        </w:r>
      </w:ins>
      <w:del w:id="124" w:author="user" w:date="2022-07-12T13:00:00Z">
        <w:r w:rsidR="00A73E99" w:rsidRPr="00666132" w:rsidDel="00AD5D74">
          <w:rPr>
            <w:rFonts w:hint="eastAsia"/>
            <w:bCs/>
          </w:rPr>
          <w:delText>式</w:delText>
        </w:r>
      </w:del>
      <w:r w:rsidR="00A73E99" w:rsidRPr="00666132">
        <w:rPr>
          <w:rFonts w:hint="eastAsia"/>
          <w:bCs/>
        </w:rPr>
        <w:t>教</w:t>
      </w:r>
      <w:r w:rsidR="00A73E99" w:rsidRPr="00BC5AD8">
        <w:rPr>
          <w:rFonts w:hint="eastAsia"/>
          <w:bCs/>
        </w:rPr>
        <w:t>學</w:t>
      </w:r>
      <w:del w:id="125" w:author="user" w:date="2022-07-12T13:00:00Z">
        <w:r w:rsidR="00A73E99" w:rsidRPr="00BC5AD8" w:rsidDel="00AD5D74">
          <w:rPr>
            <w:rFonts w:hint="eastAsia"/>
            <w:bCs/>
          </w:rPr>
          <w:delText>策略</w:delText>
        </w:r>
      </w:del>
      <w:r w:rsidR="00A73E99" w:rsidRPr="00BC5AD8">
        <w:rPr>
          <w:rFonts w:hint="eastAsia"/>
          <w:bCs/>
        </w:rPr>
        <w:t>之</w:t>
      </w:r>
      <w:del w:id="126" w:author="user" w:date="2022-07-12T12:59:00Z">
        <w:r w:rsidR="00A73E99" w:rsidRPr="00BC5AD8" w:rsidDel="00AD5D74">
          <w:rPr>
            <w:rFonts w:hint="eastAsia"/>
            <w:bCs/>
          </w:rPr>
          <w:delText>課</w:delText>
        </w:r>
        <w:r w:rsidR="00A73E99" w:rsidRPr="00666132" w:rsidDel="00AD5D74">
          <w:rPr>
            <w:rFonts w:hint="eastAsia"/>
            <w:bCs/>
          </w:rPr>
          <w:delText>堂</w:delText>
        </w:r>
      </w:del>
      <w:r w:rsidR="00A73E99" w:rsidRPr="00666132">
        <w:rPr>
          <w:rFonts w:hint="eastAsia"/>
          <w:bCs/>
        </w:rPr>
        <w:t>感受</w:t>
      </w:r>
      <w:bookmarkEnd w:id="120"/>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w:t>
      </w:r>
      <w:proofErr w:type="gramStart"/>
      <w:r>
        <w:rPr>
          <w:rFonts w:hint="eastAsia"/>
        </w:rPr>
        <w:t>問卷</w:t>
      </w:r>
      <w:r w:rsidR="006927F7">
        <w:rPr>
          <w:rFonts w:hint="eastAsia"/>
        </w:rPr>
        <w:t>後測</w:t>
      </w:r>
      <w:r>
        <w:rPr>
          <w:rFonts w:hint="eastAsia"/>
        </w:rPr>
        <w:t>中</w:t>
      </w:r>
      <w:proofErr w:type="gramEnd"/>
      <w:r>
        <w:rPr>
          <w:rFonts w:hint="eastAsia"/>
        </w:rPr>
        <w:t>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w:t>
      </w:r>
      <w:commentRangeStart w:id="127"/>
      <w:r w:rsidRPr="006927F7">
        <w:rPr>
          <w:rFonts w:hint="eastAsia"/>
          <w:b/>
          <w:bCs/>
        </w:rPr>
        <w:t>概念理解」課堂感受</w:t>
      </w:r>
      <w:commentRangeEnd w:id="127"/>
      <w:r w:rsidR="00AD5D74">
        <w:rPr>
          <w:rStyle w:val="af7"/>
        </w:rPr>
        <w:commentReference w:id="127"/>
      </w:r>
    </w:p>
    <w:p w14:paraId="2D3C7E7F" w14:textId="1DFF5E47"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w:t>
      </w:r>
      <w:proofErr w:type="gramStart"/>
      <w:r>
        <w:rPr>
          <w:rFonts w:hint="eastAsia"/>
        </w:rPr>
        <w:t>問卷後測中</w:t>
      </w:r>
      <w:proofErr w:type="gramEnd"/>
      <w:r>
        <w:rPr>
          <w:rFonts w:hint="eastAsia"/>
        </w:rPr>
        <w:t>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commentRangeStart w:id="128"/>
      <w:r>
        <w:rPr>
          <w:rFonts w:ascii="Apple Color Emoji" w:hAnsi="Apple Color Emoji" w:cs="Apple Color Emoji" w:hint="eastAsia"/>
        </w:rPr>
        <w:t>課</w:t>
      </w:r>
      <w:ins w:id="129" w:author="user" w:date="2022-07-14T21:42:00Z">
        <w:r w:rsidR="001F73B1">
          <w:rPr>
            <w:rFonts w:ascii="Apple Color Emoji" w:hAnsi="Apple Color Emoji" w:cs="Apple Color Emoji" w:hint="eastAsia"/>
          </w:rPr>
          <w:t>程</w:t>
        </w:r>
      </w:ins>
      <w:del w:id="130" w:author="user" w:date="2022-07-14T21:42:00Z">
        <w:r w:rsidDel="001F73B1">
          <w:rPr>
            <w:rFonts w:ascii="Apple Color Emoji" w:hAnsi="Apple Color Emoji" w:cs="Apple Color Emoji" w:hint="eastAsia"/>
          </w:rPr>
          <w:delText>堂</w:delText>
        </w:r>
      </w:del>
      <w:commentRangeEnd w:id="128"/>
      <w:r w:rsidR="001F73B1">
        <w:rPr>
          <w:rStyle w:val="af7"/>
        </w:rPr>
        <w:commentReference w:id="128"/>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w:t>
      </w:r>
      <w:del w:id="131" w:author="user" w:date="2022-07-14T21:43:00Z">
        <w:r w:rsidR="00403802" w:rsidDel="001F73B1">
          <w:rPr>
            <w:rFonts w:cs="Times New Roman" w:hint="eastAsia"/>
          </w:rPr>
          <w:delText>課</w:delText>
        </w:r>
      </w:del>
      <w:del w:id="132" w:author="user" w:date="2022-07-14T21:42:00Z">
        <w:r w:rsidR="00403802" w:rsidDel="001F73B1">
          <w:rPr>
            <w:rFonts w:cs="Times New Roman" w:hint="eastAsia"/>
          </w:rPr>
          <w:delText>堂</w:delText>
        </w:r>
      </w:del>
      <w:r w:rsidR="00403802">
        <w:rPr>
          <w:rFonts w:cs="Times New Roman" w:hint="eastAsia"/>
        </w:rPr>
        <w:t>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w:t>
      </w:r>
      <w:commentRangeStart w:id="133"/>
      <w:del w:id="134" w:author="user" w:date="2022-07-14T21:43:00Z">
        <w:r w:rsidRPr="003B6560" w:rsidDel="00C14D4C">
          <w:rPr>
            <w:rFonts w:hint="eastAsia"/>
          </w:rPr>
          <w:delText>課堂</w:delText>
        </w:r>
      </w:del>
      <w:r w:rsidRPr="003B6560">
        <w:rPr>
          <w:rFonts w:hint="eastAsia"/>
        </w:rPr>
        <w:t>概念</w:t>
      </w:r>
      <w:commentRangeEnd w:id="133"/>
      <w:r w:rsidR="00C14D4C">
        <w:rPr>
          <w:rStyle w:val="af7"/>
        </w:rPr>
        <w:commentReference w:id="133"/>
      </w:r>
      <w:r w:rsidRPr="003B6560">
        <w:rPr>
          <w:rFonts w:hint="eastAsia"/>
        </w:rPr>
        <w:t>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w:t>
            </w:r>
            <w:proofErr w:type="gramStart"/>
            <w:r w:rsidRPr="000E0F3C">
              <w:rPr>
                <w:rFonts w:ascii="楷體-簡" w:eastAsia="楷體-簡" w:hAnsi="楷體-簡" w:cs="Kaiti SC" w:hint="eastAsia"/>
              </w:rPr>
              <w:t>誤差間的關係</w:t>
            </w:r>
            <w:proofErr w:type="gramEnd"/>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pPr>
      <w:r>
        <w:rPr>
          <w:rFonts w:hint="eastAsia"/>
        </w:rPr>
        <w:t>為探討學生</w:t>
      </w:r>
      <w:r w:rsidR="008E1B9D">
        <w:rPr>
          <w:rFonts w:hint="eastAsia"/>
        </w:rPr>
        <w:t>是否認可「概念反思」策略所延伸之課堂活動「模擬平台之操作」，對於自己學習課堂概念有所助益</w:t>
      </w:r>
      <w:r w:rsidR="006927F7">
        <w:rPr>
          <w:rFonts w:hint="eastAsia"/>
        </w:rPr>
        <w:t>，本研究在實驗組的態度</w:t>
      </w:r>
      <w:proofErr w:type="gramStart"/>
      <w:r w:rsidR="006927F7">
        <w:rPr>
          <w:rFonts w:hint="eastAsia"/>
        </w:rPr>
        <w:t>問卷後測中</w:t>
      </w:r>
      <w:proofErr w:type="gramEnd"/>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w:t>
      </w:r>
      <w:proofErr w:type="gramStart"/>
      <w:r w:rsidR="006927F7">
        <w:rPr>
          <w:rFonts w:hint="eastAsia"/>
        </w:rPr>
        <w:t>特</w:t>
      </w:r>
      <w:proofErr w:type="gramEnd"/>
      <w:r w:rsidR="006927F7">
        <w:rPr>
          <w:rFonts w:hint="eastAsia"/>
        </w:rPr>
        <w:t>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是否認可「概念應用」策略所延伸之課堂活動</w:t>
      </w:r>
      <w:bookmarkStart w:id="135" w:name="_GoBack"/>
      <w:bookmarkEnd w:id="135"/>
      <w:r w:rsidR="001E37FA">
        <w:rPr>
          <w:rFonts w:hint="eastAsia"/>
        </w:rPr>
        <w:t>「程式實作」，對於自己學習課堂概念有所助益</w:t>
      </w:r>
      <w:r>
        <w:rPr>
          <w:rFonts w:hint="eastAsia"/>
        </w:rPr>
        <w:t>，本研究在實驗組的態度</w:t>
      </w:r>
      <w:proofErr w:type="gramStart"/>
      <w:r>
        <w:rPr>
          <w:rFonts w:hint="eastAsia"/>
        </w:rPr>
        <w:t>問卷後測中</w:t>
      </w:r>
      <w:proofErr w:type="gramEnd"/>
      <w:r>
        <w:rPr>
          <w:rFonts w:hint="eastAsia"/>
        </w:rPr>
        <w:t>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w:t>
      </w:r>
      <w:proofErr w:type="gramStart"/>
      <w:r w:rsidR="005543D6" w:rsidRPr="005543D6">
        <w:rPr>
          <w:rFonts w:cs="Times New Roman" w:hint="eastAsia"/>
        </w:rPr>
        <w:t>誤差間的關係</w:t>
      </w:r>
      <w:proofErr w:type="gramEnd"/>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w:t>
      </w:r>
      <w:proofErr w:type="gramStart"/>
      <w:r w:rsidR="00D22C4D" w:rsidRPr="005543D6">
        <w:rPr>
          <w:rFonts w:cs="Times New Roman" w:hint="eastAsia"/>
        </w:rPr>
        <w:t>誤差間的關係</w:t>
      </w:r>
      <w:proofErr w:type="gramEnd"/>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commentRangeStart w:id="136"/>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commentRangeEnd w:id="136"/>
      <w:r w:rsidR="001F45D1">
        <w:rPr>
          <w:rStyle w:val="af7"/>
        </w:rPr>
        <w:commentReference w:id="136"/>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w:t>
      </w:r>
      <w:commentRangeStart w:id="137"/>
      <w:r w:rsidR="00D22C4D">
        <w:rPr>
          <w:rFonts w:cs="Times New Roman" w:hint="eastAsia"/>
        </w:rPr>
        <w:t>簡單</w:t>
      </w:r>
      <w:commentRangeEnd w:id="137"/>
      <w:r w:rsidR="00C14D4C">
        <w:rPr>
          <w:rStyle w:val="af7"/>
        </w:rPr>
        <w:commentReference w:id="137"/>
      </w:r>
      <w:r w:rsidR="00D22C4D">
        <w:rPr>
          <w:rFonts w:cs="Times New Roman" w:hint="eastAsia"/>
        </w:rPr>
        <w:t>的</w:t>
      </w:r>
      <w:del w:id="138" w:author="user" w:date="2022-07-14T21:44:00Z">
        <w:r w:rsidR="00D22C4D" w:rsidDel="00C14D4C">
          <w:rPr>
            <w:rFonts w:cs="Times New Roman" w:hint="eastAsia"/>
          </w:rPr>
          <w:delText>課程</w:delText>
        </w:r>
      </w:del>
      <w:r w:rsidR="00D22C4D">
        <w:rPr>
          <w:rFonts w:cs="Times New Roman" w:hint="eastAsia"/>
        </w:rPr>
        <w:t>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905C20">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905C20">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905C20">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905C20">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905C20">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905C20">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905C20">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w:t>
            </w:r>
            <w:proofErr w:type="gramStart"/>
            <w:r w:rsidRPr="000E0F3C">
              <w:rPr>
                <w:rFonts w:ascii="楷體-簡" w:eastAsia="楷體-簡" w:hAnsi="楷體-簡" w:cs="Kaiti SC" w:hint="eastAsia"/>
              </w:rPr>
              <w:t>誤差間的關係</w:t>
            </w:r>
            <w:proofErr w:type="gramEnd"/>
          </w:p>
        </w:tc>
        <w:tc>
          <w:tcPr>
            <w:tcW w:w="2304" w:type="dxa"/>
            <w:tcBorders>
              <w:top w:val="single" w:sz="6" w:space="0" w:color="auto"/>
              <w:bottom w:val="single" w:sz="6" w:space="0" w:color="auto"/>
            </w:tcBorders>
            <w:vAlign w:val="center"/>
          </w:tcPr>
          <w:p w14:paraId="322E77D8" w14:textId="00A7036C" w:rsidR="001105B0" w:rsidRDefault="007605B8" w:rsidP="00905C20">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905C20">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905C20">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905C20">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905C20">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905C20">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905C20">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905C20">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0183948A"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w:t>
      </w:r>
      <w:proofErr w:type="gramStart"/>
      <w:r>
        <w:rPr>
          <w:rFonts w:hint="eastAsia"/>
        </w:rPr>
        <w:t>問卷後測中</w:t>
      </w:r>
      <w:proofErr w:type="gramEnd"/>
      <w:r>
        <w:rPr>
          <w:rFonts w:hint="eastAsia"/>
        </w:rPr>
        <w:t>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ins w:id="139" w:author="user" w:date="2022-07-14T21:46:00Z">
        <w:r w:rsidR="00C8379A">
          <w:rPr>
            <w:rFonts w:cs="Times New Roman" w:hint="eastAsia"/>
          </w:rPr>
          <w:t>學習</w:t>
        </w:r>
      </w:ins>
      <w:del w:id="140" w:author="user" w:date="2022-07-14T21:46:00Z">
        <w:r w:rsidR="00F10DEE" w:rsidDel="00C8379A">
          <w:rPr>
            <w:rFonts w:cs="Times New Roman" w:hint="eastAsia"/>
          </w:rPr>
          <w:delText>課堂</w:delText>
        </w:r>
      </w:del>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w:t>
      </w:r>
      <w:proofErr w:type="gramStart"/>
      <w:r w:rsidR="00813CD2">
        <w:rPr>
          <w:rFonts w:cs="Times New Roman" w:hint="eastAsia"/>
        </w:rPr>
        <w:t>（</w:t>
      </w:r>
      <w:proofErr w:type="gramEnd"/>
      <w:r w:rsidR="00813CD2">
        <w:rPr>
          <w:rFonts w:cs="Times New Roman" w:hint="eastAsia"/>
        </w:rPr>
        <w:t>例如：「老師講解」、「模擬平台之操作」、「程式實作」</w:t>
      </w:r>
      <w:proofErr w:type="gramStart"/>
      <w:r w:rsidR="00813CD2">
        <w:rPr>
          <w:rFonts w:cs="Times New Roman" w:hint="eastAsia"/>
        </w:rPr>
        <w:t>）</w:t>
      </w:r>
      <w:proofErr w:type="gramEnd"/>
      <w:r w:rsidR="00813CD2">
        <w:rPr>
          <w:rFonts w:cs="Times New Roman" w:hint="eastAsia"/>
        </w:rPr>
        <w:t>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141" w:name="_Toc107083472"/>
      <w:r>
        <w:rPr>
          <w:rFonts w:hint="eastAsia"/>
        </w:rPr>
        <w:lastRenderedPageBreak/>
        <w:t>講述式教學之課堂感受</w:t>
      </w:r>
      <w:bookmarkEnd w:id="141"/>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w:t>
      </w:r>
      <w:proofErr w:type="gramStart"/>
      <w:r w:rsidR="002C4FD4">
        <w:rPr>
          <w:rFonts w:hint="eastAsia"/>
        </w:rPr>
        <w:t>問卷後測中</w:t>
      </w:r>
      <w:proofErr w:type="gramEnd"/>
      <w:r w:rsidR="002C4FD4">
        <w:rPr>
          <w:rFonts w:hint="eastAsia"/>
        </w:rPr>
        <w:t>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w:t>
      </w:r>
      <w:proofErr w:type="gramStart"/>
      <w:r w:rsidRPr="00D2671C">
        <w:rPr>
          <w:rFonts w:cs="Times New Roman" w:hint="eastAsia"/>
        </w:rPr>
        <w:t>誤差間的關係</w:t>
      </w:r>
      <w:proofErr w:type="gramEnd"/>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905C2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905C20">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905C20">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905C20">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905C20">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905C20">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905C20">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w:t>
            </w:r>
            <w:proofErr w:type="gramStart"/>
            <w:r w:rsidRPr="000E0F3C">
              <w:rPr>
                <w:rFonts w:ascii="楷體-簡" w:eastAsia="楷體-簡" w:hAnsi="楷體-簡" w:cs="Kaiti SC" w:hint="eastAsia"/>
              </w:rPr>
              <w:t>誤差間的關係</w:t>
            </w:r>
            <w:proofErr w:type="gramEnd"/>
          </w:p>
        </w:tc>
        <w:tc>
          <w:tcPr>
            <w:tcW w:w="2162" w:type="dxa"/>
            <w:tcBorders>
              <w:top w:val="single" w:sz="6" w:space="0" w:color="auto"/>
              <w:bottom w:val="single" w:sz="6" w:space="0" w:color="auto"/>
            </w:tcBorders>
            <w:vAlign w:val="center"/>
          </w:tcPr>
          <w:p w14:paraId="149D4AEE" w14:textId="454B044D" w:rsidR="004879FF" w:rsidRDefault="0038670F" w:rsidP="00905C20">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905C20">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905C20">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905C20">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905C20">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905C20">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905C20">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905C20">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905C2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905C20">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905C20">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905C20">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905C20">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905C20">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905C20">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w:t>
            </w:r>
            <w:proofErr w:type="gramStart"/>
            <w:r w:rsidRPr="000E0F3C">
              <w:rPr>
                <w:rFonts w:ascii="楷體-簡" w:eastAsia="楷體-簡" w:hAnsi="楷體-簡" w:cs="Kaiti SC" w:hint="eastAsia"/>
              </w:rPr>
              <w:t>誤差間的關係</w:t>
            </w:r>
            <w:proofErr w:type="gramEnd"/>
          </w:p>
        </w:tc>
        <w:tc>
          <w:tcPr>
            <w:tcW w:w="2162" w:type="dxa"/>
            <w:tcBorders>
              <w:top w:val="single" w:sz="6" w:space="0" w:color="auto"/>
              <w:bottom w:val="single" w:sz="6" w:space="0" w:color="auto"/>
            </w:tcBorders>
            <w:vAlign w:val="center"/>
          </w:tcPr>
          <w:p w14:paraId="4A8766BE" w14:textId="158F2121" w:rsidR="00A16DA3" w:rsidRDefault="00A16DA3" w:rsidP="00905C20">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905C20">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905C20">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905C20">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905C2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905C2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905C20">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905C2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905C20">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905C20">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142" w:name="_Toc107083473"/>
      <w:r>
        <w:rPr>
          <w:rFonts w:hint="eastAsia"/>
        </w:rPr>
        <w:lastRenderedPageBreak/>
        <w:t>討論</w:t>
      </w:r>
      <w:bookmarkEnd w:id="142"/>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w:t>
      </w:r>
      <w:proofErr w:type="gramStart"/>
      <w:r>
        <w:rPr>
          <w:rFonts w:hint="eastAsia"/>
        </w:rPr>
        <w:t>臺</w:t>
      </w:r>
      <w:proofErr w:type="gramEnd"/>
      <w:r>
        <w:rPr>
          <w:rFonts w:hint="eastAsia"/>
        </w:rPr>
        <w:t>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w:t>
      </w:r>
      <w:proofErr w:type="gramStart"/>
      <w:r w:rsidR="00D45B69">
        <w:rPr>
          <w:rFonts w:hint="eastAsia"/>
        </w:rPr>
        <w:t>人工智慧後測成績</w:t>
      </w:r>
      <w:proofErr w:type="gramEnd"/>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proofErr w:type="gramStart"/>
      <w:r w:rsidR="00D45B69">
        <w:rPr>
          <w:rFonts w:hint="eastAsia"/>
        </w:rPr>
        <w:t>綜整兩組</w:t>
      </w:r>
      <w:proofErr w:type="gramEnd"/>
      <w:r w:rsidR="00D45B69">
        <w:rPr>
          <w:rFonts w:hint="eastAsia"/>
        </w:rPr>
        <w:t>的人工智慧概念</w:t>
      </w:r>
      <w:proofErr w:type="gramStart"/>
      <w:r w:rsidR="00D45B69">
        <w:rPr>
          <w:rFonts w:hint="eastAsia"/>
        </w:rPr>
        <w:t>前測、後測</w:t>
      </w:r>
      <w:proofErr w:type="gramEnd"/>
      <w:r w:rsidR="00D45B69">
        <w:rPr>
          <w:rFonts w:hint="eastAsia"/>
        </w:rPr>
        <w:t>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w:t>
      </w:r>
      <w:proofErr w:type="gramStart"/>
      <w:r>
        <w:rPr>
          <w:rFonts w:hint="eastAsia"/>
        </w:rPr>
        <w:t>個</w:t>
      </w:r>
      <w:proofErr w:type="gramEnd"/>
      <w:r>
        <w:rPr>
          <w:rFonts w:hint="eastAsia"/>
        </w:rPr>
        <w:t>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w:t>
      </w:r>
      <w:proofErr w:type="gramStart"/>
      <w:r w:rsidR="00750E3A">
        <w:rPr>
          <w:rFonts w:hint="eastAsia"/>
        </w:rPr>
        <w:t>反思且</w:t>
      </w:r>
      <w:r>
        <w:rPr>
          <w:rFonts w:hint="eastAsia"/>
        </w:rPr>
        <w:t>更</w:t>
      </w:r>
      <w:proofErr w:type="gramEnd"/>
      <w:r>
        <w:rPr>
          <w:rFonts w:hint="eastAsia"/>
        </w:rPr>
        <w:t>深入理解每</w:t>
      </w:r>
      <w:proofErr w:type="gramStart"/>
      <w:r>
        <w:rPr>
          <w:rFonts w:hint="eastAsia"/>
        </w:rPr>
        <w:t>個</w:t>
      </w:r>
      <w:proofErr w:type="gramEnd"/>
      <w:r>
        <w:rPr>
          <w:rFonts w:hint="eastAsia"/>
        </w:rPr>
        <w:t>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w:t>
      </w:r>
      <w:proofErr w:type="gramStart"/>
      <w:r w:rsidR="001A38B8">
        <w:rPr>
          <w:rFonts w:hint="eastAsia"/>
        </w:rPr>
        <w:t>人工智慧後測與</w:t>
      </w:r>
      <w:proofErr w:type="gramEnd"/>
      <w:r w:rsidR="001A38B8">
        <w:rPr>
          <w:rFonts w:hint="eastAsia"/>
        </w:rPr>
        <w:t>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643DABB0" w:rsidR="001647F5" w:rsidRPr="001647F5" w:rsidRDefault="00447442" w:rsidP="00C8379A">
      <w:pPr>
        <w:ind w:firstLine="480"/>
      </w:pPr>
      <w:r>
        <w:rPr>
          <w:rFonts w:hint="eastAsia"/>
        </w:rPr>
        <w:t>而從表</w:t>
      </w:r>
      <w:r>
        <w:t>4-21</w:t>
      </w:r>
      <w:r>
        <w:rPr>
          <w:rFonts w:hint="eastAsia"/>
        </w:rPr>
        <w:t>實驗組學生的訪談內容中，可以發現學生認同模擬平台介入教學對於學習是有幫助的，以及將兩組訪談內容對照的結果分析，本研究發現三項益處與過往模擬式教學相關研究相符：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w:t>
      </w:r>
      <w:commentRangeStart w:id="143"/>
      <w:r w:rsidR="00931AC0" w:rsidRPr="004E2DE3">
        <w:rPr>
          <w:rFonts w:hint="eastAsia"/>
        </w:rPr>
        <w:t>夠增進學生的學習成效</w:t>
      </w:r>
      <w:commentRangeEnd w:id="143"/>
      <w:r w:rsidR="00445414">
        <w:rPr>
          <w:rStyle w:val="af7"/>
        </w:rPr>
        <w:commentReference w:id="143"/>
      </w:r>
      <w:r w:rsidR="00931AC0" w:rsidRPr="004E2DE3">
        <w:rPr>
          <w:rFonts w:hint="eastAsia"/>
        </w:rPr>
        <w:t>(Chen, Hong, Sung, &amp; Chang, 2011)</w:t>
      </w:r>
      <w:r w:rsidR="00931AC0">
        <w:rPr>
          <w:rFonts w:hint="eastAsia"/>
        </w:rPr>
        <w:t>，在本研究當中，類神經網路</w:t>
      </w:r>
      <w:commentRangeStart w:id="144"/>
      <w:r w:rsidR="00931AC0">
        <w:rPr>
          <w:rFonts w:hint="eastAsia"/>
        </w:rPr>
        <w:t>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commentRangeEnd w:id="144"/>
      <w:r w:rsidR="00445414">
        <w:rPr>
          <w:rStyle w:val="af7"/>
        </w:rPr>
        <w:commentReference w:id="144"/>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commentRangeStart w:id="145"/>
      <w:r w:rsidR="001C3F2F">
        <w:rPr>
          <w:rFonts w:hint="eastAsia"/>
        </w:rPr>
        <w:t>融入日常經驗能幫助學生理解</w:t>
      </w:r>
      <w:commentRangeEnd w:id="145"/>
      <w:r w:rsidR="00381BD3">
        <w:rPr>
          <w:rStyle w:val="af7"/>
        </w:rPr>
        <w:commentReference w:id="145"/>
      </w:r>
      <w:r w:rsidR="001C3F2F">
        <w:rPr>
          <w:rFonts w:hint="eastAsia"/>
        </w:rPr>
        <w:t>，在教導演算法相關主題時，將演算法的執行過程融入日常生活經驗，是能夠幫助學生理解課程內容的</w:t>
      </w:r>
      <w:r w:rsidR="001C3F2F" w:rsidRPr="00C56584">
        <w:t>(Hansen, Narayanan, &amp; Schrimpsher,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w:t>
      </w:r>
      <w:commentRangeStart w:id="146"/>
      <w:r w:rsidR="001C3F2F">
        <w:rPr>
          <w:rFonts w:hint="eastAsia"/>
        </w:rPr>
        <w:t>融入日常生活經驗</w:t>
      </w:r>
      <w:commentRangeEnd w:id="146"/>
      <w:r w:rsidR="0069405A">
        <w:rPr>
          <w:rStyle w:val="af7"/>
        </w:rPr>
        <w:commentReference w:id="146"/>
      </w:r>
      <w:r w:rsidR="001C3F2F">
        <w:rPr>
          <w:rFonts w:hint="eastAsia"/>
        </w:rPr>
        <w:t>，是能夠幫助學生理解課程內容的</w:t>
      </w:r>
      <w:r w:rsidR="001647F5">
        <w:rPr>
          <w:rFonts w:hint="eastAsia"/>
        </w:rPr>
        <w:t>；</w:t>
      </w:r>
      <w:r w:rsidR="001647F5">
        <w:t xml:space="preserve">(3) </w:t>
      </w:r>
      <w:commentRangeStart w:id="147"/>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commentRangeEnd w:id="147"/>
      <w:r w:rsidR="0069405A">
        <w:rPr>
          <w:rStyle w:val="af7"/>
        </w:rPr>
        <w:commentReference w:id="147"/>
      </w:r>
      <w:r w:rsidR="001647F5">
        <w:rPr>
          <w:rFonts w:cs="Times New Roman" w:hint="eastAsia"/>
          <w:kern w:val="0"/>
        </w:rPr>
        <w:t>，換句話說，就是有使用到模擬平台的學生們，能夠透過平台減輕對於計算的認知負荷，而清楚學習到每</w:t>
      </w:r>
      <w:proofErr w:type="gramStart"/>
      <w:r w:rsidR="001647F5">
        <w:rPr>
          <w:rFonts w:cs="Times New Roman" w:hint="eastAsia"/>
          <w:kern w:val="0"/>
        </w:rPr>
        <w:t>個</w:t>
      </w:r>
      <w:proofErr w:type="gramEnd"/>
      <w:r w:rsidR="001647F5">
        <w:rPr>
          <w:rFonts w:cs="Times New Roman" w:hint="eastAsia"/>
          <w:kern w:val="0"/>
        </w:rPr>
        <w:t>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w:t>
      </w:r>
      <w:commentRangeStart w:id="148"/>
      <w:r w:rsidR="001647F5">
        <w:rPr>
          <w:rFonts w:hint="eastAsia"/>
        </w:rPr>
        <w:t>許多運算</w:t>
      </w:r>
      <w:commentRangeEnd w:id="148"/>
      <w:r w:rsidR="00C8379A">
        <w:rPr>
          <w:rStyle w:val="af7"/>
        </w:rPr>
        <w:commentReference w:id="148"/>
      </w:r>
      <w:proofErr w:type="gramStart"/>
      <w:ins w:id="149" w:author="user" w:date="2022-07-14T21:46:00Z">
        <w:r w:rsidR="00C8379A">
          <w:rPr>
            <w:rFonts w:hint="eastAsia"/>
          </w:rPr>
          <w:t>（</w:t>
        </w:r>
        <w:proofErr w:type="gramEnd"/>
        <w:r w:rsidR="00C8379A">
          <w:rPr>
            <w:rFonts w:hint="eastAsia"/>
          </w:rPr>
          <w:t>例如：．．．）</w:t>
        </w:r>
      </w:ins>
      <w:r w:rsidR="001647F5">
        <w:rPr>
          <w:rFonts w:hint="eastAsia"/>
        </w:rPr>
        <w:t>融入至此單元中，使學生認為課程從此單元開始變得更加困難，但訪談內容也顯示，學生認為本單元遇到的學習困難，在模擬平台上是能夠幫助自己解決學習困難的，</w:t>
      </w:r>
      <w:commentRangeStart w:id="150"/>
      <w:r w:rsidR="001647F5">
        <w:rPr>
          <w:rFonts w:hint="eastAsia"/>
        </w:rPr>
        <w:t>表示學生在面對較複雜計算的教學內容時，模擬平台是能夠協助學生理解這些課堂概念</w:t>
      </w:r>
      <w:commentRangeEnd w:id="150"/>
      <w:r w:rsidR="00EB28D6">
        <w:rPr>
          <w:rStyle w:val="af7"/>
        </w:rPr>
        <w:commentReference w:id="150"/>
      </w:r>
      <w:r w:rsidR="001647F5">
        <w:rPr>
          <w:rFonts w:hint="eastAsia"/>
        </w:rPr>
        <w:t>，而且本研究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commentRangeStart w:id="151"/>
      <w:r>
        <w:rPr>
          <w:rFonts w:hint="eastAsia"/>
        </w:rPr>
        <w:t>表</w:t>
      </w:r>
      <w:r>
        <w:rPr>
          <w:rFonts w:hint="eastAsia"/>
        </w:rPr>
        <w:t xml:space="preserve"> 4- </w:t>
      </w:r>
      <w:r>
        <w:fldChar w:fldCharType="begin"/>
      </w:r>
      <w:r w:rsidRPr="0069405A">
        <w:rPr>
          <w:rPrChange w:id="152" w:author="user" w:date="2022-07-14T22:25:00Z">
            <w:rPr/>
          </w:rPrChange>
        </w:rPr>
        <w:instrText xml:space="preserve"> </w:instrText>
      </w:r>
      <w:r w:rsidRPr="0069405A">
        <w:rPr>
          <w:rFonts w:hint="eastAsia"/>
          <w:rPrChange w:id="153" w:author="user" w:date="2022-07-14T22:25:00Z">
            <w:rPr>
              <w:rFonts w:hint="eastAsia"/>
            </w:rPr>
          </w:rPrChange>
        </w:rPr>
        <w:instrText xml:space="preserve">SEQ </w:instrText>
      </w:r>
      <w:r w:rsidRPr="0069405A">
        <w:rPr>
          <w:rFonts w:hint="eastAsia"/>
          <w:rPrChange w:id="154" w:author="user" w:date="2022-07-14T22:25:00Z">
            <w:rPr>
              <w:rFonts w:hint="eastAsia"/>
            </w:rPr>
          </w:rPrChange>
        </w:rPr>
        <w:instrText>表</w:instrText>
      </w:r>
      <w:r w:rsidRPr="0069405A">
        <w:rPr>
          <w:rFonts w:hint="eastAsia"/>
          <w:rPrChange w:id="155" w:author="user" w:date="2022-07-14T22:25:00Z">
            <w:rPr>
              <w:rFonts w:hint="eastAsia"/>
            </w:rPr>
          </w:rPrChange>
        </w:rPr>
        <w:instrText>_4- \* ARABIC</w:instrText>
      </w:r>
      <w:r w:rsidRPr="0069405A">
        <w:rPr>
          <w:rPrChange w:id="156" w:author="user" w:date="2022-07-14T22:25:00Z">
            <w:rPr/>
          </w:rPrChange>
        </w:rPr>
        <w:instrText xml:space="preserve"> </w:instrText>
      </w:r>
      <w:r>
        <w:fldChar w:fldCharType="separate"/>
      </w:r>
      <w:r w:rsidR="00C31728">
        <w:rPr>
          <w:noProof/>
        </w:rPr>
        <w:t>21</w:t>
      </w:r>
      <w:r>
        <w:fldChar w:fldCharType="end"/>
      </w:r>
      <w:r w:rsidRPr="00502EEE">
        <w:rPr>
          <w:rFonts w:hint="eastAsia"/>
        </w:rPr>
        <w:t>實驗組之訪談內容節錄</w:t>
      </w:r>
      <w:commentRangeEnd w:id="151"/>
      <w:r w:rsidR="0069405A">
        <w:rPr>
          <w:rStyle w:val="af7"/>
        </w:rPr>
        <w:commentReference w:id="151"/>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w:t>
            </w:r>
            <w:proofErr w:type="gramStart"/>
            <w:r w:rsidRPr="00F96768">
              <w:rPr>
                <w:rFonts w:hint="eastAsia"/>
              </w:rPr>
              <w:t>幾章圖和</w:t>
            </w:r>
            <w:proofErr w:type="gramEnd"/>
            <w:r w:rsidRPr="00F96768">
              <w:rPr>
                <w:rFonts w:hint="eastAsia"/>
              </w:rPr>
              <w:t>文字好很多，平台可以拖拉</w:t>
            </w:r>
            <w:proofErr w:type="gramStart"/>
            <w:r w:rsidRPr="00F96768">
              <w:rPr>
                <w:rFonts w:hint="eastAsia"/>
              </w:rPr>
              <w:t>圖片和改數字</w:t>
            </w:r>
            <w:proofErr w:type="gramEnd"/>
            <w:r w:rsidRPr="00F96768">
              <w:rPr>
                <w:rFonts w:hint="eastAsia"/>
              </w:rPr>
              <w:t>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w:t>
            </w:r>
            <w:proofErr w:type="gramStart"/>
            <w:r w:rsidRPr="001705B2">
              <w:rPr>
                <w:rFonts w:hint="eastAsia"/>
              </w:rPr>
              <w:t>個</w:t>
            </w:r>
            <w:proofErr w:type="gramEnd"/>
            <w:r w:rsidRPr="001705B2">
              <w:rPr>
                <w:rFonts w:hint="eastAsia"/>
              </w:rPr>
              <w:t>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w:t>
            </w:r>
            <w:proofErr w:type="gramStart"/>
            <w:r w:rsidRPr="00BB77D5">
              <w:rPr>
                <w:rFonts w:hint="eastAsia"/>
              </w:rPr>
              <w:t>自己去拖那個</w:t>
            </w:r>
            <w:proofErr w:type="gramEnd"/>
            <w:r w:rsidRPr="00BB77D5">
              <w:rPr>
                <w:rFonts w:hint="eastAsia"/>
              </w:rPr>
              <w:t>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w:t>
            </w:r>
            <w:proofErr w:type="gramStart"/>
            <w:r w:rsidRPr="002E5B0E">
              <w:rPr>
                <w:rFonts w:hint="eastAsia"/>
              </w:rPr>
              <w:t>數字拉很大</w:t>
            </w:r>
            <w:proofErr w:type="gramEnd"/>
            <w:r w:rsidRPr="002E5B0E">
              <w:rPr>
                <w:rFonts w:hint="eastAsia"/>
              </w:rPr>
              <w:t>、很極端，會讓我知道數字需要定義在某個範圍，資料才會是準確的。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w:t>
            </w:r>
            <w:proofErr w:type="gramStart"/>
            <w:r w:rsidRPr="001705B2">
              <w:rPr>
                <w:rFonts w:hint="eastAsia"/>
              </w:rPr>
              <w:t>而且蠻常碰到</w:t>
            </w:r>
            <w:proofErr w:type="gramEnd"/>
            <w:r w:rsidRPr="001705B2">
              <w:rPr>
                <w:rFonts w:hint="eastAsia"/>
              </w:rPr>
              <w:t>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w:t>
            </w:r>
            <w:proofErr w:type="gramStart"/>
            <w:r w:rsidRPr="00B75118">
              <w:rPr>
                <w:rFonts w:hint="eastAsia"/>
              </w:rPr>
              <w:t>那邊，</w:t>
            </w:r>
            <w:proofErr w:type="gramEnd"/>
            <w:r w:rsidRPr="00B75118">
              <w:rPr>
                <w:rFonts w:hint="eastAsia"/>
              </w:rPr>
              <w:t>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lastRenderedPageBreak/>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w:t>
            </w:r>
            <w:proofErr w:type="gramStart"/>
            <w:r w:rsidRPr="00B75118">
              <w:rPr>
                <w:rFonts w:hint="eastAsia"/>
              </w:rPr>
              <w:t>那邊，</w:t>
            </w:r>
            <w:proofErr w:type="gramEnd"/>
            <w:r w:rsidRPr="00B75118">
              <w:rPr>
                <w:rFonts w:hint="eastAsia"/>
              </w:rPr>
              <w:t>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w:t>
            </w:r>
            <w:proofErr w:type="gramStart"/>
            <w:r w:rsidRPr="00B75118">
              <w:rPr>
                <w:rFonts w:hint="eastAsia"/>
              </w:rPr>
              <w:t>清楚，</w:t>
            </w:r>
            <w:proofErr w:type="gramEnd"/>
            <w:r w:rsidRPr="00B75118">
              <w:rPr>
                <w:rFonts w:hint="eastAsia"/>
              </w:rPr>
              <w:t>一般的敘述再</w:t>
            </w:r>
            <w:proofErr w:type="gramStart"/>
            <w:r w:rsidRPr="00B75118">
              <w:rPr>
                <w:rFonts w:hint="eastAsia"/>
              </w:rPr>
              <w:t>加圖表</w:t>
            </w:r>
            <w:proofErr w:type="gramEnd"/>
            <w:r w:rsidRPr="00B75118">
              <w:rPr>
                <w:rFonts w:hint="eastAsia"/>
              </w:rPr>
              <w:t>，如果沒有這張圖直接用寫的話我就會覺得很困難，搞混的時候再回來看這張圖就會很清楚現在要用哪一個。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905C20">
        <w:trPr>
          <w:jc w:val="center"/>
        </w:trPr>
        <w:tc>
          <w:tcPr>
            <w:tcW w:w="1275" w:type="dxa"/>
            <w:tcBorders>
              <w:top w:val="single" w:sz="12" w:space="0" w:color="auto"/>
              <w:bottom w:val="single" w:sz="12" w:space="0" w:color="auto"/>
            </w:tcBorders>
            <w:vAlign w:val="center"/>
          </w:tcPr>
          <w:p w14:paraId="1C15C596" w14:textId="77777777" w:rsidR="000A6E05" w:rsidRDefault="000A6E05"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905C20">
            <w:pPr>
              <w:ind w:firstLineChars="0" w:firstLine="0"/>
              <w:jc w:val="center"/>
            </w:pPr>
            <w:r>
              <w:rPr>
                <w:rFonts w:hint="eastAsia"/>
              </w:rPr>
              <w:t>學生編號</w:t>
            </w:r>
          </w:p>
        </w:tc>
      </w:tr>
      <w:tr w:rsidR="000A6E05" w14:paraId="5D65876B" w14:textId="77777777" w:rsidTr="00905C2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905C2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905C2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905C20">
            <w:pPr>
              <w:ind w:firstLineChars="0" w:firstLine="0"/>
              <w:jc w:val="center"/>
            </w:pPr>
            <w:r>
              <w:t>10313</w:t>
            </w:r>
          </w:p>
        </w:tc>
      </w:tr>
      <w:tr w:rsidR="000A6E05" w14:paraId="02AEA664" w14:textId="77777777" w:rsidTr="00905C2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905C2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905C20">
            <w:pPr>
              <w:ind w:firstLineChars="0" w:firstLine="0"/>
              <w:jc w:val="center"/>
            </w:pPr>
            <w:r>
              <w:t>10327</w:t>
            </w:r>
          </w:p>
        </w:tc>
      </w:tr>
      <w:tr w:rsidR="000A6E05" w14:paraId="00F4CC07" w14:textId="77777777" w:rsidTr="00905C20">
        <w:trPr>
          <w:jc w:val="center"/>
        </w:trPr>
        <w:tc>
          <w:tcPr>
            <w:tcW w:w="1275" w:type="dxa"/>
            <w:tcBorders>
              <w:top w:val="single" w:sz="6" w:space="0" w:color="auto"/>
              <w:bottom w:val="single" w:sz="6" w:space="0" w:color="auto"/>
            </w:tcBorders>
            <w:vAlign w:val="center"/>
          </w:tcPr>
          <w:p w14:paraId="0131EAC7" w14:textId="77777777" w:rsidR="000A6E05" w:rsidRDefault="000A6E05"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905C20">
            <w:pPr>
              <w:ind w:firstLineChars="0" w:firstLine="0"/>
            </w:pPr>
            <w:r w:rsidRPr="000A6E05">
              <w:rPr>
                <w:rFonts w:hint="eastAsia"/>
              </w:rPr>
              <w:t>激勵函數的部分，很多函數都長不太一樣很容易搞混，有的程式很複雜會看不懂。老師每</w:t>
            </w:r>
            <w:proofErr w:type="gramStart"/>
            <w:r w:rsidRPr="000A6E05">
              <w:rPr>
                <w:rFonts w:hint="eastAsia"/>
              </w:rPr>
              <w:t>個</w:t>
            </w:r>
            <w:proofErr w:type="gramEnd"/>
            <w:r w:rsidRPr="000A6E05">
              <w:rPr>
                <w:rFonts w:hint="eastAsia"/>
              </w:rPr>
              <w:t>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905C20">
            <w:pPr>
              <w:ind w:firstLineChars="0" w:firstLine="0"/>
              <w:jc w:val="center"/>
            </w:pPr>
            <w:r>
              <w:t>10320</w:t>
            </w:r>
          </w:p>
        </w:tc>
      </w:tr>
      <w:tr w:rsidR="000A6E05" w14:paraId="4AE49AAD" w14:textId="77777777" w:rsidTr="00905C20">
        <w:trPr>
          <w:jc w:val="center"/>
        </w:trPr>
        <w:tc>
          <w:tcPr>
            <w:tcW w:w="1275" w:type="dxa"/>
            <w:tcBorders>
              <w:top w:val="single" w:sz="6" w:space="0" w:color="auto"/>
              <w:bottom w:val="single" w:sz="6" w:space="0" w:color="auto"/>
            </w:tcBorders>
            <w:vAlign w:val="center"/>
          </w:tcPr>
          <w:p w14:paraId="4A43D5A6" w14:textId="77777777" w:rsidR="000A6E05" w:rsidRDefault="000A6E05"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905C2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905C2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905C2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905C2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905C2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w:t>
      </w:r>
      <w:proofErr w:type="gramStart"/>
      <w:r w:rsidR="002B4CDC">
        <w:rPr>
          <w:rFonts w:hint="eastAsia"/>
        </w:rPr>
        <w:t>概念後測有</w:t>
      </w:r>
      <w:proofErr w:type="gramEnd"/>
      <w:r w:rsidR="002B4CDC">
        <w:rPr>
          <w:rFonts w:hint="eastAsia"/>
        </w:rPr>
        <w:t>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(Bellstrom and Thoren,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w:t>
      </w:r>
      <w:proofErr w:type="gramStart"/>
      <w:r w:rsidR="002D2CAC">
        <w:rPr>
          <w:rFonts w:hint="eastAsia"/>
        </w:rPr>
        <w:t>作成績並無</w:t>
      </w:r>
      <w:proofErr w:type="gramEnd"/>
      <w:r w:rsidR="002D2CAC">
        <w:rPr>
          <w:rFonts w:hint="eastAsia"/>
        </w:rPr>
        <w:t>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905C20">
        <w:trPr>
          <w:jc w:val="center"/>
        </w:trPr>
        <w:tc>
          <w:tcPr>
            <w:tcW w:w="1275" w:type="dxa"/>
            <w:tcBorders>
              <w:top w:val="single" w:sz="12" w:space="0" w:color="auto"/>
              <w:bottom w:val="single" w:sz="12" w:space="0" w:color="auto"/>
            </w:tcBorders>
            <w:vAlign w:val="center"/>
          </w:tcPr>
          <w:p w14:paraId="4116DCD4" w14:textId="77777777" w:rsidR="00C27A00" w:rsidRDefault="00C27A00"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905C20">
            <w:pPr>
              <w:ind w:firstLineChars="0" w:firstLine="0"/>
              <w:jc w:val="center"/>
            </w:pPr>
            <w:r>
              <w:rPr>
                <w:rFonts w:hint="eastAsia"/>
              </w:rPr>
              <w:t>學生編號</w:t>
            </w:r>
          </w:p>
        </w:tc>
      </w:tr>
      <w:tr w:rsidR="00C27A00" w14:paraId="4E0AB13C" w14:textId="77777777" w:rsidTr="00905C2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905C2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905C2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905C20">
            <w:pPr>
              <w:ind w:firstLineChars="0" w:firstLine="0"/>
              <w:jc w:val="center"/>
            </w:pPr>
            <w:r>
              <w:t>101</w:t>
            </w:r>
            <w:r>
              <w:rPr>
                <w:rFonts w:hint="eastAsia"/>
              </w:rPr>
              <w:t>1</w:t>
            </w:r>
            <w:r>
              <w:t>8</w:t>
            </w:r>
          </w:p>
        </w:tc>
      </w:tr>
      <w:tr w:rsidR="00C27A00" w14:paraId="2C8EB5D9" w14:textId="77777777" w:rsidTr="00905C2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905C2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905C20">
            <w:pPr>
              <w:ind w:firstLineChars="0" w:firstLine="0"/>
              <w:jc w:val="center"/>
            </w:pPr>
            <w:r>
              <w:t>10122</w:t>
            </w:r>
          </w:p>
        </w:tc>
      </w:tr>
      <w:tr w:rsidR="00C27A00" w14:paraId="0F7666B8" w14:textId="77777777" w:rsidTr="00905C20">
        <w:trPr>
          <w:jc w:val="center"/>
        </w:trPr>
        <w:tc>
          <w:tcPr>
            <w:tcW w:w="1275" w:type="dxa"/>
            <w:tcBorders>
              <w:top w:val="single" w:sz="6" w:space="0" w:color="auto"/>
              <w:bottom w:val="single" w:sz="6" w:space="0" w:color="auto"/>
            </w:tcBorders>
            <w:vAlign w:val="center"/>
          </w:tcPr>
          <w:p w14:paraId="79E306DE" w14:textId="77777777" w:rsidR="00C27A00" w:rsidRDefault="00C27A00" w:rsidP="00905C2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905C2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905C20">
            <w:pPr>
              <w:ind w:firstLineChars="0" w:firstLine="0"/>
              <w:jc w:val="center"/>
            </w:pPr>
            <w:r>
              <w:t>10</w:t>
            </w:r>
            <w:r w:rsidR="00690ED8">
              <w:t>128</w:t>
            </w:r>
          </w:p>
        </w:tc>
      </w:tr>
      <w:tr w:rsidR="00C27A00" w14:paraId="0D7987E1" w14:textId="77777777" w:rsidTr="00905C20">
        <w:trPr>
          <w:jc w:val="center"/>
        </w:trPr>
        <w:tc>
          <w:tcPr>
            <w:tcW w:w="1275" w:type="dxa"/>
            <w:tcBorders>
              <w:top w:val="single" w:sz="6" w:space="0" w:color="auto"/>
              <w:bottom w:val="single" w:sz="6" w:space="0" w:color="auto"/>
            </w:tcBorders>
            <w:vAlign w:val="center"/>
          </w:tcPr>
          <w:p w14:paraId="4C4F50DF" w14:textId="77777777" w:rsidR="00C27A00" w:rsidRDefault="00C27A00"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905C2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905C20">
            <w:pPr>
              <w:ind w:firstLineChars="0" w:firstLine="0"/>
              <w:jc w:val="center"/>
            </w:pPr>
            <w:r>
              <w:rPr>
                <w:rFonts w:hint="eastAsia"/>
              </w:rPr>
              <w:t>1</w:t>
            </w:r>
            <w:r>
              <w:t>1</w:t>
            </w:r>
            <w:r w:rsidR="00690ED8">
              <w:t>215</w:t>
            </w:r>
          </w:p>
        </w:tc>
      </w:tr>
      <w:tr w:rsidR="00690ED8" w14:paraId="67854A6B" w14:textId="77777777" w:rsidTr="00905C20">
        <w:trPr>
          <w:jc w:val="center"/>
        </w:trPr>
        <w:tc>
          <w:tcPr>
            <w:tcW w:w="1275" w:type="dxa"/>
            <w:tcBorders>
              <w:top w:val="single" w:sz="6" w:space="0" w:color="auto"/>
              <w:bottom w:val="single" w:sz="6" w:space="0" w:color="auto"/>
            </w:tcBorders>
            <w:vAlign w:val="center"/>
          </w:tcPr>
          <w:p w14:paraId="2D5E7721" w14:textId="527320B4" w:rsidR="00690ED8" w:rsidRDefault="00690ED8" w:rsidP="00905C2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905C2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905C20">
            <w:pPr>
              <w:ind w:firstLineChars="0" w:firstLine="0"/>
              <w:jc w:val="center"/>
            </w:pPr>
            <w:r>
              <w:rPr>
                <w:rFonts w:hint="eastAsia"/>
              </w:rPr>
              <w:t>1</w:t>
            </w:r>
            <w:r>
              <w:t>1237</w:t>
            </w:r>
          </w:p>
        </w:tc>
      </w:tr>
      <w:tr w:rsidR="00690ED8" w14:paraId="30A1F335" w14:textId="77777777" w:rsidTr="00905C20">
        <w:trPr>
          <w:jc w:val="center"/>
        </w:trPr>
        <w:tc>
          <w:tcPr>
            <w:tcW w:w="1275" w:type="dxa"/>
            <w:tcBorders>
              <w:top w:val="single" w:sz="6" w:space="0" w:color="auto"/>
              <w:bottom w:val="single" w:sz="6" w:space="0" w:color="auto"/>
            </w:tcBorders>
            <w:vAlign w:val="center"/>
          </w:tcPr>
          <w:p w14:paraId="41948416" w14:textId="26DB995A" w:rsidR="00690ED8" w:rsidRDefault="00690ED8" w:rsidP="00905C2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905C2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905C20">
            <w:pPr>
              <w:ind w:firstLineChars="0" w:firstLine="0"/>
              <w:jc w:val="center"/>
            </w:pPr>
            <w:r>
              <w:rPr>
                <w:rFonts w:hint="eastAsia"/>
              </w:rPr>
              <w:t>1</w:t>
            </w:r>
            <w:r>
              <w:t>1225</w:t>
            </w:r>
          </w:p>
        </w:tc>
      </w:tr>
      <w:tr w:rsidR="00690ED8" w14:paraId="18181262" w14:textId="77777777" w:rsidTr="00905C20">
        <w:trPr>
          <w:jc w:val="center"/>
        </w:trPr>
        <w:tc>
          <w:tcPr>
            <w:tcW w:w="1275" w:type="dxa"/>
            <w:tcBorders>
              <w:top w:val="single" w:sz="6" w:space="0" w:color="auto"/>
              <w:bottom w:val="single" w:sz="6" w:space="0" w:color="auto"/>
            </w:tcBorders>
            <w:vAlign w:val="center"/>
          </w:tcPr>
          <w:p w14:paraId="48CA7E51" w14:textId="5196D1A5" w:rsidR="00690ED8" w:rsidRDefault="00690ED8" w:rsidP="00905C2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905C2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905C20">
            <w:pPr>
              <w:ind w:firstLineChars="0" w:firstLine="0"/>
              <w:jc w:val="center"/>
            </w:pPr>
            <w:r>
              <w:rPr>
                <w:rFonts w:hint="eastAsia"/>
              </w:rPr>
              <w:t>1</w:t>
            </w:r>
            <w:r>
              <w:t>1225</w:t>
            </w:r>
          </w:p>
        </w:tc>
      </w:tr>
      <w:tr w:rsidR="00C27A00" w14:paraId="65A653AB" w14:textId="77777777" w:rsidTr="00905C20">
        <w:trPr>
          <w:jc w:val="center"/>
        </w:trPr>
        <w:tc>
          <w:tcPr>
            <w:tcW w:w="1275" w:type="dxa"/>
            <w:tcBorders>
              <w:top w:val="single" w:sz="6" w:space="0" w:color="auto"/>
              <w:bottom w:val="single" w:sz="12" w:space="0" w:color="auto"/>
            </w:tcBorders>
            <w:vAlign w:val="center"/>
          </w:tcPr>
          <w:p w14:paraId="0A5E70AC" w14:textId="21F59520" w:rsidR="00C27A00" w:rsidRDefault="00690ED8" w:rsidP="00905C2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905C2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905C2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905C20">
        <w:trPr>
          <w:jc w:val="center"/>
        </w:trPr>
        <w:tc>
          <w:tcPr>
            <w:tcW w:w="1275" w:type="dxa"/>
            <w:tcBorders>
              <w:top w:val="single" w:sz="12" w:space="0" w:color="auto"/>
              <w:bottom w:val="single" w:sz="12" w:space="0" w:color="auto"/>
            </w:tcBorders>
            <w:vAlign w:val="center"/>
          </w:tcPr>
          <w:p w14:paraId="341BF4B2" w14:textId="77777777" w:rsidR="005B667C" w:rsidRDefault="005B667C"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905C20">
            <w:pPr>
              <w:ind w:firstLineChars="0" w:firstLine="0"/>
              <w:jc w:val="center"/>
            </w:pPr>
            <w:r>
              <w:rPr>
                <w:rFonts w:hint="eastAsia"/>
              </w:rPr>
              <w:t>學生編號</w:t>
            </w:r>
          </w:p>
        </w:tc>
      </w:tr>
      <w:tr w:rsidR="005B667C" w14:paraId="7BC55EFA" w14:textId="77777777" w:rsidTr="00905C2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905C2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905C2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905C20">
            <w:pPr>
              <w:ind w:firstLineChars="0" w:firstLine="0"/>
              <w:jc w:val="center"/>
            </w:pPr>
            <w:r>
              <w:t>10302</w:t>
            </w:r>
          </w:p>
        </w:tc>
      </w:tr>
      <w:tr w:rsidR="005B667C" w14:paraId="62E042BA" w14:textId="77777777" w:rsidTr="00905C2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905C2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905C20">
            <w:pPr>
              <w:ind w:firstLineChars="0" w:firstLine="0"/>
              <w:jc w:val="center"/>
            </w:pPr>
            <w:r>
              <w:t>10321</w:t>
            </w:r>
          </w:p>
        </w:tc>
      </w:tr>
      <w:tr w:rsidR="005B667C" w14:paraId="6033B99D" w14:textId="77777777" w:rsidTr="00905C20">
        <w:trPr>
          <w:jc w:val="center"/>
        </w:trPr>
        <w:tc>
          <w:tcPr>
            <w:tcW w:w="1275" w:type="dxa"/>
            <w:tcBorders>
              <w:top w:val="single" w:sz="6" w:space="0" w:color="auto"/>
              <w:bottom w:val="single" w:sz="6" w:space="0" w:color="auto"/>
            </w:tcBorders>
            <w:vAlign w:val="center"/>
          </w:tcPr>
          <w:p w14:paraId="506CD790" w14:textId="77777777" w:rsidR="005B667C" w:rsidRDefault="005B667C"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905C2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905C20">
            <w:pPr>
              <w:ind w:firstLineChars="0" w:firstLine="0"/>
              <w:jc w:val="center"/>
            </w:pPr>
            <w:r>
              <w:t>11302</w:t>
            </w:r>
          </w:p>
        </w:tc>
      </w:tr>
      <w:tr w:rsidR="005B667C" w14:paraId="09267EEA" w14:textId="77777777" w:rsidTr="00905C20">
        <w:trPr>
          <w:jc w:val="center"/>
        </w:trPr>
        <w:tc>
          <w:tcPr>
            <w:tcW w:w="1275" w:type="dxa"/>
            <w:tcBorders>
              <w:top w:val="single" w:sz="6" w:space="0" w:color="auto"/>
              <w:bottom w:val="single" w:sz="6" w:space="0" w:color="auto"/>
            </w:tcBorders>
            <w:vAlign w:val="center"/>
          </w:tcPr>
          <w:p w14:paraId="3B64A9CE" w14:textId="77777777" w:rsidR="005B667C" w:rsidRDefault="005B667C" w:rsidP="00905C2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905C2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905C2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905C2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905C2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905C2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w:t>
      </w:r>
      <w:proofErr w:type="gramStart"/>
      <w:r w:rsidR="00D665B2">
        <w:rPr>
          <w:rFonts w:hint="eastAsia"/>
        </w:rPr>
        <w:t>個</w:t>
      </w:r>
      <w:proofErr w:type="gramEnd"/>
      <w:r w:rsidR="00D665B2">
        <w:rPr>
          <w:rFonts w:hint="eastAsia"/>
        </w:rPr>
        <w:t>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Hansen, Narayanan, &amp; Schrimpsher,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w:t>
      </w:r>
      <w:proofErr w:type="gramStart"/>
      <w:r>
        <w:rPr>
          <w:rFonts w:hint="eastAsia"/>
        </w:rPr>
        <w:t>概念後測與</w:t>
      </w:r>
      <w:proofErr w:type="gramEnd"/>
      <w:r>
        <w:rPr>
          <w:rFonts w:hint="eastAsia"/>
        </w:rPr>
        <w:t>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commentRangeStart w:id="157"/>
      <w:r w:rsidRPr="008C0603">
        <w:rPr>
          <w:rFonts w:cs="Times New Roman" w:hint="eastAsia"/>
          <w:kern w:val="0"/>
        </w:rPr>
        <w:t>反覆操作</w:t>
      </w:r>
      <w:commentRangeEnd w:id="157"/>
      <w:r w:rsidR="0086329E">
        <w:rPr>
          <w:rStyle w:val="af7"/>
        </w:rPr>
        <w:commentReference w:id="157"/>
      </w:r>
      <w:r w:rsidRPr="008C0603">
        <w:rPr>
          <w:rFonts w:cs="Times New Roman" w:hint="eastAsia"/>
          <w:kern w:val="0"/>
        </w:rPr>
        <w:t>，知識與技巧的留存會更加持久，學生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r w:rsidRPr="008C0603">
        <w:rPr>
          <w:rFonts w:cs="Times New Roman" w:hint="eastAsia"/>
          <w:kern w:val="0"/>
        </w:rPr>
        <w:t xml:space="preserve"> &amp; Rosick</w:t>
      </w:r>
      <w:r w:rsidRPr="008C0603">
        <w:rPr>
          <w:rFonts w:ascii="Cambria" w:hAnsi="Cambria" w:cs="Cambria"/>
          <w:kern w:val="0"/>
        </w:rPr>
        <w:t>á</w:t>
      </w:r>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w:t>
      </w:r>
      <w:proofErr w:type="gramStart"/>
      <w:r>
        <w:rPr>
          <w:rFonts w:hint="eastAsia"/>
        </w:rPr>
        <w:t>問卷後測中</w:t>
      </w:r>
      <w:proofErr w:type="gramEnd"/>
      <w:r>
        <w:rPr>
          <w:rFonts w:hint="eastAsia"/>
        </w:rPr>
        <w:t>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w:t>
      </w:r>
      <w:proofErr w:type="gramStart"/>
      <w:r>
        <w:rPr>
          <w:rFonts w:hint="eastAsia"/>
        </w:rPr>
        <w:t>問卷後測中的</w:t>
      </w:r>
      <w:proofErr w:type="gramEnd"/>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commentRangeStart w:id="158"/>
      <w:r w:rsidRPr="005543D6">
        <w:rPr>
          <w:rFonts w:cs="Times New Roman" w:hint="eastAsia"/>
        </w:rPr>
        <w:t>如何應用類神經網路解決問題</w:t>
      </w:r>
      <w:commentRangeEnd w:id="158"/>
      <w:r w:rsidR="0086329E">
        <w:rPr>
          <w:rStyle w:val="af7"/>
        </w:rPr>
        <w:commentReference w:id="158"/>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「模擬平台之操作」有助於課堂概念學習之認可狀況</w:t>
      </w:r>
    </w:p>
    <w:p w14:paraId="5A01D5EF" w14:textId="3A67EA80" w:rsidR="00697980" w:rsidRDefault="00FE3767" w:rsidP="00CB3D4A">
      <w:pPr>
        <w:ind w:firstLine="480"/>
      </w:pPr>
      <w:r>
        <w:rPr>
          <w:rFonts w:hint="eastAsia"/>
        </w:rPr>
        <w:t>在實驗組的態度</w:t>
      </w:r>
      <w:proofErr w:type="gramStart"/>
      <w:r>
        <w:rPr>
          <w:rFonts w:hint="eastAsia"/>
        </w:rPr>
        <w:t>問卷後測中的</w:t>
      </w:r>
      <w:proofErr w:type="gramEnd"/>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w:t>
      </w:r>
      <w:proofErr w:type="gramStart"/>
      <w:r>
        <w:rPr>
          <w:rFonts w:hint="eastAsia"/>
        </w:rPr>
        <w:t>特</w:t>
      </w:r>
      <w:proofErr w:type="gramEnd"/>
      <w:r>
        <w:rPr>
          <w:rFonts w:hint="eastAsia"/>
        </w:rPr>
        <w:t>氏五點量表之題目，調查學生是否同意模擬平台的操作有</w:t>
      </w:r>
      <w:r>
        <w:rPr>
          <w:rFonts w:ascii="Apple Color Emoji" w:hAnsi="Apple Color Emoji" w:cs="Apple Color Emoji" w:hint="eastAsia"/>
        </w:rPr>
        <w:t>助於課</w:t>
      </w:r>
      <w:ins w:id="159" w:author="user" w:date="2022-07-14T23:13:00Z">
        <w:r w:rsidR="0086329E">
          <w:rPr>
            <w:rFonts w:ascii="Apple Color Emoji" w:hAnsi="Apple Color Emoji" w:cs="Apple Color Emoji" w:hint="eastAsia"/>
          </w:rPr>
          <w:t>程</w:t>
        </w:r>
      </w:ins>
      <w:del w:id="160" w:author="user" w:date="2022-07-14T23:13:00Z">
        <w:r w:rsidDel="0086329E">
          <w:rPr>
            <w:rFonts w:ascii="Apple Color Emoji" w:hAnsi="Apple Color Emoji" w:cs="Apple Color Emoji" w:hint="eastAsia"/>
          </w:rPr>
          <w:delText>堂</w:delText>
        </w:r>
      </w:del>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w:t>
      </w:r>
      <w:commentRangeStart w:id="161"/>
      <w:r w:rsidR="00303F8B">
        <w:rPr>
          <w:rFonts w:hint="eastAsia"/>
        </w:rPr>
        <w:t>回答問題</w:t>
      </w:r>
      <w:commentRangeEnd w:id="161"/>
      <w:r w:rsidR="0086329E">
        <w:rPr>
          <w:rStyle w:val="af7"/>
        </w:rPr>
        <w:commentReference w:id="161"/>
      </w:r>
      <w:r w:rsidR="00303F8B">
        <w:rPr>
          <w:rFonts w:hint="eastAsia"/>
        </w:rPr>
        <w:t>，</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905C20">
        <w:trPr>
          <w:jc w:val="center"/>
        </w:trPr>
        <w:tc>
          <w:tcPr>
            <w:tcW w:w="1275" w:type="dxa"/>
            <w:tcBorders>
              <w:top w:val="single" w:sz="12" w:space="0" w:color="auto"/>
              <w:bottom w:val="single" w:sz="12" w:space="0" w:color="auto"/>
            </w:tcBorders>
            <w:vAlign w:val="center"/>
          </w:tcPr>
          <w:p w14:paraId="7C840B96" w14:textId="77777777" w:rsidR="00364298" w:rsidRDefault="00364298" w:rsidP="00905C2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905C2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905C20">
            <w:pPr>
              <w:ind w:firstLineChars="0" w:firstLine="0"/>
              <w:jc w:val="center"/>
            </w:pPr>
            <w:r>
              <w:rPr>
                <w:rFonts w:hint="eastAsia"/>
              </w:rPr>
              <w:t>學生編號</w:t>
            </w:r>
          </w:p>
        </w:tc>
      </w:tr>
      <w:tr w:rsidR="00364298" w14:paraId="6C4B0850" w14:textId="77777777" w:rsidTr="00905C2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905C2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905C2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905C20">
            <w:pPr>
              <w:ind w:firstLineChars="0" w:firstLine="0"/>
              <w:jc w:val="center"/>
            </w:pPr>
            <w:r>
              <w:t>10</w:t>
            </w:r>
            <w:r w:rsidR="00F47839">
              <w:t>110</w:t>
            </w:r>
          </w:p>
        </w:tc>
      </w:tr>
      <w:tr w:rsidR="00364298" w14:paraId="0A121915" w14:textId="77777777" w:rsidTr="00905C2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905C2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905C2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905C20">
            <w:pPr>
              <w:ind w:firstLineChars="0" w:firstLine="0"/>
              <w:jc w:val="center"/>
            </w:pPr>
            <w:r>
              <w:t>10</w:t>
            </w:r>
            <w:r w:rsidR="00F47839">
              <w:t>118</w:t>
            </w:r>
          </w:p>
        </w:tc>
      </w:tr>
      <w:tr w:rsidR="00364298" w14:paraId="60E2D5FF" w14:textId="77777777" w:rsidTr="00905C20">
        <w:trPr>
          <w:jc w:val="center"/>
        </w:trPr>
        <w:tc>
          <w:tcPr>
            <w:tcW w:w="1275" w:type="dxa"/>
            <w:tcBorders>
              <w:top w:val="single" w:sz="6" w:space="0" w:color="auto"/>
              <w:bottom w:val="single" w:sz="6" w:space="0" w:color="auto"/>
            </w:tcBorders>
            <w:vAlign w:val="center"/>
          </w:tcPr>
          <w:p w14:paraId="7358FE5C" w14:textId="77777777" w:rsidR="00364298" w:rsidRDefault="00364298" w:rsidP="00905C2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905C2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905C20">
            <w:pPr>
              <w:ind w:firstLineChars="0" w:firstLine="0"/>
              <w:jc w:val="center"/>
            </w:pPr>
            <w:r>
              <w:t>1</w:t>
            </w:r>
            <w:r w:rsidR="00F47839">
              <w:t>0109</w:t>
            </w:r>
          </w:p>
        </w:tc>
      </w:tr>
      <w:tr w:rsidR="00364298" w14:paraId="0AE5E1D8" w14:textId="77777777" w:rsidTr="00905C20">
        <w:trPr>
          <w:jc w:val="center"/>
        </w:trPr>
        <w:tc>
          <w:tcPr>
            <w:tcW w:w="1275" w:type="dxa"/>
            <w:tcBorders>
              <w:top w:val="single" w:sz="6" w:space="0" w:color="auto"/>
              <w:bottom w:val="single" w:sz="6" w:space="0" w:color="auto"/>
            </w:tcBorders>
            <w:vAlign w:val="center"/>
          </w:tcPr>
          <w:p w14:paraId="793888B3" w14:textId="77777777" w:rsidR="00364298" w:rsidRDefault="00364298" w:rsidP="00905C2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905C2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905C20">
            <w:pPr>
              <w:ind w:firstLineChars="0" w:firstLine="0"/>
              <w:jc w:val="center"/>
            </w:pPr>
            <w:r>
              <w:t>10128</w:t>
            </w:r>
          </w:p>
        </w:tc>
      </w:tr>
      <w:tr w:rsidR="00F47839" w14:paraId="1682C08C" w14:textId="77777777" w:rsidTr="00905C20">
        <w:trPr>
          <w:jc w:val="center"/>
        </w:trPr>
        <w:tc>
          <w:tcPr>
            <w:tcW w:w="1275" w:type="dxa"/>
            <w:tcBorders>
              <w:top w:val="single" w:sz="6" w:space="0" w:color="auto"/>
              <w:bottom w:val="single" w:sz="6" w:space="0" w:color="auto"/>
            </w:tcBorders>
            <w:vAlign w:val="center"/>
          </w:tcPr>
          <w:p w14:paraId="2E05748D" w14:textId="29BEE4DA" w:rsidR="00F47839" w:rsidRDefault="00F47839" w:rsidP="00905C2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905C20">
            <w:pPr>
              <w:ind w:firstLineChars="0" w:firstLine="0"/>
            </w:pPr>
            <w:r w:rsidRPr="00F47839">
              <w:rPr>
                <w:rFonts w:hint="eastAsia"/>
              </w:rPr>
              <w:t>寫學習單可以重新審視整個過程，也可以算是條列式這些學的東西，就會更完整。程式寫的次數</w:t>
            </w:r>
            <w:proofErr w:type="gramStart"/>
            <w:r w:rsidRPr="00F47839">
              <w:rPr>
                <w:rFonts w:hint="eastAsia"/>
              </w:rPr>
              <w:t>好像蠻少</w:t>
            </w:r>
            <w:proofErr w:type="gramEnd"/>
            <w:r w:rsidRPr="00F47839">
              <w:rPr>
                <w:rFonts w:hint="eastAsia"/>
              </w:rPr>
              <w:t>。</w:t>
            </w:r>
          </w:p>
        </w:tc>
        <w:tc>
          <w:tcPr>
            <w:tcW w:w="1271" w:type="dxa"/>
            <w:tcBorders>
              <w:top w:val="single" w:sz="6" w:space="0" w:color="auto"/>
              <w:bottom w:val="single" w:sz="6" w:space="0" w:color="auto"/>
            </w:tcBorders>
            <w:vAlign w:val="center"/>
          </w:tcPr>
          <w:p w14:paraId="31A4B364" w14:textId="7ED55BD7" w:rsidR="00F47839" w:rsidRPr="00F47839" w:rsidRDefault="00F47839" w:rsidP="00905C20">
            <w:pPr>
              <w:ind w:firstLineChars="0" w:firstLine="0"/>
              <w:jc w:val="center"/>
            </w:pPr>
            <w:r>
              <w:t>11215</w:t>
            </w:r>
          </w:p>
        </w:tc>
      </w:tr>
      <w:tr w:rsidR="00364298" w14:paraId="62918893" w14:textId="77777777" w:rsidTr="00905C20">
        <w:trPr>
          <w:jc w:val="center"/>
        </w:trPr>
        <w:tc>
          <w:tcPr>
            <w:tcW w:w="1275" w:type="dxa"/>
            <w:tcBorders>
              <w:top w:val="single" w:sz="6" w:space="0" w:color="auto"/>
              <w:bottom w:val="single" w:sz="12" w:space="0" w:color="auto"/>
            </w:tcBorders>
            <w:vAlign w:val="center"/>
          </w:tcPr>
          <w:p w14:paraId="3015D5B0" w14:textId="0C3FEED1" w:rsidR="00364298" w:rsidRDefault="00F47839" w:rsidP="00905C2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905C2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905C2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w:t>
      </w:r>
      <w:proofErr w:type="gramStart"/>
      <w:r>
        <w:rPr>
          <w:rFonts w:hint="eastAsia"/>
        </w:rPr>
        <w:t>問卷後測中的</w:t>
      </w:r>
      <w:proofErr w:type="gramEnd"/>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w:t>
      </w:r>
      <w:proofErr w:type="gramStart"/>
      <w:r w:rsidRPr="005543D6">
        <w:rPr>
          <w:rFonts w:cs="Times New Roman" w:hint="eastAsia"/>
        </w:rPr>
        <w:t>誤差間的關係</w:t>
      </w:r>
      <w:proofErr w:type="gramEnd"/>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5453FFE8" w:rsidR="00421596" w:rsidRDefault="00421596" w:rsidP="00CB3D4A">
      <w:pPr>
        <w:ind w:firstLine="480"/>
      </w:pPr>
      <w:r>
        <w:rPr>
          <w:rFonts w:cs="Times New Roman" w:hint="eastAsia"/>
        </w:rPr>
        <w:t>在本研究第三章說明的模擬式教學策略，「概念理解」之目的</w:t>
      </w:r>
      <w:ins w:id="162" w:author="user" w:date="2022-07-14T23:15:00Z">
        <w:r w:rsidR="0086329E">
          <w:rPr>
            <w:rFonts w:cs="Times New Roman" w:hint="eastAsia"/>
          </w:rPr>
          <w:t>是透過．．．方式</w:t>
        </w:r>
      </w:ins>
      <w:ins w:id="163" w:author="user" w:date="2022-07-14T23:16:00Z">
        <w:r w:rsidR="0086329E">
          <w:rPr>
            <w:rFonts w:cs="Times New Roman" w:hint="eastAsia"/>
          </w:rPr>
          <w:t>．．．，</w:t>
        </w:r>
      </w:ins>
      <w:r>
        <w:rPr>
          <w:rFonts w:cs="Times New Roman" w:hint="eastAsia"/>
        </w:rPr>
        <w:t>較著重於讓學生初步認識每</w:t>
      </w:r>
      <w:proofErr w:type="gramStart"/>
      <w:r>
        <w:rPr>
          <w:rFonts w:cs="Times New Roman" w:hint="eastAsia"/>
        </w:rPr>
        <w:t>個</w:t>
      </w:r>
      <w:proofErr w:type="gramEnd"/>
      <w:r>
        <w:rPr>
          <w:rFonts w:cs="Times New Roman" w:hint="eastAsia"/>
        </w:rPr>
        <w:t>單元內容，「概念反思」</w:t>
      </w:r>
      <w:ins w:id="164" w:author="user" w:date="2022-07-14T23:16:00Z">
        <w:r w:rsidR="0086329E">
          <w:rPr>
            <w:rFonts w:cs="Times New Roman" w:hint="eastAsia"/>
          </w:rPr>
          <w:t>透過模擬．．．．．．</w:t>
        </w:r>
      </w:ins>
      <w:r>
        <w:rPr>
          <w:rFonts w:cs="Times New Roman" w:hint="eastAsia"/>
        </w:rPr>
        <w:t>之目的較著重於讓學生反思概念，而且熟悉每</w:t>
      </w:r>
      <w:proofErr w:type="gramStart"/>
      <w:r>
        <w:rPr>
          <w:rFonts w:cs="Times New Roman" w:hint="eastAsia"/>
        </w:rPr>
        <w:t>個</w:t>
      </w:r>
      <w:proofErr w:type="gramEnd"/>
      <w:r>
        <w:rPr>
          <w:rFonts w:cs="Times New Roman" w:hint="eastAsia"/>
        </w:rPr>
        <w:t>單元相關的演算法或原理的運作過程，「概念應用」之目的則著重於讓學生透過程式實際應用課程中教導的概念。</w:t>
      </w:r>
    </w:p>
    <w:p w14:paraId="11822EF5" w14:textId="44640269" w:rsidR="00A1407B" w:rsidRDefault="00A3593A" w:rsidP="00421596">
      <w:pPr>
        <w:ind w:firstLine="480"/>
        <w:rPr>
          <w:ins w:id="165" w:author="user" w:date="2022-07-14T23:17:00Z"/>
          <w:rFonts w:cs="Times New Roman"/>
        </w:rPr>
      </w:pPr>
      <w:r>
        <w:rPr>
          <w:rFonts w:hint="eastAsia"/>
        </w:rPr>
        <w:t>在實驗組的態度</w:t>
      </w:r>
      <w:proofErr w:type="gramStart"/>
      <w:r>
        <w:rPr>
          <w:rFonts w:hint="eastAsia"/>
        </w:rPr>
        <w:t>問卷後測中的</w:t>
      </w:r>
      <w:proofErr w:type="gramEnd"/>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w:t>
      </w:r>
      <w:commentRangeStart w:id="166"/>
      <w:r w:rsidRPr="00F10DEE">
        <w:rPr>
          <w:rFonts w:cs="Times New Roman" w:hint="eastAsia"/>
        </w:rPr>
        <w:t>抽象概念</w:t>
      </w:r>
      <w:r>
        <w:rPr>
          <w:rFonts w:cs="Times New Roman" w:hint="eastAsia"/>
        </w:rPr>
        <w:t>」</w:t>
      </w:r>
      <w:commentRangeEnd w:id="166"/>
      <w:r w:rsidR="0086329E">
        <w:rPr>
          <w:rStyle w:val="af7"/>
        </w:rPr>
        <w:commentReference w:id="166"/>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proofErr w:type="gramStart"/>
      <w:r w:rsidR="00421596">
        <w:rPr>
          <w:rFonts w:cs="Times New Roman" w:hint="eastAsia"/>
        </w:rPr>
        <w:t>（</w:t>
      </w:r>
      <w:proofErr w:type="gramEnd"/>
      <w:r w:rsidR="00421596">
        <w:rPr>
          <w:rFonts w:cs="Times New Roman" w:hint="eastAsia"/>
        </w:rPr>
        <w:t>例如：</w:t>
      </w:r>
      <w:r w:rsidR="00E43D2C">
        <w:rPr>
          <w:rFonts w:cs="Times New Roman" w:hint="eastAsia"/>
        </w:rPr>
        <w:t>「老師講解」、「模擬平台之操作」、「程式實作」</w:t>
      </w:r>
      <w:proofErr w:type="gramStart"/>
      <w:r w:rsidR="00421596">
        <w:rPr>
          <w:rFonts w:cs="Times New Roman" w:hint="eastAsia"/>
        </w:rPr>
        <w:t>）</w:t>
      </w:r>
      <w:proofErr w:type="gramEnd"/>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4BBD4A70" w14:textId="3B59364C" w:rsidR="0086329E" w:rsidRDefault="0086329E" w:rsidP="00421596">
      <w:pPr>
        <w:ind w:firstLine="480"/>
        <w:rPr>
          <w:rFonts w:hint="eastAsia"/>
        </w:rPr>
      </w:pPr>
      <w:ins w:id="167" w:author="user" w:date="2022-07-14T23:17:00Z">
        <w:r>
          <w:rPr>
            <w:rFonts w:cs="Times New Roman" w:hint="eastAsia"/>
          </w:rPr>
          <w:t>這些態度面的結果，是否能回應到成就的結果，做一個整合討論。</w:t>
        </w:r>
      </w:ins>
    </w:p>
    <w:p w14:paraId="629D4603" w14:textId="77777777" w:rsidR="00440232" w:rsidRPr="00440232" w:rsidRDefault="00440232" w:rsidP="00CB3D4A">
      <w:pPr>
        <w:ind w:firstLine="480"/>
      </w:pPr>
    </w:p>
    <w:p w14:paraId="05E638EA" w14:textId="1BB971A4" w:rsidR="004278E8" w:rsidRDefault="004278E8" w:rsidP="00CB3D4A">
      <w:pPr>
        <w:ind w:firstLine="480"/>
      </w:pPr>
      <w:r>
        <w:lastRenderedPageBreak/>
        <w:br w:type="page"/>
      </w:r>
    </w:p>
    <w:p w14:paraId="6C22143D" w14:textId="638674E4" w:rsidR="004278E8" w:rsidRPr="00837039" w:rsidRDefault="004278E8" w:rsidP="00FD3789">
      <w:pPr>
        <w:pStyle w:val="14"/>
      </w:pPr>
      <w:bookmarkStart w:id="168" w:name="_Toc107083474"/>
      <w:r w:rsidRPr="00837039">
        <w:rPr>
          <w:rFonts w:hint="eastAsia"/>
        </w:rPr>
        <w:lastRenderedPageBreak/>
        <w:t>結論與建議</w:t>
      </w:r>
      <w:bookmarkEnd w:id="168"/>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69" w:name="_Toc107083475"/>
      <w:r>
        <w:rPr>
          <w:rFonts w:hint="eastAsia"/>
        </w:rPr>
        <w:t>結論</w:t>
      </w:r>
      <w:bookmarkEnd w:id="169"/>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5114D96E" w:rsidR="006A66E4" w:rsidRPr="006A66E4" w:rsidRDefault="006A66E4" w:rsidP="00795279">
      <w:pPr>
        <w:ind w:firstLineChars="0" w:firstLine="482"/>
        <w:rPr>
          <w:b/>
          <w:bCs/>
          <w:color w:val="000000" w:themeColor="text1"/>
        </w:rPr>
      </w:pPr>
      <w:r w:rsidRPr="006A66E4">
        <w:rPr>
          <w:b/>
          <w:bCs/>
          <w:color w:val="000000" w:themeColor="text1"/>
        </w:rPr>
        <w:t xml:space="preserve">1. </w:t>
      </w:r>
      <w:commentRangeStart w:id="170"/>
      <w:r w:rsidRPr="006A66E4">
        <w:rPr>
          <w:rFonts w:hint="eastAsia"/>
          <w:b/>
          <w:bCs/>
          <w:color w:val="000000" w:themeColor="text1"/>
        </w:rPr>
        <w:t>對</w:t>
      </w:r>
      <w:ins w:id="171" w:author="user" w:date="2022-07-14T23:18:00Z">
        <w:r w:rsidR="00A90EA5">
          <w:rPr>
            <w:rFonts w:hint="eastAsia"/>
            <w:b/>
            <w:bCs/>
            <w:color w:val="000000" w:themeColor="text1"/>
          </w:rPr>
          <w:t>學習</w:t>
        </w:r>
      </w:ins>
      <w:r w:rsidRPr="006A66E4">
        <w:rPr>
          <w:rFonts w:hint="eastAsia"/>
          <w:b/>
          <w:bCs/>
          <w:color w:val="000000" w:themeColor="text1"/>
        </w:rPr>
        <w:t>人工智慧概念之影響</w:t>
      </w:r>
      <w:commentRangeEnd w:id="170"/>
      <w:r w:rsidR="00A90EA5">
        <w:rPr>
          <w:rStyle w:val="af7"/>
        </w:rPr>
        <w:commentReference w:id="170"/>
      </w:r>
    </w:p>
    <w:p w14:paraId="50CAB944" w14:textId="2DD85B7D" w:rsidR="006A66E4" w:rsidRDefault="00B43486" w:rsidP="00B43486">
      <w:pPr>
        <w:ind w:firstLineChars="0" w:firstLine="482"/>
        <w:rPr>
          <w:color w:val="000000" w:themeColor="text1"/>
        </w:rPr>
      </w:pPr>
      <w:commentRangeStart w:id="172"/>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w:t>
      </w:r>
      <w:proofErr w:type="gramStart"/>
      <w:r w:rsidR="00DC7EDA">
        <w:rPr>
          <w:rFonts w:hint="eastAsia"/>
        </w:rPr>
        <w:t>清楚、</w:t>
      </w:r>
      <w:proofErr w:type="gramEnd"/>
      <w:r w:rsidR="00DC7EDA">
        <w:rPr>
          <w:rFonts w:hint="eastAsia"/>
        </w:rPr>
        <w:t>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w:t>
      </w:r>
      <w:proofErr w:type="gramStart"/>
      <w:r w:rsidR="00B41D15">
        <w:rPr>
          <w:rFonts w:cs="Times New Roman" w:hint="eastAsia"/>
          <w:kern w:val="0"/>
        </w:rPr>
        <w:t>個</w:t>
      </w:r>
      <w:proofErr w:type="gramEnd"/>
      <w:r w:rsidR="00B41D15">
        <w:rPr>
          <w:rFonts w:cs="Times New Roman" w:hint="eastAsia"/>
          <w:kern w:val="0"/>
        </w:rPr>
        <w:t>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commentRangeEnd w:id="172"/>
      <w:r w:rsidR="00A90EA5">
        <w:rPr>
          <w:rStyle w:val="af7"/>
        </w:rPr>
        <w:commentReference w:id="172"/>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commentRangeStart w:id="173"/>
      <w:r w:rsidRPr="006A66E4">
        <w:rPr>
          <w:rFonts w:hint="eastAsia"/>
          <w:b/>
          <w:bCs/>
          <w:color w:val="000000" w:themeColor="text1"/>
        </w:rPr>
        <w:t>對人工智慧演算法實作之影響</w:t>
      </w:r>
      <w:commentRangeEnd w:id="173"/>
      <w:r w:rsidR="00A90EA5">
        <w:rPr>
          <w:rStyle w:val="af7"/>
        </w:rPr>
        <w:commentReference w:id="173"/>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w:t>
      </w:r>
      <w:commentRangeStart w:id="174"/>
      <w:r>
        <w:rPr>
          <w:rFonts w:cs="Times New Roman" w:hint="eastAsia"/>
        </w:rPr>
        <w:t>「基礎數學知識」</w:t>
      </w:r>
      <w:commentRangeEnd w:id="174"/>
      <w:r w:rsidR="00A90EA5">
        <w:rPr>
          <w:rStyle w:val="af7"/>
        </w:rPr>
        <w:commentReference w:id="174"/>
      </w:r>
      <w:r>
        <w:rPr>
          <w:rFonts w:cs="Times New Roman" w:hint="eastAsia"/>
        </w:rPr>
        <w:t>，所以在人工智慧相關概念上的教學有較多的輔助，程式相關的教學輔助就較少，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r w:rsidRPr="008C0603">
        <w:rPr>
          <w:rFonts w:cs="Times New Roman" w:hint="eastAsia"/>
          <w:kern w:val="0"/>
        </w:rPr>
        <w:t xml:space="preserve"> &amp; Rosick</w:t>
      </w:r>
      <w:r w:rsidRPr="008C0603">
        <w:rPr>
          <w:rFonts w:ascii="Cambria" w:hAnsi="Cambria" w:cs="Cambria"/>
          <w:kern w:val="0"/>
        </w:rPr>
        <w:t>á</w:t>
      </w:r>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13FF9F5D"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w:t>
      </w:r>
      <w:del w:id="175" w:author="user" w:date="2022-07-14T23:21:00Z">
        <w:r w:rsidR="00A50B04" w:rsidDel="002A15E2">
          <w:rPr>
            <w:rFonts w:cs="Times New Roman" w:hint="eastAsia"/>
            <w:kern w:val="0"/>
          </w:rPr>
          <w:delText>本研究找尋</w:delText>
        </w:r>
      </w:del>
      <w:del w:id="176" w:author="user" w:date="2022-07-14T23:22:00Z">
        <w:r w:rsidR="00A50B04" w:rsidDel="002A15E2">
          <w:rPr>
            <w:rFonts w:cs="Times New Roman" w:hint="eastAsia"/>
            <w:kern w:val="0"/>
          </w:rPr>
          <w:delText>過往文獻發現</w:delText>
        </w:r>
      </w:del>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Hansen, Narayanan, &amp; Schrimpsher, 2000)</w:t>
      </w:r>
      <w:r w:rsidR="0001402D">
        <w:rPr>
          <w:rFonts w:hint="eastAsia"/>
        </w:rPr>
        <w:t>，這個部分可能滿足「興趣」的面向，但本研究對於</w:t>
      </w:r>
      <w:commentRangeStart w:id="177"/>
      <w:r w:rsidR="0001402D">
        <w:rPr>
          <w:rFonts w:hint="eastAsia"/>
        </w:rPr>
        <w:t>「重要性」、「實用性」</w:t>
      </w:r>
      <w:commentRangeEnd w:id="177"/>
      <w:r w:rsidR="002A15E2">
        <w:rPr>
          <w:rStyle w:val="af7"/>
        </w:rPr>
        <w:commentReference w:id="177"/>
      </w:r>
      <w:r w:rsidR="0001402D">
        <w:rPr>
          <w:rFonts w:hint="eastAsia"/>
        </w:rPr>
        <w:t>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proofErr w:type="gramStart"/>
      <w:r w:rsidR="00331A84">
        <w:rPr>
          <w:rFonts w:hint="eastAsia"/>
        </w:rPr>
        <w:t>認為綜整前述</w:t>
      </w:r>
      <w:proofErr w:type="gramEnd"/>
      <w:r w:rsidR="00331A84">
        <w:rPr>
          <w:rFonts w:hint="eastAsia"/>
        </w:rPr>
        <w:t>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178" w:name="_Toc107083476"/>
      <w:r>
        <w:rPr>
          <w:rFonts w:hint="eastAsia"/>
        </w:rPr>
        <w:lastRenderedPageBreak/>
        <w:t>建議</w:t>
      </w:r>
      <w:bookmarkEnd w:id="178"/>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w:t>
      </w:r>
      <w:commentRangeStart w:id="179"/>
      <w:r w:rsidRPr="005B5C30">
        <w:rPr>
          <w:rFonts w:hint="eastAsia"/>
          <w:b/>
          <w:bCs/>
        </w:rPr>
        <w:t>進行人工智慧教學之前，</w:t>
      </w:r>
      <w:r w:rsidR="005B5C30" w:rsidRPr="005B5C30">
        <w:rPr>
          <w:rFonts w:hint="eastAsia"/>
          <w:b/>
          <w:bCs/>
        </w:rPr>
        <w:t>需要確認學生</w:t>
      </w:r>
      <w:r w:rsidRPr="005B5C30">
        <w:rPr>
          <w:rFonts w:hint="eastAsia"/>
          <w:b/>
          <w:bCs/>
        </w:rPr>
        <w:t>具備基礎程式設計知識或能力。</w:t>
      </w:r>
      <w:commentRangeEnd w:id="179"/>
      <w:r w:rsidR="00231589">
        <w:rPr>
          <w:rStyle w:val="af7"/>
        </w:rPr>
        <w:commentReference w:id="179"/>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w:t>
      </w:r>
      <w:commentRangeStart w:id="180"/>
      <w:r>
        <w:rPr>
          <w:rFonts w:hint="eastAsia"/>
        </w:rPr>
        <w:t>研究</w:t>
      </w:r>
      <w:proofErr w:type="gramStart"/>
      <w:r>
        <w:rPr>
          <w:rFonts w:hint="eastAsia"/>
        </w:rPr>
        <w:t>在綜觀</w:t>
      </w:r>
      <w:proofErr w:type="gramEnd"/>
      <w:r>
        <w:rPr>
          <w:rFonts w:hint="eastAsia"/>
        </w:rPr>
        <w:t>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w:t>
      </w:r>
      <w:commentRangeStart w:id="181"/>
      <w:r>
        <w:rPr>
          <w:rFonts w:cs="Times New Roman" w:hint="eastAsia"/>
        </w:rPr>
        <w:t>三種相關知識包含「程式的環境」、「程式相關知識」、「轉化程式邏輯」則並沒有呈現於視覺化模擬平台</w:t>
      </w:r>
      <w:r w:rsidRPr="00591DD3">
        <w:rPr>
          <w:rFonts w:cs="Times New Roman" w:hint="eastAsia"/>
        </w:rPr>
        <w:t>(Bellstrom and Thoren, 2009)</w:t>
      </w:r>
      <w:r>
        <w:rPr>
          <w:rFonts w:cs="Times New Roman" w:hint="eastAsia"/>
        </w:rPr>
        <w:t>。</w:t>
      </w:r>
      <w:commentRangeEnd w:id="181"/>
      <w:r w:rsidR="00231589">
        <w:rPr>
          <w:rStyle w:val="af7"/>
        </w:rPr>
        <w:commentReference w:id="181"/>
      </w:r>
      <w:commentRangeEnd w:id="180"/>
      <w:r w:rsidR="00231589">
        <w:rPr>
          <w:rStyle w:val="af7"/>
        </w:rPr>
        <w:commentReference w:id="180"/>
      </w:r>
    </w:p>
    <w:p w14:paraId="0CFB20B4" w14:textId="4E61ADBB" w:rsidR="0091501F" w:rsidRDefault="0091501F" w:rsidP="000F17A3">
      <w:pPr>
        <w:ind w:firstLine="480"/>
      </w:pPr>
      <w:commentRangeStart w:id="182"/>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commentRangeEnd w:id="182"/>
    <w:p w14:paraId="0F9CF690" w14:textId="66E0E75A" w:rsidR="005B5C30" w:rsidRDefault="00231589" w:rsidP="000F17A3">
      <w:pPr>
        <w:ind w:firstLine="360"/>
      </w:pPr>
      <w:r>
        <w:rPr>
          <w:rStyle w:val="af7"/>
        </w:rPr>
        <w:commentReference w:id="182"/>
      </w: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w:t>
      </w:r>
      <w:commentRangeStart w:id="183"/>
      <w:proofErr w:type="gramStart"/>
      <w:r w:rsidRPr="005B5C30">
        <w:rPr>
          <w:rFonts w:hint="eastAsia"/>
          <w:b/>
          <w:bCs/>
        </w:rPr>
        <w:t>彙整更多</w:t>
      </w:r>
      <w:proofErr w:type="gramEnd"/>
      <w:r w:rsidRPr="005B5C30">
        <w:rPr>
          <w:rFonts w:hint="eastAsia"/>
          <w:b/>
          <w:bCs/>
        </w:rPr>
        <w:t>關於人工智慧「重要性」、「實用性」之課程內容。</w:t>
      </w:r>
      <w:commentRangeEnd w:id="183"/>
      <w:r w:rsidR="00231589">
        <w:rPr>
          <w:rStyle w:val="af7"/>
        </w:rPr>
        <w:commentReference w:id="183"/>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(Hansen, Narayanan, &amp; Schrimpsher, 2000)</w:t>
      </w:r>
      <w:r w:rsidR="00DD2750">
        <w:rPr>
          <w:rFonts w:hint="eastAsia"/>
        </w:rPr>
        <w:t>，進而滿足學生對於課程內容的「興趣」。但在模擬平台上，就缺乏闡述人工智慧的「重要性」、「實用性」，</w:t>
      </w:r>
      <w:r w:rsidR="00460510">
        <w:rPr>
          <w:rFonts w:hint="eastAsia"/>
        </w:rPr>
        <w:t>若要</w:t>
      </w:r>
      <w:proofErr w:type="gramStart"/>
      <w:r w:rsidR="00460510">
        <w:rPr>
          <w:rFonts w:hint="eastAsia"/>
        </w:rPr>
        <w:t>凸</w:t>
      </w:r>
      <w:proofErr w:type="gramEnd"/>
      <w:r w:rsidR="00460510">
        <w:rPr>
          <w:rFonts w:hint="eastAsia"/>
        </w:rPr>
        <w:t>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w:t>
      </w:r>
      <w:proofErr w:type="gramStart"/>
      <w:r w:rsidR="00460510">
        <w:rPr>
          <w:rFonts w:hint="eastAsia"/>
        </w:rPr>
        <w:t>凸</w:t>
      </w:r>
      <w:proofErr w:type="gramEnd"/>
      <w:r w:rsidR="00460510">
        <w:rPr>
          <w:rFonts w:hint="eastAsia"/>
        </w:rPr>
        <w:t>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84" w:name="_Toc107083477"/>
      <w:r w:rsidRPr="00A1445D">
        <w:rPr>
          <w:rFonts w:hint="eastAsia"/>
        </w:rPr>
        <w:lastRenderedPageBreak/>
        <w:t>參考文獻</w:t>
      </w:r>
      <w:bookmarkEnd w:id="184"/>
    </w:p>
    <w:p w14:paraId="644B3A59" w14:textId="77777777" w:rsidR="004278E8" w:rsidRDefault="004278E8" w:rsidP="001C37C1">
      <w:pPr>
        <w:ind w:firstLineChars="0" w:firstLine="0"/>
        <w:rPr>
          <w:b/>
        </w:rPr>
      </w:pPr>
      <w:r w:rsidRPr="004278E8">
        <w:rPr>
          <w:rFonts w:hint="eastAsia"/>
          <w:b/>
        </w:rPr>
        <w:t>英文部分</w:t>
      </w:r>
    </w:p>
    <w:bookmarkStart w:id="18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w:t>
      </w:r>
      <w:proofErr w:type="gramStart"/>
      <w:r>
        <w:rPr>
          <w:rFonts w:hint="eastAsia"/>
        </w:rPr>
        <w:t>暐</w:t>
      </w:r>
      <w:proofErr w:type="gramEnd"/>
      <w:r>
        <w:rPr>
          <w:rFonts w:hint="eastAsia"/>
        </w:rPr>
        <w:t>、涂益郎（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18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8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18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w:t>
      </w:r>
      <w:proofErr w:type="gramStart"/>
      <w:r>
        <w:rPr>
          <w:rFonts w:hint="eastAsia"/>
        </w:rPr>
        <w:t>三個頁</w:t>
      </w:r>
      <w:proofErr w:type="gramEnd"/>
      <w:r>
        <w:rPr>
          <w:rFonts w:hint="eastAsia"/>
        </w:rPr>
        <w:t>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905C20">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905C20">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905C20">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w:t>
      </w:r>
      <w:proofErr w:type="gramStart"/>
      <w:r>
        <w:rPr>
          <w:rFonts w:ascii="楷體-簡" w:eastAsia="楷體-簡" w:hAnsi="楷體-簡" w:hint="eastAsia"/>
        </w:rPr>
        <w:t>個</w:t>
      </w:r>
      <w:proofErr w:type="gramEnd"/>
      <w:r>
        <w:rPr>
          <w:rFonts w:ascii="楷體-簡" w:eastAsia="楷體-簡" w:hAnsi="楷體-簡" w:hint="eastAsia"/>
        </w:rPr>
        <w:t>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905C20">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905C20">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905C20">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905C20">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905C20">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w:t>
      </w:r>
      <w:proofErr w:type="gramStart"/>
      <w:r>
        <w:rPr>
          <w:rFonts w:hint="eastAsia"/>
        </w:rPr>
        <w:t>三個頁</w:t>
      </w:r>
      <w:proofErr w:type="gramEnd"/>
      <w:r>
        <w:rPr>
          <w:rFonts w:hint="eastAsia"/>
        </w:rPr>
        <w:t>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905C20">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905C20">
        <w:tc>
          <w:tcPr>
            <w:tcW w:w="8290" w:type="dxa"/>
          </w:tcPr>
          <w:p w14:paraId="2D7C0AF0" w14:textId="77777777" w:rsidR="000B2FFF" w:rsidRDefault="000B2FFF" w:rsidP="00905C20">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905C20">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905C20">
        <w:tc>
          <w:tcPr>
            <w:tcW w:w="8290" w:type="dxa"/>
          </w:tcPr>
          <w:p w14:paraId="5B02EB7E" w14:textId="77777777" w:rsidR="000B2FFF" w:rsidRDefault="000B2FFF" w:rsidP="00905C20">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905C20">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905C20">
        <w:tc>
          <w:tcPr>
            <w:tcW w:w="8290" w:type="dxa"/>
          </w:tcPr>
          <w:p w14:paraId="334252DD" w14:textId="77777777" w:rsidR="000B2FFF" w:rsidRDefault="000B2FFF" w:rsidP="00905C20">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lastRenderedPageBreak/>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905C20">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905C20">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905C20">
                  <w:pPr>
                    <w:ind w:firstLine="480"/>
                    <w:rPr>
                      <w:rFonts w:ascii="BiauKai" w:eastAsia="BiauKai" w:hAnsi="BiauKai" w:cs="BiauKai"/>
                      <w:b/>
                      <w:bCs/>
                      <w:color w:val="FF0000"/>
                    </w:rPr>
                  </w:pPr>
                </w:p>
              </w:tc>
            </w:tr>
            <w:tr w:rsidR="000B2FFF" w14:paraId="4DC66153" w14:textId="77777777" w:rsidTr="00905C20">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905C20">
        <w:tc>
          <w:tcPr>
            <w:tcW w:w="8290" w:type="dxa"/>
          </w:tcPr>
          <w:p w14:paraId="382A108A"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905C20">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905C20">
                  <w:pPr>
                    <w:ind w:firstLine="480"/>
                    <w:rPr>
                      <w:rFonts w:ascii="BiauKai" w:eastAsia="BiauKai" w:hAnsi="BiauKai" w:cs="BiauKai"/>
                      <w:b/>
                      <w:bCs/>
                      <w:color w:val="FF0000"/>
                    </w:rPr>
                  </w:pPr>
                </w:p>
              </w:tc>
            </w:tr>
            <w:tr w:rsidR="000B2FFF" w14:paraId="2BD2E585" w14:textId="77777777" w:rsidTr="00905C20">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905C20">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proofErr w:type="gramStart"/>
            <w:r w:rsidRPr="00066F85">
              <w:rPr>
                <w:rFonts w:hint="eastAsia"/>
                <w:color w:val="FF0000"/>
              </w:rPr>
              <w:t>則類神經</w:t>
            </w:r>
            <w:proofErr w:type="gramEnd"/>
            <w:r w:rsidRPr="00066F85">
              <w:rPr>
                <w:rFonts w:hint="eastAsia"/>
                <w:color w:val="FF0000"/>
              </w:rPr>
              <w:t>網路可能會將部分狗的特徵</w:t>
            </w:r>
            <w:proofErr w:type="gramStart"/>
            <w:r w:rsidRPr="00066F85">
              <w:rPr>
                <w:rFonts w:hint="eastAsia"/>
                <w:color w:val="FF0000"/>
              </w:rPr>
              <w:t>視作貓的</w:t>
            </w:r>
            <w:proofErr w:type="gramEnd"/>
            <w:r w:rsidRPr="00066F85">
              <w:rPr>
                <w:rFonts w:hint="eastAsia"/>
                <w:color w:val="FF0000"/>
              </w:rPr>
              <w:t>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905C20">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905C20">
                  <w:pPr>
                    <w:ind w:firstLine="480"/>
                    <w:rPr>
                      <w:rFonts w:ascii="BiauKai" w:eastAsia="BiauKai" w:hAnsi="BiauKai" w:cs="BiauKai"/>
                      <w:b/>
                      <w:bCs/>
                      <w:color w:val="FF0000"/>
                    </w:rPr>
                  </w:pPr>
                </w:p>
              </w:tc>
            </w:tr>
            <w:tr w:rsidR="000B2FFF" w14:paraId="6ABC35EB" w14:textId="77777777" w:rsidTr="00905C20">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905C20">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905C20">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lastRenderedPageBreak/>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905C20">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905C20">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905C20">
                  <w:pPr>
                    <w:ind w:firstLine="480"/>
                    <w:rPr>
                      <w:rFonts w:ascii="BiauKai" w:eastAsia="BiauKai" w:hAnsi="BiauKai" w:cs="BiauKai"/>
                      <w:b/>
                      <w:bCs/>
                      <w:color w:val="FF0000"/>
                    </w:rPr>
                  </w:pPr>
                </w:p>
              </w:tc>
            </w:tr>
            <w:tr w:rsidR="000B2FFF" w14:paraId="7DEFB28A" w14:textId="77777777" w:rsidTr="00905C20">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905C20">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905C20">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905C20">
                  <w:pPr>
                    <w:ind w:firstLine="480"/>
                    <w:rPr>
                      <w:rFonts w:ascii="BiauKai" w:eastAsia="BiauKai" w:hAnsi="BiauKai" w:cs="BiauKai"/>
                      <w:b/>
                      <w:bCs/>
                      <w:color w:val="FF0000"/>
                    </w:rPr>
                  </w:pPr>
                </w:p>
              </w:tc>
            </w:tr>
            <w:tr w:rsidR="000B2FFF" w14:paraId="3C837F4D" w14:textId="77777777" w:rsidTr="00905C20">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905C20">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905C20">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905C20">
                  <w:pPr>
                    <w:ind w:firstLine="480"/>
                    <w:rPr>
                      <w:rFonts w:ascii="BiauKai" w:eastAsia="BiauKai" w:hAnsi="BiauKai" w:cs="BiauKai"/>
                      <w:b/>
                      <w:bCs/>
                      <w:color w:val="FF0000"/>
                    </w:rPr>
                  </w:pPr>
                </w:p>
              </w:tc>
            </w:tr>
            <w:tr w:rsidR="000B2FFF" w14:paraId="673DA674" w14:textId="77777777" w:rsidTr="00905C20">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905C20">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lastRenderedPageBreak/>
        <w:t xml:space="preserve">7. </w:t>
      </w:r>
      <w:r>
        <w:rPr>
          <w:rFonts w:hint="eastAsia"/>
        </w:rPr>
        <w:t>請重新簡述，這三</w:t>
      </w:r>
      <w:proofErr w:type="gramStart"/>
      <w:r>
        <w:rPr>
          <w:rFonts w:hint="eastAsia"/>
        </w:rPr>
        <w:t>個</w:t>
      </w:r>
      <w:proofErr w:type="gramEnd"/>
      <w:r>
        <w:rPr>
          <w:rFonts w:hint="eastAsia"/>
        </w:rPr>
        <w:t>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905C20">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905C20">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905C20">
                  <w:pPr>
                    <w:ind w:firstLine="480"/>
                    <w:rPr>
                      <w:rFonts w:ascii="BiauKai" w:eastAsia="BiauKai" w:hAnsi="BiauKai" w:cs="BiauKai"/>
                      <w:b/>
                      <w:bCs/>
                      <w:color w:val="FF0000"/>
                    </w:rPr>
                  </w:pPr>
                </w:p>
              </w:tc>
            </w:tr>
            <w:tr w:rsidR="000B2FFF" w14:paraId="6763F710" w14:textId="77777777" w:rsidTr="00905C20">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905C20">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w:t>
      </w:r>
      <w:proofErr w:type="gramStart"/>
      <w:r>
        <w:rPr>
          <w:rFonts w:hint="eastAsia"/>
        </w:rPr>
        <w:t>輸入進類神經</w:t>
      </w:r>
      <w:proofErr w:type="gramEnd"/>
      <w:r>
        <w:rPr>
          <w:rFonts w:hint="eastAsia"/>
        </w:rPr>
        <w:t>網路的資料會有所不同，而在圖片分類的例子中，我們介紹了像素資料如何</w:t>
      </w:r>
      <w:proofErr w:type="gramStart"/>
      <w:r>
        <w:rPr>
          <w:rFonts w:hint="eastAsia"/>
        </w:rPr>
        <w:t>輸入至類神經</w:t>
      </w:r>
      <w:proofErr w:type="gramEnd"/>
      <w:r>
        <w:rPr>
          <w:rFonts w:hint="eastAsia"/>
        </w:rPr>
        <w:t>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w:t>
      </w:r>
      <w:proofErr w:type="gramStart"/>
      <w:r>
        <w:rPr>
          <w:rFonts w:hint="eastAsia"/>
        </w:rPr>
        <w:t>截圖貼</w:t>
      </w:r>
      <w:proofErr w:type="gramEnd"/>
      <w:r>
        <w:rPr>
          <w:rFonts w:hint="eastAsia"/>
        </w:rPr>
        <w:t>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905C20">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905C20">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905C20">
                  <w:pPr>
                    <w:ind w:firstLine="480"/>
                    <w:rPr>
                      <w:rFonts w:ascii="BiauKai" w:eastAsia="BiauKai" w:hAnsi="BiauKai" w:cs="BiauKai"/>
                      <w:b/>
                      <w:bCs/>
                      <w:color w:val="FF0000"/>
                    </w:rPr>
                  </w:pPr>
                </w:p>
              </w:tc>
            </w:tr>
            <w:tr w:rsidR="000B2FFF" w14:paraId="46F86305" w14:textId="77777777" w:rsidTr="00905C20">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905C20">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lastRenderedPageBreak/>
        <w:t xml:space="preserve">1. </w:t>
      </w:r>
      <w:r>
        <w:rPr>
          <w:rFonts w:hint="eastAsia"/>
        </w:rPr>
        <w:t>請在輸入值與權重的地方填入數字，並按下計算，將頁面呈現的結果</w:t>
      </w:r>
      <w:proofErr w:type="gramStart"/>
      <w:r>
        <w:rPr>
          <w:rFonts w:hint="eastAsia"/>
        </w:rPr>
        <w:t>截圖貼</w:t>
      </w:r>
      <w:proofErr w:type="gramEnd"/>
      <w:r>
        <w:rPr>
          <w:rFonts w:hint="eastAsia"/>
        </w:rPr>
        <w:t>上且簡述其運算過程：</w:t>
      </w:r>
    </w:p>
    <w:tbl>
      <w:tblPr>
        <w:tblStyle w:val="ae"/>
        <w:tblW w:w="0" w:type="auto"/>
        <w:tblLook w:val="04A0" w:firstRow="1" w:lastRow="0" w:firstColumn="1" w:lastColumn="0" w:noHBand="0" w:noVBand="1"/>
      </w:tblPr>
      <w:tblGrid>
        <w:gridCol w:w="8290"/>
      </w:tblGrid>
      <w:tr w:rsidR="000B2FFF" w14:paraId="6464631C" w14:textId="77777777" w:rsidTr="00905C20">
        <w:tc>
          <w:tcPr>
            <w:tcW w:w="8290" w:type="dxa"/>
          </w:tcPr>
          <w:p w14:paraId="69463B70"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905C20">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905C20">
                  <w:pPr>
                    <w:ind w:firstLine="480"/>
                    <w:rPr>
                      <w:rFonts w:ascii="BiauKai" w:eastAsia="BiauKai" w:hAnsi="BiauKai" w:cs="BiauKai"/>
                      <w:b/>
                      <w:bCs/>
                      <w:color w:val="FF0000"/>
                    </w:rPr>
                  </w:pPr>
                </w:p>
              </w:tc>
            </w:tr>
            <w:tr w:rsidR="000B2FFF" w14:paraId="2A0545F6" w14:textId="77777777" w:rsidTr="00905C20">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905C20">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w:t>
      </w:r>
      <w:proofErr w:type="gramStart"/>
      <w:r>
        <w:rPr>
          <w:rFonts w:hint="eastAsia"/>
        </w:rPr>
        <w:t>一</w:t>
      </w:r>
      <w:proofErr w:type="gramEnd"/>
      <w:r>
        <w:rPr>
          <w:rFonts w:hint="eastAsia"/>
        </w:rPr>
        <w:t>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w:t>
      </w:r>
      <w:proofErr w:type="gramStart"/>
      <w:r>
        <w:rPr>
          <w:rFonts w:hint="eastAsia"/>
        </w:rPr>
        <w:t>截圖貼</w:t>
      </w:r>
      <w:proofErr w:type="gramEnd"/>
      <w:r>
        <w:rPr>
          <w:rFonts w:hint="eastAsia"/>
        </w:rPr>
        <w:t>上且簡述其運算過程：</w:t>
      </w:r>
    </w:p>
    <w:tbl>
      <w:tblPr>
        <w:tblStyle w:val="ae"/>
        <w:tblW w:w="0" w:type="auto"/>
        <w:tblLook w:val="04A0" w:firstRow="1" w:lastRow="0" w:firstColumn="1" w:lastColumn="0" w:noHBand="0" w:noVBand="1"/>
      </w:tblPr>
      <w:tblGrid>
        <w:gridCol w:w="8290"/>
      </w:tblGrid>
      <w:tr w:rsidR="000B2FFF" w14:paraId="5E65F368" w14:textId="77777777" w:rsidTr="00905C20">
        <w:tc>
          <w:tcPr>
            <w:tcW w:w="8290" w:type="dxa"/>
          </w:tcPr>
          <w:p w14:paraId="481F06FB" w14:textId="77777777" w:rsidR="000B2FFF" w:rsidRDefault="000B2FF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905C20">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905C20">
                  <w:pPr>
                    <w:ind w:firstLine="480"/>
                    <w:rPr>
                      <w:rFonts w:ascii="BiauKai" w:eastAsia="BiauKai" w:hAnsi="BiauKai" w:cs="BiauKai"/>
                      <w:b/>
                      <w:bCs/>
                      <w:color w:val="FF0000"/>
                    </w:rPr>
                  </w:pPr>
                </w:p>
              </w:tc>
            </w:tr>
            <w:tr w:rsidR="000B2FFF" w14:paraId="3611EB28" w14:textId="77777777" w:rsidTr="00905C20">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905C20">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905C20">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w:t>
            </w:r>
            <w:proofErr w:type="gramStart"/>
            <w:r w:rsidRPr="00066F85">
              <w:rPr>
                <w:rFonts w:hint="eastAsia"/>
                <w:color w:val="FF0000"/>
              </w:rPr>
              <w:t>能讓類神經</w:t>
            </w:r>
            <w:proofErr w:type="gramEnd"/>
            <w:r w:rsidRPr="00066F85">
              <w:rPr>
                <w:rFonts w:hint="eastAsia"/>
                <w:color w:val="FF0000"/>
              </w:rPr>
              <w:t>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905C20">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905C20">
                  <w:pPr>
                    <w:ind w:firstLine="480"/>
                    <w:rPr>
                      <w:rFonts w:ascii="BiauKai" w:eastAsia="BiauKai" w:hAnsi="BiauKai" w:cs="BiauKai"/>
                      <w:b/>
                      <w:bCs/>
                      <w:color w:val="FF0000"/>
                    </w:rPr>
                  </w:pPr>
                </w:p>
              </w:tc>
            </w:tr>
            <w:tr w:rsidR="000B2FFF" w14:paraId="15B1EEAD" w14:textId="77777777" w:rsidTr="00905C20">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905C20">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proofErr w:type="gramStart"/>
      <w:r w:rsidRPr="00394D50">
        <w:rPr>
          <w:rFonts w:ascii="楷體-簡" w:eastAsia="楷體-簡" w:hAnsi="楷體-簡" w:hint="eastAsia"/>
          <w:b/>
          <w:bCs/>
          <w:color w:val="FF0000"/>
          <w:u w:val="single"/>
        </w:rPr>
        <w:t>註</w:t>
      </w:r>
      <w:proofErr w:type="gramEnd"/>
      <w:r w:rsidRPr="00394D50">
        <w:rPr>
          <w:rFonts w:ascii="楷體-簡" w:eastAsia="楷體-簡" w:hAnsi="楷體-簡" w:hint="eastAsia"/>
          <w:b/>
          <w:bCs/>
          <w:color w:val="FF0000"/>
          <w:u w:val="single"/>
        </w:rPr>
        <w:t>：此份學習單滿分為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w:t>
      </w:r>
      <w:proofErr w:type="gramStart"/>
      <w:r>
        <w:rPr>
          <w:rFonts w:hint="eastAsia"/>
        </w:rPr>
        <w:t>認識到類神經</w:t>
      </w:r>
      <w:proofErr w:type="gramEnd"/>
      <w:r>
        <w:rPr>
          <w:rFonts w:hint="eastAsia"/>
        </w:rPr>
        <w:t>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lastRenderedPageBreak/>
        <w:t>在課堂中，我們認識到「期望輸出」，</w:t>
      </w:r>
      <w:proofErr w:type="gramStart"/>
      <w:r>
        <w:rPr>
          <w:rFonts w:hint="eastAsia"/>
        </w:rPr>
        <w:t>若類神經</w:t>
      </w:r>
      <w:proofErr w:type="gramEnd"/>
      <w:r>
        <w:rPr>
          <w:rFonts w:hint="eastAsia"/>
        </w:rPr>
        <w:t>網路運用輸入值與權重計算</w:t>
      </w:r>
      <w:proofErr w:type="gramStart"/>
      <w:r>
        <w:rPr>
          <w:rFonts w:hint="eastAsia"/>
        </w:rPr>
        <w:t>輸出值後</w:t>
      </w:r>
      <w:proofErr w:type="gramEnd"/>
      <w:r>
        <w:rPr>
          <w:rFonts w:hint="eastAsia"/>
        </w:rPr>
        <w:t>，輸出值與期望輸出不相同時，即會產生「誤差」，請在模擬平台上找到下方這個頁面，嘗試操作與觀察，並回答以下問題。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905C20">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905C20">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905C20">
                  <w:pPr>
                    <w:ind w:firstLine="480"/>
                    <w:rPr>
                      <w:rFonts w:ascii="BiauKai" w:eastAsia="BiauKai" w:hAnsi="BiauKai" w:cs="BiauKai"/>
                      <w:b/>
                      <w:bCs/>
                      <w:color w:val="FF0000"/>
                    </w:rPr>
                  </w:pPr>
                </w:p>
              </w:tc>
            </w:tr>
            <w:tr w:rsidR="00651D01" w14:paraId="2683BC36" w14:textId="77777777" w:rsidTr="00905C20">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905C20">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w:t>
      </w:r>
      <w:proofErr w:type="gramStart"/>
      <w:r>
        <w:rPr>
          <w:rFonts w:hint="eastAsia"/>
        </w:rPr>
        <w:t>截圖貼</w:t>
      </w:r>
      <w:proofErr w:type="gramEnd"/>
      <w:r>
        <w:rPr>
          <w:rFonts w:hint="eastAsia"/>
        </w:rPr>
        <w:t>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905C20">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905C20">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905C20">
                  <w:pPr>
                    <w:ind w:firstLine="480"/>
                    <w:rPr>
                      <w:rFonts w:ascii="BiauKai" w:eastAsia="BiauKai" w:hAnsi="BiauKai" w:cs="BiauKai"/>
                      <w:b/>
                      <w:bCs/>
                      <w:color w:val="FF0000"/>
                    </w:rPr>
                  </w:pPr>
                </w:p>
              </w:tc>
            </w:tr>
            <w:tr w:rsidR="00651D01" w14:paraId="76009769" w14:textId="77777777" w:rsidTr="00905C20">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905C20">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905C20">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w:t>
      </w:r>
      <w:proofErr w:type="gramStart"/>
      <w:r>
        <w:rPr>
          <w:rFonts w:hint="eastAsia"/>
        </w:rPr>
        <w:t>截圖貼</w:t>
      </w:r>
      <w:proofErr w:type="gramEnd"/>
      <w:r>
        <w:rPr>
          <w:rFonts w:hint="eastAsia"/>
        </w:rPr>
        <w:t>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905C20">
        <w:tc>
          <w:tcPr>
            <w:tcW w:w="8290" w:type="dxa"/>
          </w:tcPr>
          <w:p w14:paraId="1A15B97C"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905C20">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905C20">
                  <w:pPr>
                    <w:ind w:firstLine="480"/>
                    <w:rPr>
                      <w:rFonts w:ascii="BiauKai" w:eastAsia="BiauKai" w:hAnsi="BiauKai" w:cs="BiauKai"/>
                      <w:b/>
                      <w:bCs/>
                      <w:color w:val="FF0000"/>
                    </w:rPr>
                  </w:pPr>
                </w:p>
              </w:tc>
            </w:tr>
            <w:tr w:rsidR="00651D01" w14:paraId="62F12B91" w14:textId="77777777" w:rsidTr="00905C20">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905C20">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905C20">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proofErr w:type="gramStart"/>
      <w:r w:rsidRPr="00EC1897">
        <w:rPr>
          <w:rFonts w:hint="eastAsia"/>
        </w:rPr>
        <w:t>若類神經</w:t>
      </w:r>
      <w:proofErr w:type="gramEnd"/>
      <w:r w:rsidRPr="00EC1897">
        <w:rPr>
          <w:rFonts w:hint="eastAsia"/>
        </w:rPr>
        <w:t>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905C20">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905C20">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905C20">
                  <w:pPr>
                    <w:ind w:firstLine="480"/>
                    <w:rPr>
                      <w:rFonts w:ascii="BiauKai" w:eastAsia="BiauKai" w:hAnsi="BiauKai" w:cs="BiauKai"/>
                      <w:b/>
                      <w:bCs/>
                      <w:color w:val="FF0000"/>
                    </w:rPr>
                  </w:pPr>
                </w:p>
              </w:tc>
            </w:tr>
            <w:tr w:rsidR="00651D01" w14:paraId="4D6EB251" w14:textId="77777777" w:rsidTr="00905C20">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905C20">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905C20">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proofErr w:type="gramStart"/>
      <w:r>
        <w:rPr>
          <w:rFonts w:hint="eastAsia"/>
        </w:rPr>
        <w:t>若類神經</w:t>
      </w:r>
      <w:proofErr w:type="gramEnd"/>
      <w:r>
        <w:rPr>
          <w:rFonts w:hint="eastAsia"/>
        </w:rPr>
        <w:t>網路產生誤差，可能就需要調整</w:t>
      </w:r>
      <w:proofErr w:type="gramStart"/>
      <w:r>
        <w:rPr>
          <w:rFonts w:hint="eastAsia"/>
        </w:rPr>
        <w:t>權重讓類神經</w:t>
      </w:r>
      <w:proofErr w:type="gramEnd"/>
      <w:r>
        <w:rPr>
          <w:rFonts w:hint="eastAsia"/>
        </w:rPr>
        <w:t>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lastRenderedPageBreak/>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w:t>
      </w:r>
      <w:proofErr w:type="gramStart"/>
      <w:r>
        <w:rPr>
          <w:rFonts w:hint="eastAsia"/>
        </w:rPr>
        <w:t>小恩的</w:t>
      </w:r>
      <w:proofErr w:type="gramEnd"/>
      <w:r>
        <w:rPr>
          <w:rFonts w:hint="eastAsia"/>
        </w:rPr>
        <w:t>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905C20">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905C20">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905C20">
                  <w:pPr>
                    <w:ind w:firstLine="480"/>
                    <w:rPr>
                      <w:rFonts w:ascii="BiauKai" w:eastAsia="BiauKai" w:hAnsi="BiauKai" w:cs="BiauKai"/>
                      <w:b/>
                      <w:bCs/>
                      <w:color w:val="FF0000"/>
                    </w:rPr>
                  </w:pPr>
                </w:p>
              </w:tc>
            </w:tr>
            <w:tr w:rsidR="00651D01" w14:paraId="5DB6098D" w14:textId="77777777" w:rsidTr="00905C20">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905C20">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w:t>
      </w:r>
      <w:proofErr w:type="gramStart"/>
      <w:r>
        <w:rPr>
          <w:rFonts w:hint="eastAsia"/>
        </w:rPr>
        <w:t>截圖貼</w:t>
      </w:r>
      <w:proofErr w:type="gramEnd"/>
      <w:r>
        <w:rPr>
          <w:rFonts w:hint="eastAsia"/>
        </w:rPr>
        <w:t>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905C20">
        <w:tc>
          <w:tcPr>
            <w:tcW w:w="8290" w:type="dxa"/>
          </w:tcPr>
          <w:p w14:paraId="7808EF18"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905C20">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905C20">
                  <w:pPr>
                    <w:ind w:firstLine="480"/>
                    <w:rPr>
                      <w:rFonts w:ascii="BiauKai" w:eastAsia="BiauKai" w:hAnsi="BiauKai" w:cs="BiauKai"/>
                      <w:b/>
                      <w:bCs/>
                      <w:color w:val="FF0000"/>
                    </w:rPr>
                  </w:pPr>
                </w:p>
              </w:tc>
            </w:tr>
            <w:tr w:rsidR="00651D01" w14:paraId="29D3F7CB" w14:textId="77777777" w:rsidTr="00905C20">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905C20">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905C20">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905C20">
        <w:tc>
          <w:tcPr>
            <w:tcW w:w="8290" w:type="dxa"/>
          </w:tcPr>
          <w:p w14:paraId="13402CED" w14:textId="77777777" w:rsidR="00651D01" w:rsidRDefault="00651D01" w:rsidP="00651D01">
            <w:pPr>
              <w:ind w:firstLineChars="0" w:firstLine="0"/>
            </w:pPr>
            <w:proofErr w:type="gramStart"/>
            <w:r>
              <w:rPr>
                <w:rFonts w:hint="eastAsia"/>
              </w:rPr>
              <w:t>註</w:t>
            </w:r>
            <w:proofErr w:type="gramEnd"/>
            <w:r>
              <w:rPr>
                <w:rFonts w:hint="eastAsia"/>
              </w:rPr>
              <w:t>：</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905C20">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lastRenderedPageBreak/>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w:t>
      </w:r>
      <w:proofErr w:type="gramStart"/>
      <w:r>
        <w:rPr>
          <w:rFonts w:hint="eastAsia"/>
        </w:rPr>
        <w:t>截圖貼</w:t>
      </w:r>
      <w:proofErr w:type="gramEnd"/>
      <w:r>
        <w:rPr>
          <w:rFonts w:hint="eastAsia"/>
        </w:rPr>
        <w:t>在下方：</w:t>
      </w:r>
    </w:p>
    <w:tbl>
      <w:tblPr>
        <w:tblStyle w:val="ae"/>
        <w:tblW w:w="0" w:type="auto"/>
        <w:tblLook w:val="04A0" w:firstRow="1" w:lastRow="0" w:firstColumn="1" w:lastColumn="0" w:noHBand="0" w:noVBand="1"/>
      </w:tblPr>
      <w:tblGrid>
        <w:gridCol w:w="8290"/>
      </w:tblGrid>
      <w:tr w:rsidR="00651D01" w:rsidRPr="0040170B" w14:paraId="6653A1EE" w14:textId="77777777" w:rsidTr="00905C20">
        <w:tc>
          <w:tcPr>
            <w:tcW w:w="8290" w:type="dxa"/>
          </w:tcPr>
          <w:p w14:paraId="3C271582"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905C20">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905C20">
                  <w:pPr>
                    <w:ind w:firstLine="480"/>
                    <w:rPr>
                      <w:rFonts w:ascii="BiauKai" w:eastAsia="BiauKai" w:hAnsi="BiauKai" w:cs="BiauKai"/>
                      <w:b/>
                      <w:bCs/>
                      <w:color w:val="FF0000"/>
                    </w:rPr>
                  </w:pPr>
                </w:p>
              </w:tc>
            </w:tr>
            <w:tr w:rsidR="00651D01" w14:paraId="5200E376" w14:textId="77777777" w:rsidTr="00905C20">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905C20">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w:t>
      </w:r>
      <w:proofErr w:type="gramStart"/>
      <w:r>
        <w:rPr>
          <w:rFonts w:hint="eastAsia"/>
        </w:rPr>
        <w:t>截圖貼</w:t>
      </w:r>
      <w:proofErr w:type="gramEnd"/>
      <w:r>
        <w:rPr>
          <w:rFonts w:hint="eastAsia"/>
        </w:rPr>
        <w:t>在下方：</w:t>
      </w:r>
    </w:p>
    <w:tbl>
      <w:tblPr>
        <w:tblStyle w:val="ae"/>
        <w:tblW w:w="0" w:type="auto"/>
        <w:tblLook w:val="04A0" w:firstRow="1" w:lastRow="0" w:firstColumn="1" w:lastColumn="0" w:noHBand="0" w:noVBand="1"/>
      </w:tblPr>
      <w:tblGrid>
        <w:gridCol w:w="8290"/>
      </w:tblGrid>
      <w:tr w:rsidR="00651D01" w:rsidRPr="0040170B" w14:paraId="3D998C2D" w14:textId="77777777" w:rsidTr="00905C20">
        <w:tc>
          <w:tcPr>
            <w:tcW w:w="8290" w:type="dxa"/>
          </w:tcPr>
          <w:p w14:paraId="67716F21"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905C20">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905C20">
                  <w:pPr>
                    <w:ind w:firstLine="480"/>
                    <w:rPr>
                      <w:rFonts w:ascii="BiauKai" w:eastAsia="BiauKai" w:hAnsi="BiauKai" w:cs="BiauKai"/>
                      <w:b/>
                      <w:bCs/>
                      <w:color w:val="FF0000"/>
                    </w:rPr>
                  </w:pPr>
                </w:p>
              </w:tc>
            </w:tr>
            <w:tr w:rsidR="00651D01" w14:paraId="0B56E00B" w14:textId="77777777" w:rsidTr="00905C20">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905C20">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905C20">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905C20">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905C20">
                  <w:pPr>
                    <w:ind w:firstLine="480"/>
                    <w:rPr>
                      <w:rFonts w:ascii="BiauKai" w:eastAsia="BiauKai" w:hAnsi="BiauKai" w:cs="BiauKai"/>
                      <w:b/>
                      <w:bCs/>
                      <w:color w:val="FF0000"/>
                    </w:rPr>
                  </w:pPr>
                </w:p>
              </w:tc>
            </w:tr>
            <w:tr w:rsidR="00651D01" w14:paraId="41F115D4" w14:textId="77777777" w:rsidTr="00905C20">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905C20">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lastRenderedPageBreak/>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905C20">
        <w:tc>
          <w:tcPr>
            <w:tcW w:w="8290" w:type="dxa"/>
          </w:tcPr>
          <w:p w14:paraId="369876D3"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905C20">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905C20">
                  <w:pPr>
                    <w:ind w:firstLine="480"/>
                    <w:rPr>
                      <w:rFonts w:ascii="BiauKai" w:eastAsia="BiauKai" w:hAnsi="BiauKai" w:cs="BiauKai"/>
                      <w:b/>
                      <w:bCs/>
                      <w:color w:val="FF0000"/>
                    </w:rPr>
                  </w:pPr>
                </w:p>
              </w:tc>
            </w:tr>
            <w:tr w:rsidR="00651D01" w14:paraId="4FC1B33B" w14:textId="77777777" w:rsidTr="00905C20">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905C20">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905C20">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905C20">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905C20">
                  <w:pPr>
                    <w:ind w:firstLine="480"/>
                    <w:rPr>
                      <w:rFonts w:ascii="BiauKai" w:eastAsia="BiauKai" w:hAnsi="BiauKai" w:cs="BiauKai"/>
                      <w:b/>
                      <w:bCs/>
                      <w:color w:val="FF0000"/>
                    </w:rPr>
                  </w:pPr>
                </w:p>
              </w:tc>
            </w:tr>
            <w:tr w:rsidR="00651D01" w14:paraId="1AB1B946" w14:textId="77777777" w:rsidTr="00905C20">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905C20">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905C20">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36B3ADDC" w14:textId="77777777" w:rsidR="00651D01" w:rsidRPr="004D4612" w:rsidRDefault="00651D01" w:rsidP="00651D01">
      <w:pPr>
        <w:snapToGrid w:val="0"/>
        <w:ind w:firstLine="480"/>
        <w:rPr>
          <w:rFonts w:ascii="楷體-簡" w:eastAsia="楷體-簡" w:hAnsi="楷體-簡"/>
          <w:b/>
          <w:bCs/>
          <w:color w:val="FF0000"/>
          <w:u w:val="single"/>
        </w:rPr>
      </w:pPr>
      <w:proofErr w:type="gramStart"/>
      <w:r w:rsidRPr="00394D50">
        <w:rPr>
          <w:rFonts w:ascii="楷體-簡" w:eastAsia="楷體-簡" w:hAnsi="楷體-簡" w:hint="eastAsia"/>
          <w:b/>
          <w:bCs/>
          <w:color w:val="FF0000"/>
          <w:u w:val="single"/>
        </w:rPr>
        <w:t>註</w:t>
      </w:r>
      <w:proofErr w:type="gramEnd"/>
      <w:r w:rsidRPr="00394D50">
        <w:rPr>
          <w:rFonts w:ascii="楷體-簡" w:eastAsia="楷體-簡" w:hAnsi="楷體-簡" w:hint="eastAsia"/>
          <w:b/>
          <w:bCs/>
          <w:color w:val="FF0000"/>
          <w:u w:val="single"/>
        </w:rPr>
        <w:t>：此份學習單滿分為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w:t>
      </w:r>
      <w:proofErr w:type="gramStart"/>
      <w:r>
        <w:rPr>
          <w:rFonts w:hint="eastAsia"/>
        </w:rPr>
        <w:t>若類神經</w:t>
      </w:r>
      <w:proofErr w:type="gramEnd"/>
      <w:r>
        <w:rPr>
          <w:rFonts w:hint="eastAsia"/>
        </w:rPr>
        <w:t>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905C20">
        <w:tc>
          <w:tcPr>
            <w:tcW w:w="8290" w:type="dxa"/>
          </w:tcPr>
          <w:p w14:paraId="31185C79"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905C20">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905C20">
                  <w:pPr>
                    <w:ind w:firstLine="480"/>
                    <w:rPr>
                      <w:rFonts w:ascii="BiauKai" w:eastAsia="BiauKai" w:hAnsi="BiauKai" w:cs="BiauKai"/>
                      <w:b/>
                      <w:bCs/>
                      <w:color w:val="FF0000"/>
                    </w:rPr>
                  </w:pPr>
                </w:p>
              </w:tc>
            </w:tr>
            <w:tr w:rsidR="00651D01" w14:paraId="65A8E342" w14:textId="77777777" w:rsidTr="00905C20">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905C20">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905C20">
        <w:tc>
          <w:tcPr>
            <w:tcW w:w="8290" w:type="dxa"/>
          </w:tcPr>
          <w:p w14:paraId="325AB62C"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905C20">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905C20">
                  <w:pPr>
                    <w:ind w:firstLine="480"/>
                    <w:rPr>
                      <w:rFonts w:ascii="BiauKai" w:eastAsia="BiauKai" w:hAnsi="BiauKai" w:cs="BiauKai"/>
                      <w:b/>
                      <w:bCs/>
                      <w:color w:val="FF0000"/>
                    </w:rPr>
                  </w:pPr>
                </w:p>
              </w:tc>
            </w:tr>
            <w:tr w:rsidR="00651D01" w14:paraId="42524946" w14:textId="77777777" w:rsidTr="00905C20">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905C20">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905C20">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905C20">
        <w:tc>
          <w:tcPr>
            <w:tcW w:w="8290" w:type="dxa"/>
          </w:tcPr>
          <w:p w14:paraId="3D6C22FE"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905C20">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905C20">
                  <w:pPr>
                    <w:ind w:firstLine="480"/>
                    <w:rPr>
                      <w:rFonts w:ascii="BiauKai" w:eastAsia="BiauKai" w:hAnsi="BiauKai" w:cs="BiauKai"/>
                      <w:b/>
                      <w:bCs/>
                      <w:color w:val="FF0000"/>
                    </w:rPr>
                  </w:pPr>
                </w:p>
              </w:tc>
            </w:tr>
            <w:tr w:rsidR="00651D01" w14:paraId="79894398" w14:textId="77777777" w:rsidTr="00905C20">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905C20">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905C20">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905C20">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F206B54" w14:textId="77777777" w:rsidR="00651D01" w:rsidRPr="00C57F73" w:rsidRDefault="00651D01" w:rsidP="00905C20">
                  <w:pPr>
                    <w:ind w:firstLine="480"/>
                    <w:rPr>
                      <w:rFonts w:ascii="BiauKai" w:eastAsia="BiauKai" w:hAnsi="BiauKai" w:cs="BiauKai"/>
                      <w:b/>
                      <w:bCs/>
                      <w:color w:val="FF0000"/>
                    </w:rPr>
                  </w:pPr>
                </w:p>
              </w:tc>
            </w:tr>
            <w:tr w:rsidR="00651D01" w14:paraId="0A79F549" w14:textId="77777777" w:rsidTr="00905C20">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905C20">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905C20">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905C20">
        <w:tc>
          <w:tcPr>
            <w:tcW w:w="8290" w:type="dxa"/>
          </w:tcPr>
          <w:p w14:paraId="4580F1D7"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905C20">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905C20">
                  <w:pPr>
                    <w:ind w:firstLine="480"/>
                    <w:rPr>
                      <w:rFonts w:ascii="BiauKai" w:eastAsia="BiauKai" w:hAnsi="BiauKai" w:cs="BiauKai"/>
                      <w:b/>
                      <w:bCs/>
                      <w:color w:val="FF0000"/>
                    </w:rPr>
                  </w:pPr>
                </w:p>
              </w:tc>
            </w:tr>
            <w:tr w:rsidR="00651D01" w14:paraId="1B6FABE9" w14:textId="77777777" w:rsidTr="00905C20">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905C20">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905C20">
        <w:tc>
          <w:tcPr>
            <w:tcW w:w="8290" w:type="dxa"/>
          </w:tcPr>
          <w:p w14:paraId="7CAEC90B"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905C20">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905C20">
                  <w:pPr>
                    <w:ind w:firstLine="480"/>
                    <w:rPr>
                      <w:rFonts w:ascii="BiauKai" w:eastAsia="BiauKai" w:hAnsi="BiauKai" w:cs="BiauKai"/>
                      <w:b/>
                      <w:bCs/>
                      <w:color w:val="FF0000"/>
                    </w:rPr>
                  </w:pPr>
                </w:p>
              </w:tc>
            </w:tr>
            <w:tr w:rsidR="00651D01" w14:paraId="7CE1D561" w14:textId="77777777" w:rsidTr="00905C20">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905C20">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905C20">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905C20">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proofErr w:type="gramStart"/>
            <w:r w:rsidRPr="00651D01">
              <w:rPr>
                <w:rFonts w:hint="eastAsia"/>
                <w:color w:val="FF0000"/>
              </w:rPr>
              <w:t>反之，則往負</w:t>
            </w:r>
            <w:proofErr w:type="gramEnd"/>
            <w:r w:rsidRPr="00651D01">
              <w:rPr>
                <w:rFonts w:hint="eastAsia"/>
                <w:color w:val="FF0000"/>
              </w:rPr>
              <w:t>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905C20">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905C20">
                  <w:pPr>
                    <w:ind w:firstLine="480"/>
                    <w:rPr>
                      <w:rFonts w:ascii="BiauKai" w:eastAsia="BiauKai" w:hAnsi="BiauKai" w:cs="BiauKai"/>
                      <w:b/>
                      <w:bCs/>
                      <w:color w:val="FF0000"/>
                    </w:rPr>
                  </w:pPr>
                </w:p>
              </w:tc>
            </w:tr>
            <w:tr w:rsidR="00651D01" w14:paraId="62CA9E4A" w14:textId="77777777" w:rsidTr="00905C20">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905C20">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lastRenderedPageBreak/>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905C20">
        <w:tc>
          <w:tcPr>
            <w:tcW w:w="8290" w:type="dxa"/>
          </w:tcPr>
          <w:p w14:paraId="33064EE6"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905C20">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905C20">
                  <w:pPr>
                    <w:ind w:firstLine="480"/>
                    <w:rPr>
                      <w:rFonts w:ascii="BiauKai" w:eastAsia="BiauKai" w:hAnsi="BiauKai" w:cs="BiauKai"/>
                      <w:b/>
                      <w:bCs/>
                      <w:color w:val="FF0000"/>
                    </w:rPr>
                  </w:pPr>
                </w:p>
              </w:tc>
            </w:tr>
            <w:tr w:rsidR="00651D01" w14:paraId="07198E78" w14:textId="77777777" w:rsidTr="00905C20">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905C20">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w:t>
      </w:r>
      <w:proofErr w:type="gramStart"/>
      <w:r>
        <w:rPr>
          <w:rFonts w:hint="eastAsia"/>
        </w:rPr>
        <w:t>試著勾選</w:t>
      </w:r>
      <w:proofErr w:type="gramEnd"/>
      <w:r>
        <w:rPr>
          <w:rFonts w:hint="eastAsia"/>
        </w:rPr>
        <w:t>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905C20">
        <w:tc>
          <w:tcPr>
            <w:tcW w:w="8290" w:type="dxa"/>
          </w:tcPr>
          <w:p w14:paraId="6EC50CF4"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905C20">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905C20">
                  <w:pPr>
                    <w:ind w:firstLine="480"/>
                    <w:rPr>
                      <w:rFonts w:ascii="BiauKai" w:eastAsia="BiauKai" w:hAnsi="BiauKai" w:cs="BiauKai"/>
                      <w:b/>
                      <w:bCs/>
                      <w:color w:val="FF0000"/>
                    </w:rPr>
                  </w:pPr>
                </w:p>
              </w:tc>
            </w:tr>
            <w:tr w:rsidR="00651D01" w14:paraId="07C14B16" w14:textId="77777777" w:rsidTr="00905C20">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905C20">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w:t>
      </w:r>
      <w:proofErr w:type="gramStart"/>
      <w:r>
        <w:rPr>
          <w:rFonts w:hint="eastAsia"/>
        </w:rPr>
        <w:t>觀察到類神經</w:t>
      </w:r>
      <w:proofErr w:type="gramEnd"/>
      <w:r>
        <w:rPr>
          <w:rFonts w:hint="eastAsia"/>
        </w:rPr>
        <w:t>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905C20">
        <w:tc>
          <w:tcPr>
            <w:tcW w:w="8290" w:type="dxa"/>
          </w:tcPr>
          <w:p w14:paraId="7D16339B"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905C20">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905C20">
                  <w:pPr>
                    <w:ind w:firstLine="480"/>
                    <w:rPr>
                      <w:rFonts w:ascii="BiauKai" w:eastAsia="BiauKai" w:hAnsi="BiauKai" w:cs="BiauKai"/>
                      <w:b/>
                      <w:bCs/>
                      <w:color w:val="FF0000"/>
                    </w:rPr>
                  </w:pPr>
                </w:p>
              </w:tc>
            </w:tr>
            <w:tr w:rsidR="00651D01" w14:paraId="33CCB525" w14:textId="77777777" w:rsidTr="00905C20">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905C20">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905C20">
        <w:tc>
          <w:tcPr>
            <w:tcW w:w="8290" w:type="dxa"/>
          </w:tcPr>
          <w:p w14:paraId="0D62F170" w14:textId="77777777" w:rsidR="00651D01"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905C20">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905C20">
                  <w:pPr>
                    <w:ind w:firstLine="480"/>
                    <w:rPr>
                      <w:rFonts w:ascii="BiauKai" w:eastAsia="BiauKai" w:hAnsi="BiauKai" w:cs="BiauKai"/>
                      <w:b/>
                      <w:bCs/>
                      <w:color w:val="FF0000"/>
                    </w:rPr>
                  </w:pPr>
                </w:p>
              </w:tc>
            </w:tr>
            <w:tr w:rsidR="00651D01" w14:paraId="2E282073" w14:textId="77777777" w:rsidTr="00905C20">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905C20">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905C20">
        <w:tc>
          <w:tcPr>
            <w:tcW w:w="8290" w:type="dxa"/>
          </w:tcPr>
          <w:p w14:paraId="5542F656"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905C20">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905C20">
                  <w:pPr>
                    <w:ind w:firstLine="480"/>
                    <w:rPr>
                      <w:rFonts w:ascii="BiauKai" w:eastAsia="BiauKai" w:hAnsi="BiauKai" w:cs="BiauKai"/>
                      <w:b/>
                      <w:bCs/>
                      <w:color w:val="FF0000"/>
                    </w:rPr>
                  </w:pPr>
                </w:p>
              </w:tc>
            </w:tr>
            <w:tr w:rsidR="00651D01" w14:paraId="5793EFC8" w14:textId="77777777" w:rsidTr="00905C20">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905C20">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905C20">
        <w:tc>
          <w:tcPr>
            <w:tcW w:w="8290" w:type="dxa"/>
          </w:tcPr>
          <w:p w14:paraId="675006B6" w14:textId="77777777" w:rsidR="00651D01" w:rsidRPr="009D45F5" w:rsidRDefault="00651D01"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905C20">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905C20">
                  <w:pPr>
                    <w:ind w:firstLine="480"/>
                    <w:rPr>
                      <w:rFonts w:ascii="BiauKai" w:eastAsia="BiauKai" w:hAnsi="BiauKai" w:cs="BiauKai"/>
                      <w:b/>
                      <w:bCs/>
                      <w:color w:val="FF0000"/>
                    </w:rPr>
                  </w:pPr>
                </w:p>
              </w:tc>
            </w:tr>
            <w:tr w:rsidR="00651D01" w14:paraId="36DF067D" w14:textId="77777777" w:rsidTr="00905C20">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w:t>
                  </w:r>
                  <w:proofErr w:type="gramStart"/>
                  <w:r>
                    <w:rPr>
                      <w:rFonts w:ascii="BiauKai" w:eastAsia="BiauKai" w:hAnsi="BiauKai" w:cs="BiauKai" w:hint="eastAsia"/>
                      <w:color w:val="FF0000"/>
                    </w:rPr>
                    <w:t>過程截圖並</w:t>
                  </w:r>
                  <w:proofErr w:type="gramEnd"/>
                  <w:r>
                    <w:rPr>
                      <w:rFonts w:ascii="BiauKai" w:eastAsia="BiauKai" w:hAnsi="BiauKai" w:cs="BiauKai" w:hint="eastAsia"/>
                      <w:color w:val="FF0000"/>
                    </w:rPr>
                    <w:t>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905C20">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905C20">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905C20">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905C20">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905C20">
                  <w:pPr>
                    <w:ind w:firstLine="480"/>
                    <w:rPr>
                      <w:rFonts w:ascii="BiauKai" w:eastAsia="BiauKai" w:hAnsi="BiauKai" w:cs="BiauKai"/>
                      <w:b/>
                      <w:bCs/>
                      <w:color w:val="FF0000"/>
                    </w:rPr>
                  </w:pPr>
                </w:p>
              </w:tc>
            </w:tr>
            <w:tr w:rsidR="000F4245" w14:paraId="17B874EA" w14:textId="77777777" w:rsidTr="00905C20">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905C20">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905C20">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905C20">
                  <w:pPr>
                    <w:ind w:firstLine="480"/>
                    <w:rPr>
                      <w:rFonts w:ascii="BiauKai" w:eastAsia="BiauKai" w:hAnsi="BiauKai" w:cs="BiauKai"/>
                      <w:b/>
                      <w:bCs/>
                      <w:color w:val="FF0000"/>
                    </w:rPr>
                  </w:pPr>
                </w:p>
              </w:tc>
            </w:tr>
            <w:tr w:rsidR="000F4245" w14:paraId="02F0DC27" w14:textId="77777777" w:rsidTr="00905C20">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w:t>
      </w:r>
      <w:proofErr w:type="gramStart"/>
      <w:r>
        <w:rPr>
          <w:rFonts w:hint="eastAsia"/>
        </w:rPr>
        <w:t>介紹到類神經</w:t>
      </w:r>
      <w:proofErr w:type="gramEnd"/>
      <w:r>
        <w:rPr>
          <w:rFonts w:hint="eastAsia"/>
        </w:rPr>
        <w:t>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905C20">
        <w:tc>
          <w:tcPr>
            <w:tcW w:w="8290" w:type="dxa"/>
          </w:tcPr>
          <w:p w14:paraId="32041D83" w14:textId="77777777" w:rsidR="000F4245" w:rsidRPr="008C616C" w:rsidRDefault="000F4245" w:rsidP="00905C20">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905C20">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905C20">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905C20">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905C20">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905C20">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905C20">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905C20">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905C20">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905C20">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223BA11" w14:textId="77777777" w:rsidR="000F4245" w:rsidRPr="00C57F73" w:rsidRDefault="000F4245" w:rsidP="00905C20">
                  <w:pPr>
                    <w:ind w:firstLine="480"/>
                    <w:rPr>
                      <w:rFonts w:ascii="BiauKai" w:eastAsia="BiauKai" w:hAnsi="BiauKai" w:cs="BiauKai"/>
                      <w:b/>
                      <w:bCs/>
                      <w:color w:val="FF0000"/>
                    </w:rPr>
                  </w:pPr>
                </w:p>
              </w:tc>
            </w:tr>
            <w:tr w:rsidR="000F4245" w14:paraId="7CC20B16" w14:textId="77777777" w:rsidTr="00905C20">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lastRenderedPageBreak/>
        <w:t xml:space="preserve">4. </w:t>
      </w:r>
      <w:r>
        <w:rPr>
          <w:rFonts w:hint="eastAsia"/>
        </w:rPr>
        <w:t>請依照前三題，重新簡述這三</w:t>
      </w:r>
      <w:proofErr w:type="gramStart"/>
      <w:r>
        <w:rPr>
          <w:rFonts w:hint="eastAsia"/>
        </w:rPr>
        <w:t>個</w:t>
      </w:r>
      <w:proofErr w:type="gramEnd"/>
      <w:r>
        <w:rPr>
          <w:rFonts w:hint="eastAsia"/>
        </w:rPr>
        <w:t>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905C20">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905C20">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905C20">
                  <w:pPr>
                    <w:ind w:firstLine="480"/>
                    <w:rPr>
                      <w:rFonts w:ascii="BiauKai" w:eastAsia="BiauKai" w:hAnsi="BiauKai" w:cs="BiauKai"/>
                      <w:b/>
                      <w:bCs/>
                      <w:color w:val="FF0000"/>
                    </w:rPr>
                  </w:pPr>
                </w:p>
              </w:tc>
            </w:tr>
            <w:tr w:rsidR="000F4245" w14:paraId="7CD86EEF" w14:textId="77777777" w:rsidTr="00905C20">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905C20">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905C20">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905C20">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lastRenderedPageBreak/>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proofErr w:type="gramStart"/>
            <w:r w:rsidRPr="000F4245">
              <w:rPr>
                <w:rFonts w:hint="eastAsia"/>
                <w:color w:val="FF0000"/>
              </w:rPr>
              <w:t>則類神經</w:t>
            </w:r>
            <w:proofErr w:type="gramEnd"/>
            <w:r w:rsidRPr="000F4245">
              <w:rPr>
                <w:rFonts w:hint="eastAsia"/>
                <w:color w:val="FF0000"/>
              </w:rPr>
              <w:t>網路可能會將部分狗的特徵</w:t>
            </w:r>
            <w:proofErr w:type="gramStart"/>
            <w:r w:rsidRPr="000F4245">
              <w:rPr>
                <w:rFonts w:hint="eastAsia"/>
                <w:color w:val="FF0000"/>
              </w:rPr>
              <w:t>視作貓的</w:t>
            </w:r>
            <w:proofErr w:type="gramEnd"/>
            <w:r w:rsidRPr="000F4245">
              <w:rPr>
                <w:rFonts w:hint="eastAsia"/>
                <w:color w:val="FF0000"/>
              </w:rPr>
              <w:t>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905C20">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905C20">
                  <w:pPr>
                    <w:ind w:firstLine="480"/>
                    <w:rPr>
                      <w:rFonts w:ascii="BiauKai" w:eastAsia="BiauKai" w:hAnsi="BiauKai" w:cs="BiauKai"/>
                      <w:b/>
                      <w:bCs/>
                      <w:color w:val="FF0000"/>
                    </w:rPr>
                  </w:pPr>
                </w:p>
              </w:tc>
            </w:tr>
            <w:tr w:rsidR="000F4245" w14:paraId="4027F2B4" w14:textId="77777777" w:rsidTr="00905C20">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905C20">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905C20">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905C20">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905C20">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905C20">
                  <w:pPr>
                    <w:ind w:firstLine="480"/>
                    <w:rPr>
                      <w:rFonts w:ascii="BiauKai" w:eastAsia="BiauKai" w:hAnsi="BiauKai" w:cs="BiauKai"/>
                      <w:b/>
                      <w:bCs/>
                      <w:color w:val="FF0000"/>
                    </w:rPr>
                  </w:pPr>
                </w:p>
              </w:tc>
            </w:tr>
            <w:tr w:rsidR="000F4245" w14:paraId="66344285" w14:textId="77777777" w:rsidTr="00905C20">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905C20">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905C20">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905C20">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905C20">
                  <w:pPr>
                    <w:ind w:firstLine="480"/>
                    <w:rPr>
                      <w:rFonts w:ascii="BiauKai" w:eastAsia="BiauKai" w:hAnsi="BiauKai" w:cs="BiauKai"/>
                      <w:b/>
                      <w:bCs/>
                      <w:color w:val="FF0000"/>
                    </w:rPr>
                  </w:pPr>
                </w:p>
              </w:tc>
            </w:tr>
            <w:tr w:rsidR="000F4245" w14:paraId="61A7326B" w14:textId="77777777" w:rsidTr="00905C20">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lastRenderedPageBreak/>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905C20">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905C20">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905C20">
                  <w:pPr>
                    <w:ind w:firstLine="480"/>
                    <w:rPr>
                      <w:rFonts w:ascii="BiauKai" w:eastAsia="BiauKai" w:hAnsi="BiauKai" w:cs="BiauKai"/>
                      <w:b/>
                      <w:bCs/>
                      <w:color w:val="FF0000"/>
                    </w:rPr>
                  </w:pPr>
                </w:p>
              </w:tc>
            </w:tr>
            <w:tr w:rsidR="000F4245" w14:paraId="2F9DC510" w14:textId="77777777" w:rsidTr="00905C20">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905C20">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w:t>
      </w:r>
      <w:proofErr w:type="gramStart"/>
      <w:r>
        <w:rPr>
          <w:rFonts w:hint="eastAsia"/>
        </w:rPr>
        <w:t>輸入進類神經</w:t>
      </w:r>
      <w:proofErr w:type="gramEnd"/>
      <w:r>
        <w:rPr>
          <w:rFonts w:hint="eastAsia"/>
        </w:rPr>
        <w:t>網路的資料會有所不同，而在圖片分類的例子中，我們介紹了像素資料如何</w:t>
      </w:r>
      <w:proofErr w:type="gramStart"/>
      <w:r>
        <w:rPr>
          <w:rFonts w:hint="eastAsia"/>
        </w:rPr>
        <w:t>輸入至類神經</w:t>
      </w:r>
      <w:proofErr w:type="gramEnd"/>
      <w:r>
        <w:rPr>
          <w:rFonts w:hint="eastAsia"/>
        </w:rPr>
        <w:t>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w:t>
      </w:r>
      <w:proofErr w:type="gramStart"/>
      <w:r>
        <w:rPr>
          <w:rFonts w:hint="eastAsia"/>
        </w:rPr>
        <w:t>輸入進類神經</w:t>
      </w:r>
      <w:proofErr w:type="gramEnd"/>
      <w:r>
        <w:rPr>
          <w:rFonts w:hint="eastAsia"/>
        </w:rPr>
        <w:t>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905C20">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905C20">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905C20">
                  <w:pPr>
                    <w:ind w:firstLine="480"/>
                    <w:rPr>
                      <w:rFonts w:ascii="BiauKai" w:eastAsia="BiauKai" w:hAnsi="BiauKai" w:cs="BiauKai"/>
                      <w:b/>
                      <w:bCs/>
                      <w:color w:val="FF0000"/>
                    </w:rPr>
                  </w:pPr>
                </w:p>
              </w:tc>
            </w:tr>
            <w:tr w:rsidR="000F4245" w14:paraId="332385F1" w14:textId="77777777" w:rsidTr="00905C20">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905C20">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905C20">
        <w:tc>
          <w:tcPr>
            <w:tcW w:w="8290" w:type="dxa"/>
          </w:tcPr>
          <w:p w14:paraId="04134A7D" w14:textId="77777777" w:rsidR="000F4245" w:rsidRDefault="000F4245"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905C20">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905C20">
                  <w:pPr>
                    <w:ind w:firstLine="480"/>
                    <w:rPr>
                      <w:rFonts w:ascii="BiauKai" w:eastAsia="BiauKai" w:hAnsi="BiauKai" w:cs="BiauKai"/>
                      <w:b/>
                      <w:bCs/>
                      <w:color w:val="FF0000"/>
                    </w:rPr>
                  </w:pPr>
                </w:p>
              </w:tc>
            </w:tr>
            <w:tr w:rsidR="000F4245" w14:paraId="6146EA54" w14:textId="77777777" w:rsidTr="00905C20">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905C20">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w:t>
      </w:r>
      <w:proofErr w:type="gramStart"/>
      <w:r>
        <w:rPr>
          <w:rFonts w:hint="eastAsia"/>
        </w:rPr>
        <w:t>一</w:t>
      </w:r>
      <w:proofErr w:type="gramEnd"/>
      <w:r>
        <w:rPr>
          <w:rFonts w:hint="eastAsia"/>
        </w:rPr>
        <w:t>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905C20">
        <w:tc>
          <w:tcPr>
            <w:tcW w:w="8290" w:type="dxa"/>
          </w:tcPr>
          <w:p w14:paraId="323978CF" w14:textId="77777777" w:rsidR="000F4245" w:rsidRDefault="000F4245"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905C20">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601D7FD5" w14:textId="77777777" w:rsidR="000F4245" w:rsidRPr="00C57F73" w:rsidRDefault="000F4245" w:rsidP="00905C20">
                  <w:pPr>
                    <w:ind w:firstLine="480"/>
                    <w:rPr>
                      <w:rFonts w:ascii="BiauKai" w:eastAsia="BiauKai" w:hAnsi="BiauKai" w:cs="BiauKai"/>
                      <w:b/>
                      <w:bCs/>
                      <w:color w:val="FF0000"/>
                    </w:rPr>
                  </w:pPr>
                </w:p>
              </w:tc>
            </w:tr>
            <w:tr w:rsidR="000F4245" w14:paraId="120770E7" w14:textId="77777777" w:rsidTr="00905C20">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905C20">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905C20">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w:t>
            </w:r>
            <w:proofErr w:type="gramStart"/>
            <w:r w:rsidRPr="000B5AE3">
              <w:rPr>
                <w:rFonts w:hint="eastAsia"/>
                <w:color w:val="FF0000"/>
              </w:rPr>
              <w:t>能讓類神經</w:t>
            </w:r>
            <w:proofErr w:type="gramEnd"/>
            <w:r w:rsidRPr="000B5AE3">
              <w:rPr>
                <w:rFonts w:hint="eastAsia"/>
                <w:color w:val="FF0000"/>
              </w:rPr>
              <w:t>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905C20">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905C20">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905C20">
                  <w:pPr>
                    <w:ind w:firstLine="480"/>
                    <w:rPr>
                      <w:rFonts w:ascii="BiauKai" w:eastAsia="BiauKai" w:hAnsi="BiauKai" w:cs="BiauKai"/>
                      <w:b/>
                      <w:bCs/>
                      <w:color w:val="FF0000"/>
                    </w:rPr>
                  </w:pPr>
                </w:p>
              </w:tc>
            </w:tr>
            <w:tr w:rsidR="000F4245" w14:paraId="5B7A5A81" w14:textId="77777777" w:rsidTr="00905C20">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905C20">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proofErr w:type="gramStart"/>
      <w:r w:rsidRPr="00394D50">
        <w:rPr>
          <w:rFonts w:ascii="楷體-簡" w:eastAsia="楷體-簡" w:hAnsi="楷體-簡" w:hint="eastAsia"/>
          <w:b/>
          <w:bCs/>
          <w:color w:val="FF0000"/>
          <w:u w:val="single"/>
        </w:rPr>
        <w:t>註</w:t>
      </w:r>
      <w:proofErr w:type="gramEnd"/>
      <w:r w:rsidRPr="00394D50">
        <w:rPr>
          <w:rFonts w:ascii="楷體-簡" w:eastAsia="楷體-簡" w:hAnsi="楷體-簡" w:hint="eastAsia"/>
          <w:b/>
          <w:bCs/>
          <w:color w:val="FF0000"/>
          <w:u w:val="single"/>
        </w:rPr>
        <w:t>：此份學習單滿分為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lastRenderedPageBreak/>
        <w:t>在此單元中，我們</w:t>
      </w:r>
      <w:proofErr w:type="gramStart"/>
      <w:r>
        <w:rPr>
          <w:rFonts w:hint="eastAsia"/>
        </w:rPr>
        <w:t>認識到類神經</w:t>
      </w:r>
      <w:proofErr w:type="gramEnd"/>
      <w:r>
        <w:rPr>
          <w:rFonts w:hint="eastAsia"/>
        </w:rPr>
        <w:t>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w:t>
      </w:r>
      <w:proofErr w:type="gramStart"/>
      <w:r>
        <w:rPr>
          <w:rFonts w:hint="eastAsia"/>
        </w:rPr>
        <w:t>若類神經</w:t>
      </w:r>
      <w:proofErr w:type="gramEnd"/>
      <w:r>
        <w:rPr>
          <w:rFonts w:hint="eastAsia"/>
        </w:rPr>
        <w:t>網路運用輸入值與權重計算</w:t>
      </w:r>
      <w:proofErr w:type="gramStart"/>
      <w:r>
        <w:rPr>
          <w:rFonts w:hint="eastAsia"/>
        </w:rPr>
        <w:t>輸出值後</w:t>
      </w:r>
      <w:proofErr w:type="gramEnd"/>
      <w:r>
        <w:rPr>
          <w:rFonts w:hint="eastAsia"/>
        </w:rPr>
        <w:t>，輸出值與期望輸出不相同時，即會產生「誤差」，下圖是我們在課堂中提到的類神經網路架構，請參照下圖並回答以下問題。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905C20">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905C20">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905C20">
                  <w:pPr>
                    <w:ind w:firstLine="480"/>
                    <w:rPr>
                      <w:rFonts w:ascii="BiauKai" w:eastAsia="BiauKai" w:hAnsi="BiauKai" w:cs="BiauKai"/>
                      <w:b/>
                      <w:bCs/>
                      <w:color w:val="FF0000"/>
                    </w:rPr>
                  </w:pPr>
                </w:p>
              </w:tc>
            </w:tr>
            <w:tr w:rsidR="000B5AE3" w14:paraId="04A42263" w14:textId="77777777" w:rsidTr="00905C20">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905C20">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905C20">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905C20">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D6631DA" w14:textId="77777777" w:rsidR="000B5AE3" w:rsidRPr="00C57F73" w:rsidRDefault="000B5AE3" w:rsidP="00905C20">
                  <w:pPr>
                    <w:ind w:firstLine="480"/>
                    <w:rPr>
                      <w:rFonts w:ascii="BiauKai" w:eastAsia="BiauKai" w:hAnsi="BiauKai" w:cs="BiauKai"/>
                      <w:b/>
                      <w:bCs/>
                      <w:color w:val="FF0000"/>
                    </w:rPr>
                  </w:pPr>
                </w:p>
              </w:tc>
            </w:tr>
            <w:tr w:rsidR="000B5AE3" w14:paraId="78E569EE" w14:textId="77777777" w:rsidTr="00905C20">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905C20">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905C20">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905C20">
        <w:tc>
          <w:tcPr>
            <w:tcW w:w="8290" w:type="dxa"/>
          </w:tcPr>
          <w:p w14:paraId="69CB2032" w14:textId="77777777" w:rsidR="000B5AE3"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905C20">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905C20">
                  <w:pPr>
                    <w:ind w:firstLine="480"/>
                    <w:rPr>
                      <w:rFonts w:ascii="BiauKai" w:eastAsia="BiauKai" w:hAnsi="BiauKai" w:cs="BiauKai"/>
                      <w:b/>
                      <w:bCs/>
                      <w:color w:val="FF0000"/>
                    </w:rPr>
                  </w:pPr>
                </w:p>
              </w:tc>
            </w:tr>
            <w:tr w:rsidR="000B5AE3" w14:paraId="0DC48EA1" w14:textId="77777777" w:rsidTr="00905C20">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905C20">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905C20">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proofErr w:type="gramStart"/>
      <w:r w:rsidRPr="00EC1897">
        <w:rPr>
          <w:rFonts w:hint="eastAsia"/>
        </w:rPr>
        <w:t>若類神經</w:t>
      </w:r>
      <w:proofErr w:type="gramEnd"/>
      <w:r w:rsidRPr="00EC1897">
        <w:rPr>
          <w:rFonts w:hint="eastAsia"/>
        </w:rPr>
        <w:t>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905C20">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905C20">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905C20">
                  <w:pPr>
                    <w:ind w:firstLine="480"/>
                    <w:rPr>
                      <w:rFonts w:ascii="BiauKai" w:eastAsia="BiauKai" w:hAnsi="BiauKai" w:cs="BiauKai"/>
                      <w:b/>
                      <w:bCs/>
                      <w:color w:val="FF0000"/>
                    </w:rPr>
                  </w:pPr>
                </w:p>
              </w:tc>
            </w:tr>
            <w:tr w:rsidR="000B5AE3" w14:paraId="6BB6599A" w14:textId="77777777" w:rsidTr="00905C20">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905C20">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905C20">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proofErr w:type="gramStart"/>
      <w:r>
        <w:rPr>
          <w:rFonts w:hint="eastAsia"/>
        </w:rPr>
        <w:lastRenderedPageBreak/>
        <w:t>若類神經</w:t>
      </w:r>
      <w:proofErr w:type="gramEnd"/>
      <w:r>
        <w:rPr>
          <w:rFonts w:hint="eastAsia"/>
        </w:rPr>
        <w:t>網路產生誤差，可能就需要調整</w:t>
      </w:r>
      <w:proofErr w:type="gramStart"/>
      <w:r>
        <w:rPr>
          <w:rFonts w:hint="eastAsia"/>
        </w:rPr>
        <w:t>權重讓類神經</w:t>
      </w:r>
      <w:proofErr w:type="gramEnd"/>
      <w:r>
        <w:rPr>
          <w:rFonts w:hint="eastAsia"/>
        </w:rPr>
        <w:t>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w:t>
      </w:r>
      <w:proofErr w:type="gramStart"/>
      <w:r>
        <w:rPr>
          <w:rFonts w:hint="eastAsia"/>
        </w:rPr>
        <w:t>小恩的</w:t>
      </w:r>
      <w:proofErr w:type="gramEnd"/>
      <w:r>
        <w:rPr>
          <w:rFonts w:hint="eastAsia"/>
        </w:rPr>
        <w:t>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905C20">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905C20">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905C20">
                  <w:pPr>
                    <w:ind w:firstLine="480"/>
                    <w:rPr>
                      <w:rFonts w:ascii="BiauKai" w:eastAsia="BiauKai" w:hAnsi="BiauKai" w:cs="BiauKai"/>
                      <w:b/>
                      <w:bCs/>
                      <w:color w:val="FF0000"/>
                    </w:rPr>
                  </w:pPr>
                </w:p>
              </w:tc>
            </w:tr>
            <w:tr w:rsidR="000B5AE3" w14:paraId="0695C83B" w14:textId="77777777" w:rsidTr="00905C20">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905C20">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905C20">
        <w:tc>
          <w:tcPr>
            <w:tcW w:w="8290" w:type="dxa"/>
          </w:tcPr>
          <w:p w14:paraId="332E0096" w14:textId="77777777" w:rsidR="000B5AE3"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905C20">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905C20">
                  <w:pPr>
                    <w:ind w:firstLine="480"/>
                    <w:rPr>
                      <w:rFonts w:ascii="BiauKai" w:eastAsia="BiauKai" w:hAnsi="BiauKai" w:cs="BiauKai"/>
                      <w:b/>
                      <w:bCs/>
                      <w:color w:val="FF0000"/>
                    </w:rPr>
                  </w:pPr>
                </w:p>
              </w:tc>
            </w:tr>
            <w:tr w:rsidR="000B5AE3" w14:paraId="6DC57150" w14:textId="77777777" w:rsidTr="00905C20">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905C20">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905C20">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905C20">
        <w:tc>
          <w:tcPr>
            <w:tcW w:w="8290" w:type="dxa"/>
          </w:tcPr>
          <w:p w14:paraId="221BE489" w14:textId="77777777" w:rsidR="000B5AE3" w:rsidRDefault="000B5AE3" w:rsidP="000B5AE3">
            <w:pPr>
              <w:ind w:firstLineChars="0" w:firstLine="0"/>
            </w:pPr>
            <w:proofErr w:type="gramStart"/>
            <w:r>
              <w:rPr>
                <w:rFonts w:hint="eastAsia"/>
              </w:rPr>
              <w:t>註</w:t>
            </w:r>
            <w:proofErr w:type="gramEnd"/>
            <w:r>
              <w:rPr>
                <w:rFonts w:hint="eastAsia"/>
              </w:rPr>
              <w:t>：</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905C20">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905C20">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905C20">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905C20">
                  <w:pPr>
                    <w:ind w:firstLine="480"/>
                    <w:rPr>
                      <w:rFonts w:ascii="BiauKai" w:eastAsia="BiauKai" w:hAnsi="BiauKai" w:cs="BiauKai"/>
                      <w:b/>
                      <w:bCs/>
                      <w:color w:val="FF0000"/>
                    </w:rPr>
                  </w:pPr>
                </w:p>
              </w:tc>
            </w:tr>
            <w:tr w:rsidR="000B5AE3" w14:paraId="56282B65" w14:textId="77777777" w:rsidTr="00905C20">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905C20">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905C20">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905C20">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905C20">
                  <w:pPr>
                    <w:ind w:firstLine="480"/>
                    <w:rPr>
                      <w:rFonts w:ascii="BiauKai" w:eastAsia="BiauKai" w:hAnsi="BiauKai" w:cs="BiauKai"/>
                      <w:b/>
                      <w:bCs/>
                      <w:color w:val="FF0000"/>
                    </w:rPr>
                  </w:pPr>
                </w:p>
              </w:tc>
            </w:tr>
            <w:tr w:rsidR="000B5AE3" w14:paraId="50D6C14C" w14:textId="77777777" w:rsidTr="00905C20">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905C20">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905C20">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905C20">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905C20">
                  <w:pPr>
                    <w:ind w:firstLine="480"/>
                    <w:rPr>
                      <w:rFonts w:ascii="BiauKai" w:eastAsia="BiauKai" w:hAnsi="BiauKai" w:cs="BiauKai"/>
                      <w:b/>
                      <w:bCs/>
                      <w:color w:val="FF0000"/>
                    </w:rPr>
                  </w:pPr>
                </w:p>
              </w:tc>
            </w:tr>
            <w:tr w:rsidR="000B5AE3" w14:paraId="320E338D" w14:textId="77777777" w:rsidTr="00905C20">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905C20">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lastRenderedPageBreak/>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905C20">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905C20">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905C20">
                  <w:pPr>
                    <w:ind w:firstLine="480"/>
                    <w:rPr>
                      <w:rFonts w:ascii="BiauKai" w:eastAsia="BiauKai" w:hAnsi="BiauKai" w:cs="BiauKai"/>
                      <w:b/>
                      <w:bCs/>
                      <w:color w:val="FF0000"/>
                    </w:rPr>
                  </w:pPr>
                </w:p>
              </w:tc>
            </w:tr>
            <w:tr w:rsidR="000B5AE3" w14:paraId="5758F65D" w14:textId="77777777" w:rsidTr="00905C20">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905C20">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905C20">
        <w:tc>
          <w:tcPr>
            <w:tcW w:w="8290" w:type="dxa"/>
          </w:tcPr>
          <w:p w14:paraId="59E2AED6" w14:textId="77777777" w:rsidR="000B5AE3" w:rsidRPr="009D45F5" w:rsidRDefault="000B5AE3"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905C20">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905C20">
                  <w:pPr>
                    <w:ind w:firstLine="480"/>
                    <w:rPr>
                      <w:rFonts w:ascii="BiauKai" w:eastAsia="BiauKai" w:hAnsi="BiauKai" w:cs="BiauKai"/>
                      <w:b/>
                      <w:bCs/>
                      <w:color w:val="FF0000"/>
                    </w:rPr>
                  </w:pPr>
                </w:p>
              </w:tc>
            </w:tr>
            <w:tr w:rsidR="000B5AE3" w14:paraId="373C8F79" w14:textId="77777777" w:rsidTr="00905C20">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905C20">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905C20">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w:t>
      </w:r>
      <w:proofErr w:type="gramStart"/>
      <w:r>
        <w:rPr>
          <w:rFonts w:hint="eastAsia"/>
        </w:rPr>
        <w:t>若類神經</w:t>
      </w:r>
      <w:proofErr w:type="gramEnd"/>
      <w:r>
        <w:rPr>
          <w:rFonts w:hint="eastAsia"/>
        </w:rPr>
        <w:t>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905C20">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905C20">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905C20">
                  <w:pPr>
                    <w:ind w:firstLine="480"/>
                    <w:rPr>
                      <w:rFonts w:ascii="BiauKai" w:eastAsia="BiauKai" w:hAnsi="BiauKai" w:cs="BiauKai"/>
                      <w:b/>
                      <w:bCs/>
                      <w:color w:val="FF0000"/>
                    </w:rPr>
                  </w:pPr>
                </w:p>
              </w:tc>
            </w:tr>
            <w:tr w:rsidR="00561A6F" w14:paraId="48461343" w14:textId="77777777" w:rsidTr="00905C20">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905C20">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905C20">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905C20">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905C20">
                  <w:pPr>
                    <w:ind w:firstLine="480"/>
                    <w:rPr>
                      <w:rFonts w:ascii="BiauKai" w:eastAsia="BiauKai" w:hAnsi="BiauKai" w:cs="BiauKai"/>
                      <w:b/>
                      <w:bCs/>
                      <w:color w:val="FF0000"/>
                    </w:rPr>
                  </w:pPr>
                </w:p>
              </w:tc>
            </w:tr>
            <w:tr w:rsidR="00561A6F" w14:paraId="170C12E2" w14:textId="77777777" w:rsidTr="00905C20">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905C20">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905C20">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905C20">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905C20">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905C20">
                  <w:pPr>
                    <w:ind w:firstLine="480"/>
                    <w:rPr>
                      <w:rFonts w:ascii="BiauKai" w:eastAsia="BiauKai" w:hAnsi="BiauKai" w:cs="BiauKai"/>
                      <w:b/>
                      <w:bCs/>
                      <w:color w:val="FF0000"/>
                    </w:rPr>
                  </w:pPr>
                </w:p>
              </w:tc>
            </w:tr>
            <w:tr w:rsidR="00561A6F" w14:paraId="738481C4" w14:textId="77777777" w:rsidTr="00905C20">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905C20">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905C20">
        <w:tc>
          <w:tcPr>
            <w:tcW w:w="8290" w:type="dxa"/>
          </w:tcPr>
          <w:p w14:paraId="4B3561DC" w14:textId="77777777" w:rsidR="00561A6F" w:rsidRPr="009B243A"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905C20">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905C20">
                  <w:pPr>
                    <w:ind w:firstLine="480"/>
                    <w:rPr>
                      <w:rFonts w:ascii="BiauKai" w:eastAsia="BiauKai" w:hAnsi="BiauKai" w:cs="BiauKai"/>
                      <w:b/>
                      <w:bCs/>
                      <w:color w:val="FF0000"/>
                    </w:rPr>
                  </w:pPr>
                </w:p>
              </w:tc>
            </w:tr>
            <w:tr w:rsidR="00561A6F" w14:paraId="72BDC611" w14:textId="77777777" w:rsidTr="00905C20">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lastRenderedPageBreak/>
                    <w:t>3</w:t>
                  </w:r>
                  <w:r>
                    <w:rPr>
                      <w:rFonts w:ascii="BiauKai" w:eastAsia="BiauKai" w:hAnsi="BiauKai" w:cs="BiauKai" w:hint="eastAsia"/>
                      <w:color w:val="FF0000"/>
                    </w:rPr>
                    <w:t>分</w:t>
                  </w:r>
                </w:p>
              </w:tc>
            </w:tr>
            <w:tr w:rsidR="00561A6F" w14:paraId="3E1A0FB3" w14:textId="77777777" w:rsidTr="00905C20">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905C20">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905C20">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905C20">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905C20">
                  <w:pPr>
                    <w:ind w:firstLine="480"/>
                    <w:rPr>
                      <w:rFonts w:ascii="BiauKai" w:eastAsia="BiauKai" w:hAnsi="BiauKai" w:cs="BiauKai"/>
                      <w:b/>
                      <w:bCs/>
                      <w:color w:val="FF0000"/>
                    </w:rPr>
                  </w:pPr>
                </w:p>
              </w:tc>
            </w:tr>
            <w:tr w:rsidR="00561A6F" w14:paraId="335ACE8E" w14:textId="77777777" w:rsidTr="00905C20">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905C20">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905C20">
        <w:tc>
          <w:tcPr>
            <w:tcW w:w="8290" w:type="dxa"/>
          </w:tcPr>
          <w:p w14:paraId="61FAD372" w14:textId="77777777" w:rsidR="00561A6F" w:rsidRPr="00923E57"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905C20">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905C20">
                  <w:pPr>
                    <w:ind w:firstLine="480"/>
                    <w:rPr>
                      <w:rFonts w:ascii="BiauKai" w:eastAsia="BiauKai" w:hAnsi="BiauKai" w:cs="BiauKai"/>
                      <w:b/>
                      <w:bCs/>
                      <w:color w:val="FF0000"/>
                    </w:rPr>
                  </w:pPr>
                </w:p>
              </w:tc>
            </w:tr>
            <w:tr w:rsidR="00561A6F" w14:paraId="3FAE7B80" w14:textId="77777777" w:rsidTr="00905C20">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905C20">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905C20">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lastRenderedPageBreak/>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905C20">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proofErr w:type="gramStart"/>
            <w:r w:rsidRPr="00561A6F">
              <w:rPr>
                <w:rFonts w:hint="eastAsia"/>
                <w:color w:val="FF0000"/>
              </w:rPr>
              <w:t>反之，則往負</w:t>
            </w:r>
            <w:proofErr w:type="gramEnd"/>
            <w:r w:rsidRPr="00561A6F">
              <w:rPr>
                <w:rFonts w:hint="eastAsia"/>
                <w:color w:val="FF0000"/>
              </w:rPr>
              <w:t>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905C20">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905C20">
                  <w:pPr>
                    <w:ind w:firstLine="480"/>
                    <w:rPr>
                      <w:rFonts w:ascii="BiauKai" w:eastAsia="BiauKai" w:hAnsi="BiauKai" w:cs="BiauKai"/>
                      <w:b/>
                      <w:bCs/>
                      <w:color w:val="FF0000"/>
                    </w:rPr>
                  </w:pPr>
                </w:p>
              </w:tc>
            </w:tr>
            <w:tr w:rsidR="00561A6F" w14:paraId="194A0A8F" w14:textId="77777777" w:rsidTr="00905C20">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905C20">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w:t>
      </w:r>
      <w:proofErr w:type="gramStart"/>
      <w:r>
        <w:rPr>
          <w:rFonts w:hint="eastAsia"/>
        </w:rPr>
        <w:t>觀察到類神經</w:t>
      </w:r>
      <w:proofErr w:type="gramEnd"/>
      <w:r>
        <w:rPr>
          <w:rFonts w:hint="eastAsia"/>
        </w:rPr>
        <w:t>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905C20">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905C20">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905C20">
                  <w:pPr>
                    <w:ind w:firstLine="480"/>
                    <w:rPr>
                      <w:rFonts w:ascii="BiauKai" w:eastAsia="BiauKai" w:hAnsi="BiauKai" w:cs="BiauKai"/>
                      <w:b/>
                      <w:bCs/>
                      <w:color w:val="FF0000"/>
                    </w:rPr>
                  </w:pPr>
                </w:p>
              </w:tc>
            </w:tr>
            <w:tr w:rsidR="00561A6F" w14:paraId="04BBEC35" w14:textId="77777777" w:rsidTr="00905C20">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905C20">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905C20">
        <w:tc>
          <w:tcPr>
            <w:tcW w:w="8290" w:type="dxa"/>
          </w:tcPr>
          <w:p w14:paraId="4D2D1A2F" w14:textId="77777777" w:rsidR="00561A6F" w:rsidRPr="00D4455C" w:rsidRDefault="00561A6F" w:rsidP="00905C20">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905C20">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905C20">
                  <w:pPr>
                    <w:ind w:firstLine="480"/>
                    <w:rPr>
                      <w:rFonts w:ascii="BiauKai" w:eastAsia="BiauKai" w:hAnsi="BiauKai" w:cs="BiauKai"/>
                      <w:b/>
                      <w:bCs/>
                      <w:color w:val="FF0000"/>
                    </w:rPr>
                  </w:pPr>
                </w:p>
              </w:tc>
            </w:tr>
            <w:tr w:rsidR="00561A6F" w14:paraId="2647361F" w14:textId="77777777" w:rsidTr="00905C20">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905C20">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905C20">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8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18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20C0F858" w14:textId="77777777" w:rsidR="00C562F4" w:rsidRDefault="00C562F4" w:rsidP="00C562F4">
      <w:pPr>
        <w:ind w:firstLine="480"/>
      </w:pPr>
      <w:r>
        <w:t xml:space="preserve">1. </w:t>
      </w:r>
      <w:proofErr w:type="gramStart"/>
      <w:r w:rsidRPr="000328E1">
        <w:rPr>
          <w:rFonts w:hint="eastAsia"/>
        </w:rPr>
        <w:t>三輸入值類神經</w:t>
      </w:r>
      <w:proofErr w:type="gramEnd"/>
      <w:r w:rsidRPr="000328E1">
        <w:rPr>
          <w:rFonts w:hint="eastAsia"/>
        </w:rPr>
        <w:t>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905C20">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 xml:space="preserve">float </w:t>
            </w:r>
            <w:proofErr w:type="gramStart"/>
            <w:r w:rsidRPr="000328E1">
              <w:t>nn(</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gramStart"/>
            <w:r w:rsidRPr="000328E1">
              <w:t>printf(</w:t>
            </w:r>
            <w:proofErr w:type="gramEnd"/>
            <w:r w:rsidRPr="000328E1">
              <w:t>"%f\n",nn(1,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905C20">
        <w:tc>
          <w:tcPr>
            <w:tcW w:w="8290" w:type="dxa"/>
          </w:tcPr>
          <w:p w14:paraId="1D2C2714" w14:textId="77777777" w:rsidR="00C562F4" w:rsidRDefault="00C562F4" w:rsidP="00905C20">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w:t>
      </w:r>
      <w:proofErr w:type="gramStart"/>
      <w:r w:rsidRPr="000328E1">
        <w:rPr>
          <w:rFonts w:hint="eastAsia"/>
        </w:rPr>
        <w:t>輸入值類神經</w:t>
      </w:r>
      <w:proofErr w:type="gramEnd"/>
      <w:r w:rsidRPr="000328E1">
        <w:rPr>
          <w:rFonts w:hint="eastAsia"/>
        </w:rPr>
        <w:t>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proofErr w:type="gramStart"/>
      <w:r w:rsidRPr="000328E1">
        <w:rPr>
          <w:rFonts w:hint="eastAsia"/>
        </w:rPr>
        <w:t>迴</w:t>
      </w:r>
      <w:proofErr w:type="gramEnd"/>
      <w:r w:rsidRPr="000328E1">
        <w:rPr>
          <w:rFonts w:hint="eastAsia"/>
        </w:rPr>
        <w:t>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905C20">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lastRenderedPageBreak/>
              <w:t xml:space="preserve">float </w:t>
            </w:r>
            <w:proofErr w:type="gramStart"/>
            <w:r w:rsidRPr="000328E1">
              <w:t>nn(</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gramStart"/>
            <w:r w:rsidRPr="000328E1">
              <w:t>printf(</w:t>
            </w:r>
            <w:proofErr w:type="gramEnd"/>
            <w:r w:rsidRPr="000328E1">
              <w:t>"%f\n",nn(a, b, 2));</w:t>
            </w:r>
          </w:p>
          <w:p w14:paraId="040C44F0" w14:textId="77777777" w:rsidR="00C562F4" w:rsidRPr="000328E1" w:rsidRDefault="00C562F4" w:rsidP="003E2B7B">
            <w:pPr>
              <w:ind w:firstLine="480"/>
            </w:pPr>
            <w:r w:rsidRPr="000328E1">
              <w:tab/>
            </w:r>
            <w:proofErr w:type="gramStart"/>
            <w:r w:rsidRPr="000328E1">
              <w:t>printf(</w:t>
            </w:r>
            <w:proofErr w:type="gramEnd"/>
            <w:r w:rsidRPr="000328E1">
              <w:t>"%f\n",nn(c,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905C20">
        <w:tc>
          <w:tcPr>
            <w:tcW w:w="8290" w:type="dxa"/>
          </w:tcPr>
          <w:p w14:paraId="6C402124" w14:textId="77777777" w:rsidR="00C562F4" w:rsidRPr="00AA663F" w:rsidRDefault="00C562F4" w:rsidP="00905C20">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proofErr w:type="gramStart"/>
      <w:r w:rsidRPr="0063239E">
        <w:rPr>
          <w:rFonts w:ascii="楷體-簡" w:eastAsia="楷體-簡" w:hAnsi="楷體-簡" w:hint="eastAsia"/>
          <w:b/>
          <w:bCs/>
        </w:rPr>
        <w:t>三</w:t>
      </w:r>
      <w:proofErr w:type="gramEnd"/>
      <w:r w:rsidRPr="0063239E">
        <w:rPr>
          <w:rFonts w:ascii="楷體-簡" w:eastAsia="楷體-簡" w:hAnsi="楷體-簡" w:hint="eastAsia"/>
          <w:b/>
          <w:bCs/>
        </w:rPr>
        <w:t>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905C20">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 xml:space="preserve">float </w:t>
            </w:r>
            <w:proofErr w:type="gramStart"/>
            <w:r w:rsidRPr="00CF24C2">
              <w:t>nn(</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gramStart"/>
            <w:r w:rsidRPr="00CF24C2">
              <w:t>nn(</w:t>
            </w:r>
            <w:proofErr w:type="gramEnd"/>
            <w:r w:rsidRPr="00CF24C2">
              <w:t>1, 2, 3, 1, 1, 1, 2, &amp;y, &amp;error);</w:t>
            </w:r>
          </w:p>
          <w:p w14:paraId="709A6712" w14:textId="77777777" w:rsidR="00C562F4" w:rsidRPr="00CF24C2" w:rsidRDefault="00C562F4" w:rsidP="003E2B7B">
            <w:pPr>
              <w:ind w:firstLine="480"/>
            </w:pPr>
            <w:r w:rsidRPr="00CF24C2">
              <w:tab/>
            </w:r>
            <w:proofErr w:type="gramStart"/>
            <w:r w:rsidRPr="00CF24C2">
              <w:t>printf(</w:t>
            </w:r>
            <w:proofErr w:type="gramEnd"/>
            <w:r w:rsidRPr="00CF24C2">
              <w:t>"%f, %f\n", y, error);</w:t>
            </w:r>
          </w:p>
          <w:p w14:paraId="6E710FCD" w14:textId="77777777" w:rsidR="00C562F4" w:rsidRPr="00CF24C2" w:rsidRDefault="00C562F4" w:rsidP="003E2B7B">
            <w:pPr>
              <w:ind w:firstLine="480"/>
            </w:pPr>
            <w:r w:rsidRPr="00CF24C2">
              <w:tab/>
            </w:r>
            <w:proofErr w:type="gramStart"/>
            <w:r w:rsidRPr="00CF24C2">
              <w:t>nn(</w:t>
            </w:r>
            <w:proofErr w:type="gramEnd"/>
            <w:r w:rsidRPr="00CF24C2">
              <w:t>2,3,4,3,2,7,3, &amp;y, &amp;error);</w:t>
            </w:r>
          </w:p>
          <w:p w14:paraId="02782BD4" w14:textId="77777777" w:rsidR="00C562F4" w:rsidRPr="00CF24C2" w:rsidRDefault="00C562F4" w:rsidP="003E2B7B">
            <w:pPr>
              <w:ind w:firstLine="480"/>
            </w:pPr>
            <w:r w:rsidRPr="00CF24C2">
              <w:tab/>
            </w:r>
            <w:proofErr w:type="gramStart"/>
            <w:r w:rsidRPr="00CF24C2">
              <w:t>printf(</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905C20">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905C20">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 xml:space="preserve">float </w:t>
            </w:r>
            <w:proofErr w:type="gramStart"/>
            <w:r w:rsidRPr="004059F8">
              <w:t>nn(</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r w:rsidRPr="00446D12">
              <w:t>printf("%f\n</w:t>
            </w:r>
            <w:proofErr w:type="gramStart"/>
            <w:r w:rsidRPr="00446D12">
              <w:t>",nn</w:t>
            </w:r>
            <w:proofErr w:type="gramEnd"/>
            <w:r w:rsidRPr="00446D12">
              <w:t>(1,2,3,2,10));</w:t>
            </w:r>
          </w:p>
          <w:p w14:paraId="41DFFAE5" w14:textId="77777777" w:rsidR="00C562F4" w:rsidRPr="004059F8" w:rsidRDefault="00C562F4" w:rsidP="003E2B7B">
            <w:pPr>
              <w:ind w:firstLine="480"/>
            </w:pPr>
            <w:r w:rsidRPr="00446D12">
              <w:t xml:space="preserve">  </w:t>
            </w:r>
            <w:r>
              <w:t xml:space="preserve">  </w:t>
            </w:r>
            <w:r w:rsidRPr="00446D12">
              <w:t>printf("%f\n</w:t>
            </w:r>
            <w:proofErr w:type="gramStart"/>
            <w:r w:rsidRPr="00446D12">
              <w:t>",nn</w:t>
            </w:r>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905C20">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lastRenderedPageBreak/>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905C20">
        <w:tc>
          <w:tcPr>
            <w:tcW w:w="8290" w:type="dxa"/>
          </w:tcPr>
          <w:p w14:paraId="76C316E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905C20">
            <w:pPr>
              <w:snapToGrid w:val="0"/>
              <w:ind w:firstLine="480"/>
              <w:rPr>
                <w:rFonts w:ascii="楷體-簡" w:eastAsia="楷體-簡" w:hAnsi="楷體-簡"/>
              </w:rPr>
            </w:pPr>
          </w:p>
          <w:p w14:paraId="1BD70F1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905C20">
            <w:pPr>
              <w:snapToGrid w:val="0"/>
              <w:ind w:firstLine="480"/>
              <w:rPr>
                <w:rFonts w:ascii="楷體-簡" w:eastAsia="楷體-簡" w:hAnsi="楷體-簡"/>
              </w:rPr>
            </w:pPr>
          </w:p>
          <w:p w14:paraId="0FFBBC38"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printf("%i\n</w:t>
            </w:r>
            <w:proofErr w:type="gramStart"/>
            <w:r w:rsidRPr="00877A03">
              <w:rPr>
                <w:rFonts w:ascii="楷體-簡" w:eastAsia="楷體-簡" w:hAnsi="楷體-簡"/>
              </w:rPr>
              <w:t>",step</w:t>
            </w:r>
            <w:proofErr w:type="gramEnd"/>
            <w:r w:rsidRPr="00877A03">
              <w:rPr>
                <w:rFonts w:ascii="楷體-簡" w:eastAsia="楷體-簡" w:hAnsi="楷體-簡"/>
              </w:rPr>
              <w:t>(5));</w:t>
            </w:r>
          </w:p>
          <w:p w14:paraId="3D0008FB"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printf("%i\n</w:t>
            </w:r>
            <w:proofErr w:type="gramStart"/>
            <w:r w:rsidRPr="00877A03">
              <w:rPr>
                <w:rFonts w:ascii="楷體-簡" w:eastAsia="楷體-簡" w:hAnsi="楷體-簡"/>
              </w:rPr>
              <w:t>",sign</w:t>
            </w:r>
            <w:proofErr w:type="gramEnd"/>
            <w:r w:rsidRPr="00877A03">
              <w:rPr>
                <w:rFonts w:ascii="楷體-簡" w:eastAsia="楷體-簡" w:hAnsi="楷體-簡"/>
              </w:rPr>
              <w:t>(-7));</w:t>
            </w:r>
          </w:p>
          <w:p w14:paraId="45655189"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printf("%f\n</w:t>
            </w:r>
            <w:proofErr w:type="gramStart"/>
            <w:r w:rsidRPr="00877A03">
              <w:rPr>
                <w:rFonts w:ascii="楷體-簡" w:eastAsia="楷體-簡" w:hAnsi="楷體-簡"/>
              </w:rPr>
              <w:t>",sigmoid</w:t>
            </w:r>
            <w:proofErr w:type="gramEnd"/>
            <w:r w:rsidRPr="00877A03">
              <w:rPr>
                <w:rFonts w:ascii="楷體-簡" w:eastAsia="楷體-簡" w:hAnsi="楷體-簡"/>
              </w:rPr>
              <w:t>(7));</w:t>
            </w:r>
          </w:p>
          <w:p w14:paraId="5AF5D221"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printf("%f\n</w:t>
            </w:r>
            <w:proofErr w:type="gramStart"/>
            <w:r w:rsidRPr="00877A03">
              <w:rPr>
                <w:rFonts w:ascii="楷體-簡" w:eastAsia="楷體-簡" w:hAnsi="楷體-簡"/>
              </w:rPr>
              <w:t>",linear</w:t>
            </w:r>
            <w:proofErr w:type="gramEnd"/>
            <w:r w:rsidRPr="00877A03">
              <w:rPr>
                <w:rFonts w:ascii="楷體-簡" w:eastAsia="楷體-簡" w:hAnsi="楷體-簡"/>
              </w:rPr>
              <w:t>(3));</w:t>
            </w:r>
          </w:p>
          <w:p w14:paraId="238B2244" w14:textId="77777777" w:rsidR="003E2B7B" w:rsidRPr="00877A03" w:rsidRDefault="003E2B7B" w:rsidP="00905C20">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905C20">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905C20">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8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8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w:t>
      </w:r>
      <w:proofErr w:type="gramStart"/>
      <w:r>
        <w:rPr>
          <w:rFonts w:hint="eastAsia"/>
        </w:rPr>
        <w:t>讓類神經</w:t>
      </w:r>
      <w:proofErr w:type="gramEnd"/>
      <w:r>
        <w:rPr>
          <w:rFonts w:hint="eastAsia"/>
        </w:rPr>
        <w:t>網路能夠在接收到輸入資料時，能夠運算出正確的輸出資料，就像是類神經網路讀取過大量的貓狗圖片後，了解到該使用哪些權重運算才能夠正確</w:t>
      </w:r>
      <w:proofErr w:type="gramStart"/>
      <w:r>
        <w:rPr>
          <w:rFonts w:hint="eastAsia"/>
        </w:rPr>
        <w:t>判讀哪張</w:t>
      </w:r>
      <w:proofErr w:type="gramEnd"/>
      <w:r>
        <w:rPr>
          <w:rFonts w:hint="eastAsia"/>
        </w:rPr>
        <w:t>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w:t>
      </w:r>
      <w:proofErr w:type="gramStart"/>
      <w:r>
        <w:rPr>
          <w:rFonts w:hint="eastAsia"/>
        </w:rPr>
        <w:t>個</w:t>
      </w:r>
      <w:proofErr w:type="gramEnd"/>
      <w:r>
        <w:rPr>
          <w:rFonts w:hint="eastAsia"/>
        </w:rPr>
        <w:t>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lastRenderedPageBreak/>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905C20">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905C20">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905C20">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905C20">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905C20">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905C20">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905C20">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905C20">
                  <w:pPr>
                    <w:ind w:firstLine="480"/>
                    <w:rPr>
                      <w:rFonts w:ascii="BiauKai" w:eastAsia="BiauKai" w:hAnsi="BiauKai" w:cs="BiauKai"/>
                      <w:b/>
                      <w:bCs/>
                      <w:color w:val="FF0000"/>
                    </w:rPr>
                  </w:pPr>
                </w:p>
              </w:tc>
            </w:tr>
            <w:tr w:rsidR="00CB3D4A" w14:paraId="15192372" w14:textId="77777777" w:rsidTr="00905C20">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905C20">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905C20">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905C20">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905C20">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905C20">
                  <w:pPr>
                    <w:ind w:firstLine="480"/>
                    <w:rPr>
                      <w:rFonts w:ascii="BiauKai" w:eastAsia="BiauKai" w:hAnsi="BiauKai" w:cs="BiauKai"/>
                      <w:b/>
                      <w:bCs/>
                      <w:color w:val="FF0000"/>
                    </w:rPr>
                  </w:pPr>
                </w:p>
              </w:tc>
            </w:tr>
            <w:tr w:rsidR="00CB3D4A" w14:paraId="519502CE" w14:textId="77777777" w:rsidTr="00905C20">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905C20">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w:t>
                  </w:r>
                  <w:proofErr w:type="gramStart"/>
                  <w:r>
                    <w:rPr>
                      <w:rFonts w:ascii="BiauKai" w:eastAsia="BiauKai" w:hAnsi="BiauKai" w:cs="BiauKai" w:hint="eastAsia"/>
                      <w:color w:val="FF0000"/>
                    </w:rPr>
                    <w:t>會讓類神經</w:t>
                  </w:r>
                  <w:proofErr w:type="gramEnd"/>
                  <w:r>
                    <w:rPr>
                      <w:rFonts w:ascii="BiauKai" w:eastAsia="BiauKai" w:hAnsi="BiauKai" w:cs="BiauKai" w:hint="eastAsia"/>
                      <w:color w:val="FF0000"/>
                    </w:rPr>
                    <w:t>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905C20">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905C20">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905C20">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905C20">
                  <w:pPr>
                    <w:ind w:firstLine="480"/>
                    <w:rPr>
                      <w:rFonts w:ascii="BiauKai" w:eastAsia="BiauKai" w:hAnsi="BiauKai" w:cs="BiauKai"/>
                      <w:b/>
                      <w:bCs/>
                      <w:color w:val="FF0000"/>
                    </w:rPr>
                  </w:pPr>
                </w:p>
              </w:tc>
            </w:tr>
            <w:tr w:rsidR="00CB3D4A" w14:paraId="0248237C" w14:textId="77777777" w:rsidTr="00905C20">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905C20">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905C20">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905C20">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905C20">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905C20">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905C20">
                  <w:pPr>
                    <w:ind w:firstLine="480"/>
                    <w:rPr>
                      <w:rFonts w:ascii="BiauKai" w:eastAsia="BiauKai" w:hAnsi="BiauKai" w:cs="BiauKai"/>
                      <w:b/>
                      <w:bCs/>
                      <w:color w:val="FF0000"/>
                    </w:rPr>
                  </w:pPr>
                </w:p>
              </w:tc>
            </w:tr>
            <w:tr w:rsidR="00CB3D4A" w14:paraId="7E04021E" w14:textId="77777777" w:rsidTr="00905C20">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905C20">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905C20">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proofErr w:type="gramStart"/>
      <w:r>
        <w:rPr>
          <w:rFonts w:hint="eastAsia"/>
        </w:rPr>
        <w:t>迴</w:t>
      </w:r>
      <w:proofErr w:type="gramEnd"/>
      <w:r>
        <w:rPr>
          <w:rFonts w:hint="eastAsia"/>
        </w:rPr>
        <w:t>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905C20">
        <w:tc>
          <w:tcPr>
            <w:tcW w:w="8290" w:type="dxa"/>
          </w:tcPr>
          <w:p w14:paraId="7A853F8A" w14:textId="77777777" w:rsidR="00277BC6" w:rsidRPr="00DB3AE8" w:rsidRDefault="00277BC6" w:rsidP="00905C20">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905C20">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905C20">
                  <w:pPr>
                    <w:ind w:firstLine="480"/>
                    <w:rPr>
                      <w:rFonts w:ascii="BiauKai" w:eastAsia="BiauKai" w:hAnsi="BiauKai" w:cs="BiauKai"/>
                      <w:b/>
                      <w:bCs/>
                      <w:color w:val="FF0000"/>
                    </w:rPr>
                  </w:pPr>
                </w:p>
              </w:tc>
            </w:tr>
            <w:tr w:rsidR="00277BC6" w14:paraId="16116996" w14:textId="77777777" w:rsidTr="00905C20">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905C20">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905C20">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w:t>
      </w:r>
      <w:proofErr w:type="gramStart"/>
      <w:r>
        <w:rPr>
          <w:rFonts w:hint="eastAsia"/>
        </w:rPr>
        <w:t>實作類神經</w:t>
      </w:r>
      <w:proofErr w:type="gramEnd"/>
      <w:r>
        <w:rPr>
          <w:rFonts w:hint="eastAsia"/>
        </w:rPr>
        <w:t>網路時，直接決定的數值，資料並不會影響我們如何決定這些數值。</w:t>
      </w:r>
    </w:p>
    <w:p w14:paraId="7F991C18" w14:textId="77777777" w:rsidR="00277BC6" w:rsidRDefault="00277BC6" w:rsidP="00277BC6">
      <w:pPr>
        <w:ind w:firstLine="480"/>
      </w:pPr>
      <w:r>
        <w:rPr>
          <w:rFonts w:hint="eastAsia"/>
        </w:rPr>
        <w:lastRenderedPageBreak/>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w:t>
      </w:r>
      <w:proofErr w:type="gramStart"/>
      <w:r>
        <w:rPr>
          <w:rFonts w:hint="eastAsia"/>
        </w:rPr>
        <w:t>讓類神經</w:t>
      </w:r>
      <w:proofErr w:type="gramEnd"/>
      <w:r>
        <w:rPr>
          <w:rFonts w:hint="eastAsia"/>
        </w:rPr>
        <w:t>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905C20">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905C20">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905C20">
                  <w:pPr>
                    <w:ind w:firstLine="480"/>
                    <w:rPr>
                      <w:rFonts w:ascii="BiauKai" w:eastAsia="BiauKai" w:hAnsi="BiauKai" w:cs="BiauKai"/>
                      <w:b/>
                      <w:bCs/>
                      <w:color w:val="FF0000"/>
                    </w:rPr>
                  </w:pPr>
                </w:p>
              </w:tc>
            </w:tr>
            <w:tr w:rsidR="00277BC6" w14:paraId="19CEF4B7" w14:textId="77777777" w:rsidTr="00905C20">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905C20">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905C20">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905C20">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w:t>
      </w:r>
      <w:proofErr w:type="gramStart"/>
      <w:r w:rsidRPr="00E17ECC">
        <w:rPr>
          <w:rFonts w:hint="eastAsia"/>
        </w:rPr>
        <w:t>亨利想做</w:t>
      </w:r>
      <w:proofErr w:type="gramEnd"/>
      <w:r w:rsidRPr="00E17ECC">
        <w:rPr>
          <w:rFonts w:hint="eastAsia"/>
        </w:rPr>
        <w:t>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lastRenderedPageBreak/>
        <w:t>如果</w:t>
      </w:r>
      <w:proofErr w:type="gramStart"/>
      <w:r w:rsidRPr="00E17ECC">
        <w:rPr>
          <w:rFonts w:hint="eastAsia"/>
        </w:rPr>
        <w:t>依照亨</w:t>
      </w:r>
      <w:proofErr w:type="gramEnd"/>
      <w:r w:rsidRPr="00E17ECC">
        <w:rPr>
          <w:rFonts w:hint="eastAsia"/>
        </w:rPr>
        <w:t>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w:t>
      </w:r>
      <w:proofErr w:type="gramStart"/>
      <w:r w:rsidRPr="00E17ECC">
        <w:rPr>
          <w:rFonts w:hint="eastAsia"/>
        </w:rPr>
        <w:t>小恩、祺祺</w:t>
      </w:r>
      <w:proofErr w:type="gramEnd"/>
      <w:r w:rsidRPr="00E17ECC">
        <w:rPr>
          <w:rFonts w:hint="eastAsia"/>
        </w:rPr>
        <w:t>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905C20">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proofErr w:type="gramStart"/>
            <w:r w:rsidRPr="00277BC6">
              <w:rPr>
                <w:rFonts w:hint="eastAsia"/>
                <w:color w:val="FF0000"/>
              </w:rPr>
              <w:t>小恩的</w:t>
            </w:r>
            <w:proofErr w:type="gramEnd"/>
            <w:r w:rsidRPr="00277BC6">
              <w:rPr>
                <w:rFonts w:hint="eastAsia"/>
                <w:color w:val="FF0000"/>
              </w:rPr>
              <w:t>誤差</w:t>
            </w:r>
            <w:r w:rsidRPr="00277BC6">
              <w:rPr>
                <w:rFonts w:hint="eastAsia"/>
                <w:color w:val="FF0000"/>
              </w:rPr>
              <w:t>(</w:t>
            </w:r>
            <w:r w:rsidRPr="00277BC6">
              <w:rPr>
                <w:color w:val="FF0000"/>
              </w:rPr>
              <w:t>-1)</w:t>
            </w:r>
          </w:p>
          <w:p w14:paraId="2A38B0F4" w14:textId="77777777" w:rsidR="00277BC6" w:rsidRDefault="00277BC6" w:rsidP="00277BC6">
            <w:pPr>
              <w:ind w:firstLine="480"/>
            </w:pPr>
            <w:proofErr w:type="gramStart"/>
            <w:r w:rsidRPr="00277BC6">
              <w:rPr>
                <w:rFonts w:hint="eastAsia"/>
                <w:color w:val="FF0000"/>
              </w:rPr>
              <w:t>祺祺</w:t>
            </w:r>
            <w:proofErr w:type="gramEnd"/>
            <w:r w:rsidRPr="00277BC6">
              <w:rPr>
                <w:rFonts w:hint="eastAsia"/>
                <w:color w:val="FF0000"/>
              </w:rPr>
              <w:t>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905C20">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905C20">
                  <w:pPr>
                    <w:ind w:firstLine="480"/>
                    <w:rPr>
                      <w:rFonts w:ascii="BiauKai" w:eastAsia="BiauKai" w:hAnsi="BiauKai" w:cs="BiauKai"/>
                      <w:b/>
                      <w:bCs/>
                      <w:color w:val="FF0000"/>
                    </w:rPr>
                  </w:pPr>
                </w:p>
              </w:tc>
            </w:tr>
            <w:tr w:rsidR="00277BC6" w14:paraId="7C15026A" w14:textId="77777777" w:rsidTr="00905C20">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905C20">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905C20">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905C20">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9D0031D" w14:textId="77777777" w:rsidR="00277BC6" w:rsidRPr="00C57F73" w:rsidRDefault="00277BC6" w:rsidP="00905C20">
            <w:pPr>
              <w:ind w:firstLine="480"/>
              <w:rPr>
                <w:rFonts w:ascii="BiauKai" w:eastAsia="BiauKai" w:hAnsi="BiauKai" w:cs="BiauKai"/>
                <w:b/>
                <w:bCs/>
                <w:color w:val="FF0000"/>
              </w:rPr>
            </w:pPr>
          </w:p>
        </w:tc>
      </w:tr>
      <w:tr w:rsidR="00277BC6" w14:paraId="4ADBD142" w14:textId="77777777" w:rsidTr="00905C20">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proofErr w:type="gramStart"/>
      <w:r>
        <w:rPr>
          <w:rFonts w:ascii="楷體-簡" w:eastAsia="楷體-簡" w:hAnsi="楷體-簡" w:hint="eastAsia"/>
        </w:rPr>
        <w:t>(</w:t>
      </w:r>
      <w:r>
        <w:rPr>
          <w:rFonts w:ascii="楷體-簡" w:eastAsia="楷體-簡" w:hAnsi="楷體-簡"/>
        </w:rPr>
        <w:t xml:space="preserve">  </w:t>
      </w:r>
      <w:proofErr w:type="gramEnd"/>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proofErr w:type="gramStart"/>
      <w:r w:rsidRPr="00363AAE">
        <w:rPr>
          <w:rFonts w:hint="eastAsia"/>
        </w:rPr>
        <w:t>·</w:t>
      </w:r>
      <w:proofErr w:type="gramEnd"/>
      <w:r w:rsidRPr="00363AAE">
        <w:rPr>
          <w:rFonts w:hint="eastAsia"/>
        </w:rPr>
        <w:t>x</w:t>
      </w:r>
      <w:r w:rsidRPr="00363AAE">
        <w:rPr>
          <w:rFonts w:hint="eastAsia"/>
          <w:vertAlign w:val="subscript"/>
        </w:rPr>
        <w:t>1</w:t>
      </w:r>
      <w:r w:rsidRPr="00363AAE">
        <w:rPr>
          <w:rFonts w:hint="eastAsia"/>
        </w:rPr>
        <w:t xml:space="preserve"> + (-4)</w:t>
      </w:r>
      <w:proofErr w:type="gramStart"/>
      <w:r w:rsidRPr="00363AAE">
        <w:rPr>
          <w:rFonts w:hint="eastAsia"/>
        </w:rPr>
        <w:t>·</w:t>
      </w:r>
      <w:proofErr w:type="gramEnd"/>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905C20">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905C20">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905C20">
                  <w:pPr>
                    <w:ind w:firstLine="480"/>
                    <w:rPr>
                      <w:rFonts w:ascii="BiauKai" w:eastAsia="BiauKai" w:hAnsi="BiauKai" w:cs="BiauKai"/>
                      <w:b/>
                      <w:bCs/>
                      <w:color w:val="FF0000"/>
                    </w:rPr>
                  </w:pPr>
                </w:p>
              </w:tc>
            </w:tr>
            <w:tr w:rsidR="00277BC6" w14:paraId="78B35F50" w14:textId="77777777" w:rsidTr="00905C20">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905C20">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905C20">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401587D7" w14:textId="77777777" w:rsidR="00052A18" w:rsidRDefault="00052A18" w:rsidP="00052A18">
      <w:pPr>
        <w:snapToGrid w:val="0"/>
        <w:ind w:firstLine="480"/>
        <w:rPr>
          <w:rFonts w:ascii="楷體-簡" w:eastAsia="楷體-簡" w:hAnsi="楷體-簡"/>
          <w:b/>
          <w:bCs/>
          <w:color w:val="FF0000"/>
        </w:rPr>
      </w:pPr>
      <w:proofErr w:type="gramStart"/>
      <w:r w:rsidRPr="00394D50">
        <w:rPr>
          <w:rFonts w:ascii="楷體-簡" w:eastAsia="楷體-簡" w:hAnsi="楷體-簡" w:hint="eastAsia"/>
          <w:b/>
          <w:bCs/>
          <w:color w:val="FF0000"/>
          <w:u w:val="single"/>
        </w:rPr>
        <w:t>註</w:t>
      </w:r>
      <w:proofErr w:type="gramEnd"/>
      <w:r w:rsidRPr="00394D50">
        <w:rPr>
          <w:rFonts w:ascii="楷體-簡" w:eastAsia="楷體-簡" w:hAnsi="楷體-簡" w:hint="eastAsia"/>
          <w:b/>
          <w:bCs/>
          <w:color w:val="FF0000"/>
          <w:u w:val="single"/>
        </w:rPr>
        <w:t>：此份學習單滿分為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w:t>
      </w:r>
      <w:proofErr w:type="gramStart"/>
      <w:r>
        <w:rPr>
          <w:rFonts w:hint="eastAsia"/>
        </w:rPr>
        <w:t>可以讓類神經</w:t>
      </w:r>
      <w:proofErr w:type="gramEnd"/>
      <w:r>
        <w:rPr>
          <w:rFonts w:hint="eastAsia"/>
        </w:rPr>
        <w:t>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w:t>
      </w:r>
      <w:proofErr w:type="gramStart"/>
      <w:r>
        <w:rPr>
          <w:rFonts w:hint="eastAsia"/>
        </w:rPr>
        <w:t>會使類神經</w:t>
      </w:r>
      <w:proofErr w:type="gramEnd"/>
      <w:r>
        <w:rPr>
          <w:rFonts w:hint="eastAsia"/>
        </w:rPr>
        <w:t>網路的誤差越來越低</w:t>
      </w:r>
    </w:p>
    <w:p w14:paraId="3D84A5CE" w14:textId="77777777" w:rsidR="00052A18" w:rsidRDefault="00052A18" w:rsidP="00052A18">
      <w:pPr>
        <w:ind w:firstLine="480"/>
      </w:pPr>
      <w:r>
        <w:lastRenderedPageBreak/>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905C20">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905C20">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905C20">
                  <w:pPr>
                    <w:ind w:firstLine="480"/>
                    <w:rPr>
                      <w:rFonts w:ascii="BiauKai" w:eastAsia="BiauKai" w:hAnsi="BiauKai" w:cs="BiauKai"/>
                      <w:b/>
                      <w:bCs/>
                      <w:color w:val="FF0000"/>
                    </w:rPr>
                  </w:pPr>
                </w:p>
              </w:tc>
            </w:tr>
            <w:tr w:rsidR="00052A18" w14:paraId="30C876F7" w14:textId="77777777" w:rsidTr="00905C20">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905C20">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905C20">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89" w:name="_Toc107083481"/>
      <w:r>
        <w:rPr>
          <w:rFonts w:hint="eastAsia"/>
        </w:rPr>
        <w:lastRenderedPageBreak/>
        <w:t>附錄四</w:t>
      </w:r>
      <w:r>
        <w:rPr>
          <w:rFonts w:hint="eastAsia"/>
        </w:rPr>
        <w:t xml:space="preserve"> </w:t>
      </w:r>
      <w:r>
        <w:rPr>
          <w:rFonts w:hint="eastAsia"/>
        </w:rPr>
        <w:t>人工智慧概念前測</w:t>
      </w:r>
      <w:bookmarkEnd w:id="18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w:t>
      </w:r>
      <w:proofErr w:type="gramStart"/>
      <w:r>
        <w:rPr>
          <w:rFonts w:ascii="BiauKai" w:eastAsia="BiauKai" w:hAnsi="BiauKai" w:cs="BiauKai"/>
        </w:rPr>
        <w:t>＿＿＿＿＿＿＿</w:t>
      </w:r>
      <w:proofErr w:type="gramEnd"/>
      <w:r>
        <w:rPr>
          <w:rFonts w:ascii="BiauKai" w:eastAsia="BiauKai" w:hAnsi="BiauKai" w:cs="BiauKai"/>
        </w:rPr>
        <w:t xml:space="preserve">  座號：</w:t>
      </w:r>
      <w:proofErr w:type="gramStart"/>
      <w:r>
        <w:rPr>
          <w:rFonts w:ascii="BiauKai" w:eastAsia="BiauKai" w:hAnsi="BiauKai" w:cs="BiauKai"/>
        </w:rPr>
        <w:t>＿＿＿＿＿＿＿</w:t>
      </w:r>
      <w:proofErr w:type="gramEnd"/>
      <w:r>
        <w:rPr>
          <w:rFonts w:ascii="BiauKai" w:eastAsia="BiauKai" w:hAnsi="BiauKai" w:cs="BiauKai"/>
        </w:rPr>
        <w:t xml:space="preserve">  姓名：</w:t>
      </w:r>
      <w:proofErr w:type="gramStart"/>
      <w:r>
        <w:rPr>
          <w:rFonts w:ascii="BiauKai" w:eastAsia="BiauKai" w:hAnsi="BiauKai" w:cs="BiauKai"/>
        </w:rPr>
        <w:t>＿＿＿＿＿＿＿</w:t>
      </w:r>
      <w:proofErr w:type="gramEnd"/>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905C20">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905C20">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905C20">
            <w:pPr>
              <w:ind w:firstLine="480"/>
              <w:rPr>
                <w:rFonts w:ascii="BiauKai" w:eastAsia="BiauKai" w:hAnsi="BiauKai" w:cs="BiauKai"/>
                <w:b/>
                <w:bCs/>
                <w:color w:val="FF0000"/>
              </w:rPr>
            </w:pPr>
          </w:p>
        </w:tc>
      </w:tr>
      <w:tr w:rsidR="00E94B98" w14:paraId="40FCC93E" w14:textId="77777777" w:rsidTr="00905C20">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905C20">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905C20">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905C20">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905C20">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lastRenderedPageBreak/>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w:t>
      </w:r>
      <w:proofErr w:type="gramStart"/>
      <w:r>
        <w:rPr>
          <w:rFonts w:ascii="BiauKai" w:eastAsia="BiauKai" w:hAnsi="BiauKai" w:cs="BiauKai" w:hint="eastAsia"/>
        </w:rPr>
        <w:t>碟</w:t>
      </w:r>
      <w:proofErr w:type="gramEnd"/>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905C20">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905C20">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905C20">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r>
      <w:tr w:rsidR="00E94B98" w14:paraId="5FE0664F" w14:textId="77777777" w:rsidTr="00905C20">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905C20">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905C20">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lastRenderedPageBreak/>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w:t>
      </w:r>
      <w:proofErr w:type="gramStart"/>
      <w:r w:rsidRPr="0088487D">
        <w:rPr>
          <w:rFonts w:hint="eastAsia"/>
          <w:color w:val="FF0000"/>
        </w:rPr>
        <w:t>和</w:t>
      </w:r>
      <w:proofErr w:type="gramEnd"/>
      <w:r w:rsidRPr="0088487D">
        <w:rPr>
          <w:rFonts w:hint="eastAsia"/>
          <w:color w:val="FF0000"/>
        </w:rPr>
        <w:t>，而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905C20">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905C20">
            <w:pPr>
              <w:ind w:firstLine="480"/>
              <w:rPr>
                <w:rFonts w:ascii="BiauKai" w:eastAsia="BiauKai" w:hAnsi="BiauKai" w:cs="BiauKai"/>
                <w:b/>
                <w:bCs/>
                <w:color w:val="FF0000"/>
              </w:rPr>
            </w:pPr>
          </w:p>
        </w:tc>
      </w:tr>
      <w:tr w:rsidR="00E94B98" w14:paraId="0945F477" w14:textId="77777777" w:rsidTr="00905C20">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905C20">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905C20">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lastRenderedPageBreak/>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w:t>
      </w:r>
      <w:proofErr w:type="gramStart"/>
      <w:r w:rsidRPr="0088487D">
        <w:rPr>
          <w:rFonts w:hint="eastAsia"/>
          <w:color w:val="FF0000"/>
        </w:rPr>
        <w:t>和</w:t>
      </w:r>
      <w:proofErr w:type="gramEnd"/>
      <w:r w:rsidRPr="0088487D">
        <w:rPr>
          <w:rFonts w:hint="eastAsia"/>
          <w:color w:val="FF0000"/>
        </w:rPr>
        <w:t>，</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905C20">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905C20">
            <w:pPr>
              <w:ind w:firstLine="480"/>
              <w:rPr>
                <w:rFonts w:ascii="BiauKai" w:eastAsia="BiauKai" w:hAnsi="BiauKai" w:cs="BiauKai"/>
                <w:b/>
                <w:bCs/>
                <w:color w:val="FF0000"/>
              </w:rPr>
            </w:pPr>
          </w:p>
        </w:tc>
      </w:tr>
      <w:tr w:rsidR="00E94B98" w14:paraId="6D6D7CA6" w14:textId="77777777" w:rsidTr="00905C20">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905C20">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w:t>
            </w:r>
            <w:proofErr w:type="gramStart"/>
            <w:r>
              <w:rPr>
                <w:rFonts w:ascii="BiauKai" w:eastAsia="BiauKai" w:hAnsi="BiauKai" w:cs="BiauKai" w:hint="eastAsia"/>
                <w:color w:val="FF0000"/>
              </w:rPr>
              <w:t>函式在程式</w:t>
            </w:r>
            <w:proofErr w:type="gramEnd"/>
            <w:r>
              <w:rPr>
                <w:rFonts w:ascii="BiauKai" w:eastAsia="BiauKai" w:hAnsi="BiauKai" w:cs="BiauKai" w:hint="eastAsia"/>
                <w:color w:val="FF0000"/>
              </w:rPr>
              <w:t>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905C20">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lastRenderedPageBreak/>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905C20">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45" w:type="dxa"/>
          </w:tcPr>
          <w:p w14:paraId="13DA48D6" w14:textId="77777777" w:rsidR="00E94B98" w:rsidRPr="00C57F73" w:rsidRDefault="00E94B98" w:rsidP="00905C20">
            <w:pPr>
              <w:ind w:firstLine="480"/>
              <w:rPr>
                <w:rFonts w:ascii="BiauKai" w:eastAsia="BiauKai" w:hAnsi="BiauKai" w:cs="BiauKai"/>
                <w:b/>
                <w:bCs/>
                <w:color w:val="FF0000"/>
              </w:rPr>
            </w:pPr>
          </w:p>
        </w:tc>
      </w:tr>
      <w:tr w:rsidR="00E94B98" w14:paraId="61551B3E" w14:textId="77777777" w:rsidTr="00905C20">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905C20">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905C20">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905C20">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lastRenderedPageBreak/>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905C20">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905C20">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905C20">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905C20">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w:t>
      </w:r>
      <w:proofErr w:type="gramStart"/>
      <w:r w:rsidRPr="0088487D">
        <w:rPr>
          <w:rFonts w:hint="eastAsia"/>
          <w:color w:val="FF0000"/>
        </w:rPr>
        <w:t>和</w:t>
      </w:r>
      <w:proofErr w:type="gramEnd"/>
      <w:r w:rsidRPr="0088487D">
        <w:rPr>
          <w:rFonts w:hint="eastAsia"/>
          <w:color w:val="FF0000"/>
        </w:rPr>
        <w:t>，</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905C20">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905C20">
            <w:pPr>
              <w:ind w:firstLine="480"/>
              <w:rPr>
                <w:rFonts w:ascii="BiauKai" w:eastAsia="BiauKai" w:hAnsi="BiauKai" w:cs="BiauKai"/>
                <w:b/>
                <w:bCs/>
                <w:color w:val="FF0000"/>
              </w:rPr>
            </w:pPr>
          </w:p>
        </w:tc>
      </w:tr>
      <w:tr w:rsidR="00E94B98" w14:paraId="70CB73E2" w14:textId="77777777" w:rsidTr="00905C20">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905C20">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905C20">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905C20">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90" w:name="_Toc107083482"/>
      <w:r>
        <w:rPr>
          <w:rFonts w:hint="eastAsia"/>
        </w:rPr>
        <w:lastRenderedPageBreak/>
        <w:t>附錄五</w:t>
      </w:r>
      <w:r>
        <w:rPr>
          <w:rFonts w:hint="eastAsia"/>
        </w:rPr>
        <w:t xml:space="preserve"> </w:t>
      </w:r>
      <w:r>
        <w:rPr>
          <w:rFonts w:hint="eastAsia"/>
        </w:rPr>
        <w:t>人工智慧概念後測</w:t>
      </w:r>
      <w:bookmarkEnd w:id="19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w:t>
      </w:r>
      <w:proofErr w:type="gramStart"/>
      <w:r>
        <w:rPr>
          <w:rFonts w:ascii="BiauKai" w:eastAsia="BiauKai" w:hAnsi="BiauKai" w:cs="BiauKai"/>
        </w:rPr>
        <w:t>＿＿＿＿＿＿＿</w:t>
      </w:r>
      <w:proofErr w:type="gramEnd"/>
      <w:r>
        <w:rPr>
          <w:rFonts w:ascii="BiauKai" w:eastAsia="BiauKai" w:hAnsi="BiauKai" w:cs="BiauKai"/>
        </w:rPr>
        <w:t xml:space="preserve">  座號：</w:t>
      </w:r>
      <w:proofErr w:type="gramStart"/>
      <w:r>
        <w:rPr>
          <w:rFonts w:ascii="BiauKai" w:eastAsia="BiauKai" w:hAnsi="BiauKai" w:cs="BiauKai"/>
        </w:rPr>
        <w:t>＿＿＿＿＿＿＿</w:t>
      </w:r>
      <w:proofErr w:type="gramEnd"/>
      <w:r>
        <w:rPr>
          <w:rFonts w:ascii="BiauKai" w:eastAsia="BiauKai" w:hAnsi="BiauKai" w:cs="BiauKai"/>
        </w:rPr>
        <w:t xml:space="preserve">  姓名：</w:t>
      </w:r>
      <w:proofErr w:type="gramStart"/>
      <w:r>
        <w:rPr>
          <w:rFonts w:ascii="BiauKai" w:eastAsia="BiauKai" w:hAnsi="BiauKai" w:cs="BiauKai"/>
        </w:rPr>
        <w:t>＿＿＿＿＿＿＿</w:t>
      </w:r>
      <w:proofErr w:type="gramEnd"/>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w:t>
      </w:r>
      <w:proofErr w:type="gramStart"/>
      <w:r>
        <w:rPr>
          <w:rFonts w:hint="eastAsia"/>
        </w:rPr>
        <w:t>學習到類神經</w:t>
      </w:r>
      <w:proofErr w:type="gramEnd"/>
      <w:r>
        <w:rPr>
          <w:rFonts w:hint="eastAsia"/>
        </w:rPr>
        <w:t>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905C20">
        <w:tc>
          <w:tcPr>
            <w:tcW w:w="9019" w:type="dxa"/>
          </w:tcPr>
          <w:p w14:paraId="786D1B7B" w14:textId="77777777" w:rsidR="00954B45" w:rsidRPr="00D8410F" w:rsidRDefault="00954B45" w:rsidP="00905C20">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905C20">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905C20">
                  <w:pPr>
                    <w:ind w:firstLine="480"/>
                    <w:rPr>
                      <w:rFonts w:ascii="BiauKai" w:eastAsia="BiauKai" w:hAnsi="BiauKai" w:cs="BiauKai"/>
                      <w:b/>
                      <w:bCs/>
                      <w:color w:val="FF0000"/>
                    </w:rPr>
                  </w:pPr>
                </w:p>
              </w:tc>
            </w:tr>
            <w:tr w:rsidR="00954B45" w14:paraId="7055CF21" w14:textId="77777777" w:rsidTr="00905C20">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905C20">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905C20">
        <w:tc>
          <w:tcPr>
            <w:tcW w:w="9019" w:type="dxa"/>
          </w:tcPr>
          <w:p w14:paraId="07855627" w14:textId="77777777" w:rsidR="00954B45" w:rsidRDefault="00954B45" w:rsidP="00905C20">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905C20">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905C20">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905C20">
                  <w:pPr>
                    <w:ind w:firstLine="480"/>
                    <w:rPr>
                      <w:rFonts w:ascii="BiauKai" w:eastAsia="BiauKai" w:hAnsi="BiauKai" w:cs="BiauKai"/>
                      <w:b/>
                      <w:bCs/>
                      <w:color w:val="FF0000"/>
                    </w:rPr>
                  </w:pPr>
                </w:p>
              </w:tc>
            </w:tr>
            <w:tr w:rsidR="00954B45" w14:paraId="29CE99A7" w14:textId="77777777" w:rsidTr="00905C20">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w:t>
                  </w:r>
                  <w:proofErr w:type="gramStart"/>
                  <w:r w:rsidRPr="004375FD">
                    <w:rPr>
                      <w:rFonts w:ascii="BiauKai" w:eastAsia="BiauKai" w:hAnsi="BiauKai" w:cs="BiauKai" w:hint="eastAsia"/>
                      <w:color w:val="FF0000"/>
                    </w:rPr>
                    <w:t>是讓類神經</w:t>
                  </w:r>
                  <w:proofErr w:type="gramEnd"/>
                  <w:r w:rsidRPr="004375FD">
                    <w:rPr>
                      <w:rFonts w:ascii="BiauKai" w:eastAsia="BiauKai" w:hAnsi="BiauKai" w:cs="BiauKai" w:hint="eastAsia"/>
                      <w:color w:val="FF0000"/>
                    </w:rPr>
                    <w:t>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905C20">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905C20">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w:t>
            </w:r>
            <w:proofErr w:type="gramStart"/>
            <w:r w:rsidRPr="00B03E5E">
              <w:rPr>
                <w:rFonts w:ascii="BiauKai" w:eastAsia="BiauKai" w:hAnsi="BiauKai" w:cs="BiauKai" w:hint="eastAsia"/>
                <w:color w:val="FF0000"/>
              </w:rPr>
              <w:t>是指類神經</w:t>
            </w:r>
            <w:proofErr w:type="gramEnd"/>
            <w:r w:rsidRPr="00B03E5E">
              <w:rPr>
                <w:rFonts w:ascii="BiauKai" w:eastAsia="BiauKai" w:hAnsi="BiauKai" w:cs="BiauKai" w:hint="eastAsia"/>
                <w:color w:val="FF0000"/>
              </w:rPr>
              <w:t>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905C20">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905C20">
                  <w:pPr>
                    <w:ind w:firstLine="480"/>
                    <w:rPr>
                      <w:rFonts w:ascii="BiauKai" w:eastAsia="BiauKai" w:hAnsi="BiauKai" w:cs="BiauKai"/>
                      <w:b/>
                      <w:bCs/>
                      <w:color w:val="FF0000"/>
                    </w:rPr>
                  </w:pPr>
                </w:p>
              </w:tc>
            </w:tr>
            <w:tr w:rsidR="00954B45" w14:paraId="028287F7" w14:textId="77777777" w:rsidTr="00905C20">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lastRenderedPageBreak/>
                    <w:t>正確說明「誤差」</w:t>
                  </w:r>
                  <w:proofErr w:type="gramStart"/>
                  <w:r w:rsidRPr="004375FD">
                    <w:rPr>
                      <w:rFonts w:ascii="BiauKai" w:eastAsia="BiauKai" w:hAnsi="BiauKai" w:cs="BiauKai" w:hint="eastAsia"/>
                      <w:color w:val="FF0000"/>
                    </w:rPr>
                    <w:t>為類神經</w:t>
                  </w:r>
                  <w:proofErr w:type="gramEnd"/>
                  <w:r w:rsidRPr="004375FD">
                    <w:rPr>
                      <w:rFonts w:ascii="BiauKai" w:eastAsia="BiauKai" w:hAnsi="BiauKai" w:cs="BiauKai" w:hint="eastAsia"/>
                      <w:color w:val="FF0000"/>
                    </w:rPr>
                    <w:t>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905C20">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905C20">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905C20">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905C20">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905C20">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lastRenderedPageBreak/>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905C20">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905C20">
                  <w:pPr>
                    <w:ind w:firstLine="480"/>
                    <w:rPr>
                      <w:rFonts w:ascii="BiauKai" w:eastAsia="BiauKai" w:hAnsi="BiauKai" w:cs="BiauKai"/>
                      <w:b/>
                      <w:bCs/>
                      <w:color w:val="FF0000"/>
                    </w:rPr>
                  </w:pPr>
                </w:p>
              </w:tc>
            </w:tr>
            <w:tr w:rsidR="00954B45" w14:paraId="0B91954D" w14:textId="77777777" w:rsidTr="00905C20">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905C20">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905C20">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905C20">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905C20">
        <w:tc>
          <w:tcPr>
            <w:tcW w:w="9019" w:type="dxa"/>
          </w:tcPr>
          <w:p w14:paraId="5A8AE066"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905C20">
            <w:pPr>
              <w:ind w:firstLine="480"/>
              <w:rPr>
                <w:rFonts w:ascii="BiauKai" w:eastAsia="BiauKai" w:hAnsi="BiauKai" w:cs="BiauKai"/>
                <w:color w:val="FF0000"/>
              </w:rPr>
            </w:pPr>
            <w:r>
              <w:rPr>
                <w:rFonts w:ascii="BiauKai" w:eastAsia="BiauKai" w:hAnsi="BiauKai" w:cs="BiauKai" w:hint="eastAsia"/>
                <w:color w:val="FF0000"/>
              </w:rPr>
              <w:lastRenderedPageBreak/>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905C20">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905C20">
                  <w:pPr>
                    <w:ind w:firstLine="480"/>
                    <w:rPr>
                      <w:rFonts w:ascii="BiauKai" w:eastAsia="BiauKai" w:hAnsi="BiauKai" w:cs="BiauKai"/>
                      <w:b/>
                      <w:bCs/>
                      <w:color w:val="FF0000"/>
                    </w:rPr>
                  </w:pPr>
                </w:p>
              </w:tc>
            </w:tr>
            <w:tr w:rsidR="00954B45" w14:paraId="2E604A2B" w14:textId="77777777" w:rsidTr="00905C20">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4</w:t>
                  </w:r>
                  <w:r w:rsidRPr="004375FD">
                    <w:rPr>
                      <w:rFonts w:ascii="BiauKai" w:eastAsia="BiauKai" w:hAnsi="BiauKai" w:cs="BiauKai" w:hint="eastAsia"/>
                      <w:color w:val="FF0000"/>
                    </w:rPr>
                    <w:t>分</w:t>
                  </w:r>
                </w:p>
              </w:tc>
            </w:tr>
          </w:tbl>
          <w:p w14:paraId="3F0A1E66" w14:textId="77777777" w:rsidR="00954B45" w:rsidRDefault="00954B45" w:rsidP="00905C20">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lastRenderedPageBreak/>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905C20">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905C20">
        <w:tc>
          <w:tcPr>
            <w:tcW w:w="1512" w:type="dxa"/>
          </w:tcPr>
          <w:p w14:paraId="08A26F97"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905C20">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905C20">
        <w:tc>
          <w:tcPr>
            <w:tcW w:w="1512" w:type="dxa"/>
          </w:tcPr>
          <w:p w14:paraId="64D3E35B"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905C20">
        <w:tc>
          <w:tcPr>
            <w:tcW w:w="1512" w:type="dxa"/>
          </w:tcPr>
          <w:p w14:paraId="7E9FD2C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905C20">
        <w:tc>
          <w:tcPr>
            <w:tcW w:w="1512" w:type="dxa"/>
          </w:tcPr>
          <w:p w14:paraId="2D7E75A2"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905C20">
        <w:tc>
          <w:tcPr>
            <w:tcW w:w="1512" w:type="dxa"/>
          </w:tcPr>
          <w:p w14:paraId="46476D96"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905C20">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905C20">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lastRenderedPageBreak/>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905C20">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905C20">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51AB1760" w14:textId="77777777" w:rsidR="00954B45" w:rsidRPr="004375FD" w:rsidRDefault="00954B45" w:rsidP="00905C20">
                  <w:pPr>
                    <w:ind w:firstLine="480"/>
                    <w:rPr>
                      <w:rFonts w:ascii="BiauKai" w:eastAsia="BiauKai" w:hAnsi="BiauKai" w:cs="BiauKai"/>
                      <w:b/>
                      <w:bCs/>
                      <w:color w:val="FF0000"/>
                    </w:rPr>
                  </w:pPr>
                </w:p>
              </w:tc>
            </w:tr>
            <w:tr w:rsidR="00954B45" w14:paraId="204F89C5" w14:textId="77777777" w:rsidTr="00905C20">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3768DC97" w14:textId="77777777" w:rsidTr="00905C20">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3分</w:t>
                  </w:r>
                </w:p>
              </w:tc>
            </w:tr>
            <w:tr w:rsidR="00954B45" w14:paraId="51AAFDE5" w14:textId="77777777" w:rsidTr="00905C20">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905C20">
            <w:pPr>
              <w:ind w:firstLine="480"/>
              <w:rPr>
                <w:rFonts w:ascii="BiauKai" w:eastAsia="BiauKai" w:hAnsi="BiauKai" w:cs="BiauKai"/>
                <w:color w:val="FF0000"/>
              </w:rPr>
            </w:pPr>
          </w:p>
          <w:p w14:paraId="18D61D04" w14:textId="77777777" w:rsidR="00954B45" w:rsidRDefault="00954B45" w:rsidP="00905C20">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91" w:name="_Toc107083483"/>
      <w:r>
        <w:rPr>
          <w:rFonts w:hint="eastAsia"/>
        </w:rPr>
        <w:lastRenderedPageBreak/>
        <w:t>附錄六</w:t>
      </w:r>
      <w:r>
        <w:rPr>
          <w:rFonts w:hint="eastAsia"/>
        </w:rPr>
        <w:t xml:space="preserve"> </w:t>
      </w:r>
      <w:r>
        <w:rPr>
          <w:rFonts w:hint="eastAsia"/>
        </w:rPr>
        <w:t>專題實作</w:t>
      </w:r>
      <w:bookmarkEnd w:id="19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w:t>
      </w:r>
      <w:proofErr w:type="gramStart"/>
      <w:r>
        <w:rPr>
          <w:rFonts w:ascii="楷體-簡" w:eastAsia="楷體-簡" w:hAnsi="楷體-簡" w:hint="eastAsia"/>
        </w:rPr>
        <w:t>＿＿＿＿＿＿＿＿</w:t>
      </w:r>
      <w:proofErr w:type="gramEnd"/>
      <w:r>
        <w:rPr>
          <w:rFonts w:ascii="楷體-簡" w:eastAsia="楷體-簡" w:hAnsi="楷體-簡" w:hint="eastAsia"/>
        </w:rPr>
        <w:t xml:space="preserve"> 姓名：</w:t>
      </w:r>
      <w:proofErr w:type="gramStart"/>
      <w:r>
        <w:rPr>
          <w:rFonts w:ascii="楷體-簡" w:eastAsia="楷體-簡" w:hAnsi="楷體-簡" w:hint="eastAsia"/>
        </w:rPr>
        <w:t>＿＿＿＿＿＿＿＿</w:t>
      </w:r>
      <w:proofErr w:type="gramEnd"/>
      <w:r>
        <w:rPr>
          <w:rFonts w:ascii="楷體-簡" w:eastAsia="楷體-簡" w:hAnsi="楷體-簡" w:hint="eastAsia"/>
        </w:rPr>
        <w:t xml:space="preserve"> 座號：</w:t>
      </w:r>
      <w:proofErr w:type="gramStart"/>
      <w:r>
        <w:rPr>
          <w:rFonts w:ascii="楷體-簡" w:eastAsia="楷體-簡" w:hAnsi="楷體-簡" w:hint="eastAsia"/>
        </w:rPr>
        <w:t>＿＿＿＿＿＿＿＿</w:t>
      </w:r>
      <w:proofErr w:type="gramEnd"/>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w:t>
      </w:r>
      <w:proofErr w:type="gramStart"/>
      <w:r>
        <w:rPr>
          <w:rFonts w:hint="eastAsia"/>
        </w:rPr>
        <w:t>一</w:t>
      </w:r>
      <w:proofErr w:type="gramEnd"/>
      <w:r>
        <w:rPr>
          <w:rFonts w:hint="eastAsia"/>
        </w:rPr>
        <w:t>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w:t>
      </w:r>
      <w:proofErr w:type="gramStart"/>
      <w:r w:rsidRPr="00D61A07">
        <w:rPr>
          <w:rFonts w:ascii="楷體-簡" w:eastAsia="楷體-簡" w:hAnsi="楷體-簡" w:hint="eastAsia"/>
          <w:b/>
          <w:bCs/>
          <w:shd w:val="pct15" w:color="auto" w:fill="FFFFFF"/>
        </w:rPr>
        <w:t>一</w:t>
      </w:r>
      <w:proofErr w:type="gramEnd"/>
      <w:r w:rsidRPr="00D61A07">
        <w:rPr>
          <w:rFonts w:ascii="楷體-簡" w:eastAsia="楷體-簡" w:hAnsi="楷體-簡" w:hint="eastAsia"/>
          <w:b/>
          <w:bCs/>
          <w:shd w:val="pct15" w:color="auto" w:fill="FFFFFF"/>
        </w:rPr>
        <w:t>：輸入資料與設定起始權重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905C20">
        <w:tc>
          <w:tcPr>
            <w:tcW w:w="8290" w:type="dxa"/>
          </w:tcPr>
          <w:p w14:paraId="714C830F" w14:textId="77777777" w:rsidR="0029649C" w:rsidRPr="00C73563" w:rsidRDefault="0029649C" w:rsidP="00905C20">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905C20">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905C20">
        <w:tc>
          <w:tcPr>
            <w:tcW w:w="8290" w:type="dxa"/>
          </w:tcPr>
          <w:p w14:paraId="7624A50B" w14:textId="77777777" w:rsidR="0029649C" w:rsidRPr="008240D5" w:rsidRDefault="0029649C" w:rsidP="00905C20">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905C20">
        <w:tc>
          <w:tcPr>
            <w:tcW w:w="8290" w:type="dxa"/>
          </w:tcPr>
          <w:p w14:paraId="1FC875CA" w14:textId="77777777" w:rsidR="0029649C" w:rsidRDefault="0029649C" w:rsidP="00905C20">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w:t>
      </w:r>
      <w:proofErr w:type="gramStart"/>
      <w:r>
        <w:rPr>
          <w:rFonts w:hint="eastAsia"/>
        </w:rPr>
        <w:t>檔</w:t>
      </w:r>
      <w:proofErr w:type="gramEnd"/>
      <w:r>
        <w:rPr>
          <w:rFonts w:hint="eastAsia"/>
        </w:rPr>
        <w:t>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905C20">
        <w:tc>
          <w:tcPr>
            <w:tcW w:w="8290" w:type="dxa"/>
          </w:tcPr>
          <w:p w14:paraId="6BA7C106" w14:textId="77777777" w:rsidR="0029649C" w:rsidRDefault="0029649C" w:rsidP="00905C20">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905C20">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905C20">
        <w:tc>
          <w:tcPr>
            <w:tcW w:w="8290" w:type="dxa"/>
          </w:tcPr>
          <w:p w14:paraId="3D19F40F" w14:textId="77777777" w:rsidR="0029649C" w:rsidRDefault="0029649C" w:rsidP="00905C20">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905C20">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905C20">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905C20">
        <w:tc>
          <w:tcPr>
            <w:tcW w:w="8290" w:type="dxa"/>
          </w:tcPr>
          <w:p w14:paraId="51E9F3D8" w14:textId="77777777" w:rsidR="0029649C" w:rsidRDefault="0029649C" w:rsidP="00905C20">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905C20">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w:t>
      </w:r>
      <w:proofErr w:type="gramStart"/>
      <w:r w:rsidRPr="00C51DA8">
        <w:rPr>
          <w:rFonts w:ascii="楷體-簡" w:eastAsia="楷體-簡" w:hAnsi="楷體-簡" w:hint="eastAsia"/>
          <w:b/>
          <w:bCs/>
          <w:highlight w:val="yellow"/>
        </w:rPr>
        <w:t>截圖貼</w:t>
      </w:r>
      <w:proofErr w:type="gramEnd"/>
      <w:r w:rsidRPr="00C51DA8">
        <w:rPr>
          <w:rFonts w:ascii="楷體-簡" w:eastAsia="楷體-簡" w:hAnsi="楷體-簡" w:hint="eastAsia"/>
          <w:b/>
          <w:bCs/>
          <w:highlight w:val="yellow"/>
        </w:rPr>
        <w:t>在下方。</w:t>
      </w:r>
    </w:p>
    <w:tbl>
      <w:tblPr>
        <w:tblStyle w:val="ae"/>
        <w:tblW w:w="0" w:type="auto"/>
        <w:tblLook w:val="04A0" w:firstRow="1" w:lastRow="0" w:firstColumn="1" w:lastColumn="0" w:noHBand="0" w:noVBand="1"/>
      </w:tblPr>
      <w:tblGrid>
        <w:gridCol w:w="8290"/>
      </w:tblGrid>
      <w:tr w:rsidR="0029649C" w14:paraId="1CAFCB4E" w14:textId="77777777" w:rsidTr="00905C20">
        <w:tc>
          <w:tcPr>
            <w:tcW w:w="8290" w:type="dxa"/>
          </w:tcPr>
          <w:p w14:paraId="15A6E6F1"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lastRenderedPageBreak/>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905C20">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905C20">
                  <w:pPr>
                    <w:ind w:firstLine="480"/>
                    <w:rPr>
                      <w:rFonts w:ascii="BiauKai" w:eastAsia="BiauKai" w:hAnsi="BiauKai" w:cs="BiauKai"/>
                      <w:b/>
                      <w:bCs/>
                      <w:color w:val="FF0000"/>
                    </w:rPr>
                  </w:pPr>
                </w:p>
              </w:tc>
            </w:tr>
            <w:tr w:rsidR="0029649C" w14:paraId="529409DB" w14:textId="77777777" w:rsidTr="00905C20">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w:t>
                  </w:r>
                  <w:proofErr w:type="gramStart"/>
                  <w:r>
                    <w:rPr>
                      <w:rFonts w:ascii="BiauKai" w:eastAsia="BiauKai" w:hAnsi="BiauKai" w:cs="BiauKai" w:hint="eastAsia"/>
                      <w:color w:val="FF0000"/>
                    </w:rPr>
                    <w:t>並截圖</w:t>
                  </w:r>
                  <w:proofErr w:type="gramEnd"/>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905C20">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905C20">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w:t>
            </w:r>
            <w:proofErr w:type="gramStart"/>
            <w:r w:rsidRPr="0029649C">
              <w:rPr>
                <w:color w:val="FF0000"/>
              </w:rPr>
              <w:t>–</w:t>
            </w:r>
            <w:proofErr w:type="gramEnd"/>
            <w:r w:rsidRPr="0029649C">
              <w:rPr>
                <w:color w:val="FF0000"/>
              </w:rPr>
              <w:t>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905C20">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905C20">
                  <w:pPr>
                    <w:ind w:firstLine="480"/>
                    <w:rPr>
                      <w:rFonts w:ascii="BiauKai" w:eastAsia="BiauKai" w:hAnsi="BiauKai" w:cs="BiauKai"/>
                      <w:b/>
                      <w:bCs/>
                      <w:color w:val="FF0000"/>
                    </w:rPr>
                  </w:pPr>
                </w:p>
              </w:tc>
            </w:tr>
            <w:tr w:rsidR="0029649C" w14:paraId="16A37ED7" w14:textId="77777777" w:rsidTr="00905C20">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2</w:t>
                  </w:r>
                  <w:r w:rsidRPr="004375FD">
                    <w:rPr>
                      <w:rFonts w:ascii="BiauKai" w:eastAsia="BiauKai" w:hAnsi="BiauKai" w:cs="BiauKai" w:hint="eastAsia"/>
                      <w:color w:val="FF0000"/>
                    </w:rPr>
                    <w:t>分</w:t>
                  </w:r>
                </w:p>
              </w:tc>
            </w:tr>
            <w:tr w:rsidR="0029649C" w14:paraId="4B30DD88" w14:textId="77777777" w:rsidTr="00905C20">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905C20">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905C20">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905C20">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w:t>
      </w:r>
      <w:proofErr w:type="gramStart"/>
      <w:r w:rsidR="0029649C" w:rsidRPr="00D61A07">
        <w:rPr>
          <w:rFonts w:ascii="楷體-簡" w:eastAsia="楷體-簡" w:hAnsi="楷體-簡" w:hint="eastAsia"/>
          <w:b/>
          <w:bCs/>
          <w:shd w:val="pct15" w:color="auto" w:fill="FFFFFF"/>
        </w:rPr>
        <w:t>三</w:t>
      </w:r>
      <w:proofErr w:type="gramEnd"/>
      <w:r w:rsidR="0029649C" w:rsidRPr="00D61A07">
        <w:rPr>
          <w:rFonts w:ascii="楷體-簡" w:eastAsia="楷體-簡" w:hAnsi="楷體-簡" w:hint="eastAsia"/>
          <w:b/>
          <w:bCs/>
          <w:shd w:val="pct15" w:color="auto" w:fill="FFFFFF"/>
        </w:rPr>
        <w:t>：定義「步階函數」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905C20">
        <w:tc>
          <w:tcPr>
            <w:tcW w:w="8290" w:type="dxa"/>
          </w:tcPr>
          <w:p w14:paraId="5F14AEA3" w14:textId="77777777" w:rsidR="0029649C" w:rsidRPr="009A49BA" w:rsidRDefault="0029649C" w:rsidP="00905C20">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w:t>
      </w:r>
      <w:proofErr w:type="gramStart"/>
      <w:r>
        <w:rPr>
          <w:rFonts w:ascii="Cambria Math" w:hAnsi="Cambria Math" w:hint="eastAsia"/>
        </w:rPr>
        <w:t>想</w:t>
      </w:r>
      <w:proofErr w:type="gramEnd"/>
      <w:r>
        <w:rPr>
          <w:rFonts w:ascii="Cambria Math" w:hAnsi="Cambria Math" w:hint="eastAsia"/>
        </w:rPr>
        <w:t>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905C20">
        <w:tc>
          <w:tcPr>
            <w:tcW w:w="8290" w:type="dxa"/>
          </w:tcPr>
          <w:p w14:paraId="66854A6E" w14:textId="77777777" w:rsidR="0029649C" w:rsidRPr="007A7C6F" w:rsidRDefault="0029649C" w:rsidP="00905C20">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905C20">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w:t>
      </w:r>
      <w:proofErr w:type="gramStart"/>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w:t>
      </w:r>
      <w:proofErr w:type="gramEnd"/>
      <w:r w:rsidR="0029649C" w:rsidRPr="00C51DA8">
        <w:rPr>
          <w:rFonts w:ascii="楷體-簡" w:eastAsia="楷體-簡" w:hAnsi="楷體-簡" w:hint="eastAsia"/>
          <w:b/>
          <w:bCs/>
          <w:highlight w:val="yellow"/>
        </w:rPr>
        <w:t>在下方。</w:t>
      </w:r>
    </w:p>
    <w:tbl>
      <w:tblPr>
        <w:tblStyle w:val="ae"/>
        <w:tblW w:w="0" w:type="auto"/>
        <w:tblLook w:val="04A0" w:firstRow="1" w:lastRow="0" w:firstColumn="1" w:lastColumn="0" w:noHBand="0" w:noVBand="1"/>
      </w:tblPr>
      <w:tblGrid>
        <w:gridCol w:w="8290"/>
      </w:tblGrid>
      <w:tr w:rsidR="0029649C" w14:paraId="5C64279F" w14:textId="77777777" w:rsidTr="00905C20">
        <w:tc>
          <w:tcPr>
            <w:tcW w:w="8290" w:type="dxa"/>
          </w:tcPr>
          <w:p w14:paraId="55D08F6F"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905C20">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905C20">
                  <w:pPr>
                    <w:ind w:firstLine="480"/>
                    <w:rPr>
                      <w:rFonts w:ascii="BiauKai" w:eastAsia="BiauKai" w:hAnsi="BiauKai" w:cs="BiauKai"/>
                      <w:b/>
                      <w:bCs/>
                      <w:color w:val="FF0000"/>
                    </w:rPr>
                  </w:pPr>
                </w:p>
              </w:tc>
            </w:tr>
            <w:tr w:rsidR="0029649C" w14:paraId="36C00293" w14:textId="77777777" w:rsidTr="00905C20">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w:t>
                  </w:r>
                  <w:proofErr w:type="gramStart"/>
                  <w:r>
                    <w:rPr>
                      <w:rFonts w:ascii="BiauKai" w:eastAsia="BiauKai" w:hAnsi="BiauKai" w:cs="BiauKai" w:hint="eastAsia"/>
                      <w:color w:val="FF0000"/>
                    </w:rPr>
                    <w:t>並截圖</w:t>
                  </w:r>
                  <w:proofErr w:type="gramEnd"/>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905C20">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905C20">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905C20">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905C20">
                  <w:pPr>
                    <w:ind w:firstLine="480"/>
                    <w:rPr>
                      <w:rFonts w:ascii="BiauKai" w:eastAsia="BiauKai" w:hAnsi="BiauKai" w:cs="BiauKai"/>
                      <w:b/>
                      <w:bCs/>
                      <w:color w:val="FF0000"/>
                    </w:rPr>
                  </w:pPr>
                </w:p>
              </w:tc>
            </w:tr>
            <w:tr w:rsidR="0029649C" w14:paraId="7052B07C" w14:textId="77777777" w:rsidTr="00905C20">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3</w:t>
                  </w:r>
                  <w:r w:rsidRPr="004375FD">
                    <w:rPr>
                      <w:rFonts w:ascii="BiauKai" w:eastAsia="BiauKai" w:hAnsi="BiauKai" w:cs="BiauKai" w:hint="eastAsia"/>
                      <w:color w:val="FF0000"/>
                    </w:rPr>
                    <w:t>分</w:t>
                  </w:r>
                </w:p>
              </w:tc>
            </w:tr>
            <w:tr w:rsidR="0029649C" w14:paraId="75358A35" w14:textId="77777777" w:rsidTr="00905C20">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3分</w:t>
                  </w:r>
                </w:p>
              </w:tc>
            </w:tr>
          </w:tbl>
          <w:p w14:paraId="22040ED0" w14:textId="77777777" w:rsidR="0029649C" w:rsidRDefault="0029649C" w:rsidP="00905C20">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905C20">
        <w:tc>
          <w:tcPr>
            <w:tcW w:w="8290" w:type="dxa"/>
          </w:tcPr>
          <w:p w14:paraId="12F46B8C" w14:textId="77777777" w:rsidR="0029649C" w:rsidRDefault="0029649C" w:rsidP="00905C20">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proofErr w:type="gramStart"/>
      <w:r>
        <w:rPr>
          <w:rFonts w:hint="eastAsia"/>
        </w:rPr>
        <w:t>橘</w:t>
      </w:r>
      <w:proofErr w:type="gramEnd"/>
      <w:r>
        <w:rPr>
          <w:rFonts w:hint="eastAsia"/>
        </w:rPr>
        <w:t>、</w:t>
      </w:r>
      <w:proofErr w:type="gramStart"/>
      <w:r>
        <w:rPr>
          <w:rFonts w:hint="eastAsia"/>
        </w:rPr>
        <w:t>紅框處</w:t>
      </w:r>
      <w:proofErr w:type="gramEnd"/>
      <w:r>
        <w:rPr>
          <w:rFonts w:hint="eastAsia"/>
        </w:rPr>
        <w:t>)</w:t>
      </w:r>
      <w:r>
        <w:rPr>
          <w:rFonts w:hint="eastAsia"/>
        </w:rPr>
        <w:t>，在這步驟，我們將這兩</w:t>
      </w:r>
      <w:proofErr w:type="gramStart"/>
      <w:r>
        <w:rPr>
          <w:rFonts w:hint="eastAsia"/>
        </w:rPr>
        <w:t>個</w:t>
      </w:r>
      <w:proofErr w:type="gramEnd"/>
      <w:r>
        <w:rPr>
          <w:rFonts w:hint="eastAsia"/>
        </w:rPr>
        <w:t>部分串接在一起。</w:t>
      </w:r>
    </w:p>
    <w:tbl>
      <w:tblPr>
        <w:tblStyle w:val="ae"/>
        <w:tblW w:w="0" w:type="auto"/>
        <w:tblLook w:val="04A0" w:firstRow="1" w:lastRow="0" w:firstColumn="1" w:lastColumn="0" w:noHBand="0" w:noVBand="1"/>
      </w:tblPr>
      <w:tblGrid>
        <w:gridCol w:w="8290"/>
      </w:tblGrid>
      <w:tr w:rsidR="0029649C" w14:paraId="1991AD21" w14:textId="77777777" w:rsidTr="00905C20">
        <w:tc>
          <w:tcPr>
            <w:tcW w:w="8290" w:type="dxa"/>
          </w:tcPr>
          <w:p w14:paraId="2B0FBFED" w14:textId="77777777" w:rsidR="0029649C" w:rsidRPr="00386958" w:rsidRDefault="0029649C" w:rsidP="00905C20">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905C20">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905C20">
        <w:tc>
          <w:tcPr>
            <w:tcW w:w="8290" w:type="dxa"/>
          </w:tcPr>
          <w:p w14:paraId="45302999" w14:textId="77777777" w:rsidR="0029649C" w:rsidRPr="002A0146" w:rsidRDefault="0029649C" w:rsidP="00905C20">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905C20">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905C20">
        <w:tc>
          <w:tcPr>
            <w:tcW w:w="8290" w:type="dxa"/>
          </w:tcPr>
          <w:p w14:paraId="6C09DB12" w14:textId="77777777" w:rsidR="0029649C" w:rsidRDefault="0029649C" w:rsidP="00905C20">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w:t>
      </w:r>
      <w:proofErr w:type="gramStart"/>
      <w:r>
        <w:rPr>
          <w:rFonts w:hint="eastAsia"/>
        </w:rPr>
        <w:t>與截圖</w:t>
      </w:r>
      <w:proofErr w:type="gramEnd"/>
      <w:r>
        <w:rPr>
          <w:rFonts w:hint="eastAsia"/>
        </w:rPr>
        <w:t>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905C20">
        <w:tc>
          <w:tcPr>
            <w:tcW w:w="8290" w:type="dxa"/>
          </w:tcPr>
          <w:p w14:paraId="103A3FA6" w14:textId="77777777" w:rsidR="0029649C" w:rsidRDefault="0029649C" w:rsidP="00905C20">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905C20">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w:t>
      </w:r>
      <w:proofErr w:type="gramStart"/>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w:t>
      </w:r>
      <w:proofErr w:type="gramEnd"/>
      <w:r w:rsidR="0029649C" w:rsidRPr="00C51DA8">
        <w:rPr>
          <w:rFonts w:ascii="楷體-簡" w:eastAsia="楷體-簡" w:hAnsi="楷體-簡" w:hint="eastAsia"/>
          <w:b/>
          <w:bCs/>
          <w:highlight w:val="yellow"/>
        </w:rPr>
        <w:t>在下方。</w:t>
      </w:r>
    </w:p>
    <w:tbl>
      <w:tblPr>
        <w:tblStyle w:val="ae"/>
        <w:tblW w:w="0" w:type="auto"/>
        <w:tblLook w:val="04A0" w:firstRow="1" w:lastRow="0" w:firstColumn="1" w:lastColumn="0" w:noHBand="0" w:noVBand="1"/>
      </w:tblPr>
      <w:tblGrid>
        <w:gridCol w:w="8290"/>
      </w:tblGrid>
      <w:tr w:rsidR="0029649C" w14:paraId="4C9535BA" w14:textId="77777777" w:rsidTr="00905C20">
        <w:tc>
          <w:tcPr>
            <w:tcW w:w="8290" w:type="dxa"/>
          </w:tcPr>
          <w:p w14:paraId="62B1B87E"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905C20">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905C20">
                  <w:pPr>
                    <w:ind w:firstLine="480"/>
                    <w:rPr>
                      <w:rFonts w:ascii="BiauKai" w:eastAsia="BiauKai" w:hAnsi="BiauKai" w:cs="BiauKai"/>
                      <w:b/>
                      <w:bCs/>
                      <w:color w:val="FF0000"/>
                    </w:rPr>
                  </w:pPr>
                </w:p>
              </w:tc>
            </w:tr>
            <w:tr w:rsidR="0029649C" w14:paraId="5323BFBF" w14:textId="77777777" w:rsidTr="00905C20">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w:t>
                  </w:r>
                  <w:proofErr w:type="gramStart"/>
                  <w:r>
                    <w:rPr>
                      <w:rFonts w:ascii="BiauKai" w:eastAsia="BiauKai" w:hAnsi="BiauKai" w:cs="BiauKai" w:hint="eastAsia"/>
                      <w:color w:val="FF0000"/>
                    </w:rPr>
                    <w:t>並截圖</w:t>
                  </w:r>
                  <w:proofErr w:type="gramEnd"/>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905C20">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905C20">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proofErr w:type="gramStart"/>
            <w:r w:rsidRPr="0029649C">
              <w:rPr>
                <w:rFonts w:hint="eastAsia"/>
                <w:color w:val="FF0000"/>
              </w:rPr>
              <w:t>值被設定</w:t>
            </w:r>
            <w:proofErr w:type="gramEnd"/>
            <w:r w:rsidRPr="0029649C">
              <w:rPr>
                <w:rFonts w:hint="eastAsia"/>
                <w:color w:val="FF0000"/>
              </w:rPr>
              <w:t>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905C20">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905C20">
                  <w:pPr>
                    <w:ind w:firstLine="480"/>
                    <w:rPr>
                      <w:rFonts w:ascii="BiauKai" w:eastAsia="BiauKai" w:hAnsi="BiauKai" w:cs="BiauKai"/>
                      <w:b/>
                      <w:bCs/>
                      <w:color w:val="FF0000"/>
                    </w:rPr>
                  </w:pPr>
                </w:p>
              </w:tc>
            </w:tr>
            <w:tr w:rsidR="0029649C" w14:paraId="6619D049" w14:textId="77777777" w:rsidTr="00905C20">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w:t>
                  </w:r>
                  <w:proofErr w:type="gramStart"/>
                  <w:r>
                    <w:rPr>
                      <w:rFonts w:ascii="BiauKai" w:eastAsia="BiauKai" w:hAnsi="BiauKai" w:cs="BiauKai" w:hint="eastAsia"/>
                      <w:color w:val="FF0000"/>
                    </w:rPr>
                    <w:t>個</w:t>
                  </w:r>
                  <w:proofErr w:type="gramEnd"/>
                  <w:r>
                    <w:rPr>
                      <w:rFonts w:ascii="BiauKai" w:eastAsia="BiauKai" w:hAnsi="BiauKai" w:cs="BiauKai" w:hint="eastAsia"/>
                      <w:color w:val="FF0000"/>
                    </w:rPr>
                    <w:t>2</w:t>
                  </w:r>
                  <w:r w:rsidRPr="004375FD">
                    <w:rPr>
                      <w:rFonts w:ascii="BiauKai" w:eastAsia="BiauKai" w:hAnsi="BiauKai" w:cs="BiauKai" w:hint="eastAsia"/>
                      <w:color w:val="FF0000"/>
                    </w:rPr>
                    <w:t>分</w:t>
                  </w:r>
                </w:p>
              </w:tc>
            </w:tr>
            <w:tr w:rsidR="0029649C" w14:paraId="53FD504A" w14:textId="77777777" w:rsidTr="00905C20">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905C20">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905C20">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905C20">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proofErr w:type="gramStart"/>
      <w:r>
        <w:rPr>
          <w:rFonts w:hint="eastAsia"/>
        </w:rPr>
        <w:t>迴</w:t>
      </w:r>
      <w:proofErr w:type="gramEnd"/>
      <w:r>
        <w:rPr>
          <w:rFonts w:hint="eastAsia"/>
        </w:rPr>
        <w:t>圈」的方式，讓整個過程更自動化，以下是我們會運用到的雙層</w:t>
      </w:r>
      <w:proofErr w:type="gramStart"/>
      <w:r>
        <w:rPr>
          <w:rFonts w:hint="eastAsia"/>
        </w:rPr>
        <w:t>迴</w:t>
      </w:r>
      <w:proofErr w:type="gramEnd"/>
      <w:r>
        <w:rPr>
          <w:rFonts w:hint="eastAsia"/>
        </w:rPr>
        <w:t>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905C20">
        <w:tc>
          <w:tcPr>
            <w:tcW w:w="8290" w:type="dxa"/>
          </w:tcPr>
          <w:p w14:paraId="440CAB30" w14:textId="77777777" w:rsidR="0029649C" w:rsidRPr="00C329F6" w:rsidRDefault="0029649C" w:rsidP="00905C20">
            <w:pPr>
              <w:snapToGrid w:val="0"/>
              <w:ind w:firstLine="480"/>
              <w:rPr>
                <w:rFonts w:ascii="Cambria Math" w:eastAsia="楷體-簡" w:hAnsi="Cambria Math"/>
                <w:b/>
                <w:bCs/>
              </w:rPr>
            </w:pPr>
            <w:r w:rsidRPr="00C329F6">
              <w:rPr>
                <w:rFonts w:ascii="Cambria Math" w:eastAsia="楷體-簡" w:hAnsi="Cambria Math" w:hint="eastAsia"/>
                <w:b/>
                <w:bCs/>
              </w:rPr>
              <w:lastRenderedPageBreak/>
              <w:t>程式碼：</w:t>
            </w:r>
          </w:p>
          <w:p w14:paraId="35103A03" w14:textId="77777777" w:rsidR="0029649C" w:rsidRDefault="0029649C" w:rsidP="00905C20">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proofErr w:type="gramStart"/>
      <w:r>
        <w:rPr>
          <w:rFonts w:hint="eastAsia"/>
        </w:rPr>
        <w:t>迴</w:t>
      </w:r>
      <w:proofErr w:type="gramEnd"/>
      <w:r>
        <w:rPr>
          <w:rFonts w:hint="eastAsia"/>
        </w:rPr>
        <w:t>圈」當中。</w:t>
      </w:r>
    </w:p>
    <w:tbl>
      <w:tblPr>
        <w:tblStyle w:val="ae"/>
        <w:tblW w:w="0" w:type="auto"/>
        <w:tblLook w:val="04A0" w:firstRow="1" w:lastRow="0" w:firstColumn="1" w:lastColumn="0" w:noHBand="0" w:noVBand="1"/>
      </w:tblPr>
      <w:tblGrid>
        <w:gridCol w:w="8290"/>
      </w:tblGrid>
      <w:tr w:rsidR="0029649C" w14:paraId="03841F17" w14:textId="77777777" w:rsidTr="00905C20">
        <w:tc>
          <w:tcPr>
            <w:tcW w:w="8290" w:type="dxa"/>
          </w:tcPr>
          <w:p w14:paraId="61A45191" w14:textId="77777777" w:rsidR="0029649C" w:rsidRDefault="0029649C" w:rsidP="00905C20">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905C20">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905C20">
        <w:tc>
          <w:tcPr>
            <w:tcW w:w="8290" w:type="dxa"/>
          </w:tcPr>
          <w:p w14:paraId="46AB6815" w14:textId="77777777" w:rsidR="0029649C" w:rsidRPr="00C329F6" w:rsidRDefault="0029649C" w:rsidP="00905C20">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905C20">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proofErr w:type="gramStart"/>
      <w:r w:rsidR="0029649C">
        <w:rPr>
          <w:rFonts w:ascii="楷體-簡" w:eastAsia="楷體-簡" w:hAnsi="楷體-簡" w:hint="eastAsia"/>
          <w:b/>
          <w:bCs/>
          <w:highlight w:val="yellow"/>
        </w:rPr>
        <w:t>迴</w:t>
      </w:r>
      <w:proofErr w:type="gramEnd"/>
      <w:r w:rsidR="0029649C">
        <w:rPr>
          <w:rFonts w:ascii="楷體-簡" w:eastAsia="楷體-簡" w:hAnsi="楷體-簡" w:hint="eastAsia"/>
          <w:b/>
          <w:bCs/>
          <w:highlight w:val="yellow"/>
        </w:rPr>
        <w:t>圈</w:t>
      </w:r>
      <w:r w:rsidR="0029649C" w:rsidRPr="00F56D2B">
        <w:rPr>
          <w:rFonts w:ascii="楷體-簡" w:eastAsia="楷體-簡" w:hAnsi="楷體-簡" w:hint="eastAsia"/>
          <w:b/>
          <w:bCs/>
          <w:highlight w:val="yellow"/>
        </w:rPr>
        <w:t>」</w:t>
      </w:r>
      <w:proofErr w:type="gramStart"/>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w:t>
      </w:r>
      <w:proofErr w:type="gramEnd"/>
      <w:r w:rsidR="0029649C" w:rsidRPr="00C51DA8">
        <w:rPr>
          <w:rFonts w:ascii="楷體-簡" w:eastAsia="楷體-簡" w:hAnsi="楷體-簡" w:hint="eastAsia"/>
          <w:b/>
          <w:bCs/>
          <w:highlight w:val="yellow"/>
        </w:rPr>
        <w:t>在下方。</w:t>
      </w:r>
    </w:p>
    <w:tbl>
      <w:tblPr>
        <w:tblStyle w:val="ae"/>
        <w:tblW w:w="0" w:type="auto"/>
        <w:tblLook w:val="04A0" w:firstRow="1" w:lastRow="0" w:firstColumn="1" w:lastColumn="0" w:noHBand="0" w:noVBand="1"/>
      </w:tblPr>
      <w:tblGrid>
        <w:gridCol w:w="8290"/>
      </w:tblGrid>
      <w:tr w:rsidR="0029649C" w14:paraId="02B23D3B" w14:textId="77777777" w:rsidTr="00905C20">
        <w:tc>
          <w:tcPr>
            <w:tcW w:w="8290" w:type="dxa"/>
          </w:tcPr>
          <w:p w14:paraId="21A10641" w14:textId="77777777" w:rsidR="0029649C" w:rsidRDefault="0029649C" w:rsidP="00905C20">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905C20">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905C20">
                  <w:pPr>
                    <w:ind w:firstLine="480"/>
                    <w:rPr>
                      <w:rFonts w:ascii="BiauKai" w:eastAsia="BiauKai" w:hAnsi="BiauKai" w:cs="BiauKai"/>
                      <w:b/>
                      <w:bCs/>
                      <w:color w:val="FF0000"/>
                    </w:rPr>
                  </w:pPr>
                </w:p>
              </w:tc>
            </w:tr>
            <w:tr w:rsidR="0029649C" w14:paraId="6DC72BC1" w14:textId="77777777" w:rsidTr="00905C20">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w:t>
                  </w:r>
                  <w:proofErr w:type="gramStart"/>
                  <w:r>
                    <w:rPr>
                      <w:rFonts w:ascii="BiauKai" w:eastAsia="BiauKai" w:hAnsi="BiauKai" w:cs="BiauKai" w:hint="eastAsia"/>
                      <w:color w:val="FF0000"/>
                    </w:rPr>
                    <w:t>並截圖</w:t>
                  </w:r>
                  <w:proofErr w:type="gramEnd"/>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905C20">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proofErr w:type="gramStart"/>
      <w:r>
        <w:rPr>
          <w:rFonts w:ascii="楷體-簡" w:eastAsia="楷體-簡" w:hAnsi="楷體-簡" w:hint="eastAsia"/>
          <w:b/>
          <w:bCs/>
          <w:highlight w:val="yellow"/>
        </w:rPr>
        <w:t>迴</w:t>
      </w:r>
      <w:proofErr w:type="gramEnd"/>
      <w:r>
        <w:rPr>
          <w:rFonts w:ascii="楷體-簡" w:eastAsia="楷體-簡" w:hAnsi="楷體-簡" w:hint="eastAsia"/>
          <w:b/>
          <w:bCs/>
          <w:highlight w:val="yellow"/>
        </w:rPr>
        <w:t>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905C20">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w:t>
            </w:r>
            <w:proofErr w:type="gramStart"/>
            <w:r w:rsidRPr="0029649C">
              <w:rPr>
                <w:rFonts w:hint="eastAsia"/>
                <w:color w:val="FF0000"/>
              </w:rPr>
              <w:t>迴</w:t>
            </w:r>
            <w:proofErr w:type="gramEnd"/>
            <w:r w:rsidRPr="0029649C">
              <w:rPr>
                <w:rFonts w:hint="eastAsia"/>
                <w:color w:val="FF0000"/>
              </w:rPr>
              <w:t>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w:t>
            </w:r>
            <w:proofErr w:type="gramStart"/>
            <w:r w:rsidRPr="0029649C">
              <w:rPr>
                <w:rFonts w:hint="eastAsia"/>
                <w:color w:val="FF0000"/>
              </w:rPr>
              <w:t>迴</w:t>
            </w:r>
            <w:proofErr w:type="gramEnd"/>
            <w:r w:rsidRPr="0029649C">
              <w:rPr>
                <w:rFonts w:hint="eastAsia"/>
                <w:color w:val="FF0000"/>
              </w:rPr>
              <w:t>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905C20">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905C20">
                  <w:pPr>
                    <w:ind w:firstLine="480"/>
                    <w:rPr>
                      <w:rFonts w:ascii="BiauKai" w:eastAsia="BiauKai" w:hAnsi="BiauKai" w:cs="BiauKai"/>
                      <w:b/>
                      <w:bCs/>
                      <w:color w:val="FF0000"/>
                    </w:rPr>
                  </w:pPr>
                </w:p>
              </w:tc>
            </w:tr>
            <w:tr w:rsidR="0029649C" w14:paraId="31A8B99D" w14:textId="77777777" w:rsidTr="00905C20">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905C20">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w:t>
                  </w:r>
                  <w:proofErr w:type="gramStart"/>
                  <w:r>
                    <w:rPr>
                      <w:rFonts w:ascii="BiauKai" w:eastAsia="BiauKai" w:hAnsi="BiauKai" w:cs="BiauKai" w:hint="eastAsia"/>
                      <w:color w:val="FF0000"/>
                    </w:rPr>
                    <w:t>迴</w:t>
                  </w:r>
                  <w:proofErr w:type="gramEnd"/>
                  <w:r>
                    <w:rPr>
                      <w:rFonts w:ascii="BiauKai" w:eastAsia="BiauKai" w:hAnsi="BiauKai" w:cs="BiauKai" w:hint="eastAsia"/>
                      <w:color w:val="FF0000"/>
                    </w:rPr>
                    <w:t>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905C20">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192" w:name="_Toc107083484"/>
      <w:r>
        <w:rPr>
          <w:rFonts w:hint="eastAsia"/>
        </w:rPr>
        <w:lastRenderedPageBreak/>
        <w:t>附錄七</w:t>
      </w:r>
      <w:r>
        <w:rPr>
          <w:rFonts w:hint="eastAsia"/>
        </w:rPr>
        <w:t xml:space="preserve"> </w:t>
      </w:r>
      <w:r>
        <w:rPr>
          <w:rFonts w:hint="eastAsia"/>
        </w:rPr>
        <w:t>電腦科學態度問卷</w:t>
      </w:r>
      <w:bookmarkEnd w:id="19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proofErr w:type="gramStart"/>
      <w:r w:rsidRPr="00C65402">
        <w:rPr>
          <w:rFonts w:hint="eastAsia"/>
          <w:b/>
          <w:bCs/>
        </w:rPr>
        <w:t>前測與後測</w:t>
      </w:r>
      <w:proofErr w:type="gramEnd"/>
      <w:r w:rsidRPr="00C65402">
        <w:rPr>
          <w:rFonts w:hint="eastAsia"/>
          <w:b/>
          <w:bCs/>
        </w:rPr>
        <w:t>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905C20">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w:t>
            </w:r>
            <w:proofErr w:type="gramStart"/>
            <w:r w:rsidRPr="00C65402">
              <w:rPr>
                <w:rFonts w:hint="eastAsia"/>
                <w:b/>
                <w:bCs/>
              </w:rPr>
              <w:t>組前測</w:t>
            </w:r>
            <w:proofErr w:type="gramEnd"/>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w:t>
            </w:r>
            <w:proofErr w:type="gramStart"/>
            <w:r w:rsidRPr="00C65402">
              <w:rPr>
                <w:rFonts w:hint="eastAsia"/>
                <w:b/>
                <w:bCs/>
              </w:rPr>
              <w:t>組後測</w:t>
            </w:r>
            <w:proofErr w:type="gramEnd"/>
          </w:p>
        </w:tc>
      </w:tr>
      <w:tr w:rsidR="00C65402" w:rsidRPr="00511A99" w14:paraId="72C9208A" w14:textId="77777777" w:rsidTr="00905C20">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905C20">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w:t>
            </w:r>
            <w:proofErr w:type="gramStart"/>
            <w:r w:rsidRPr="00C65402">
              <w:rPr>
                <w:rFonts w:hint="eastAsia"/>
                <w:b/>
                <w:bCs/>
              </w:rPr>
              <w:t>組前測</w:t>
            </w:r>
            <w:proofErr w:type="gramEnd"/>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w:t>
            </w:r>
            <w:proofErr w:type="gramStart"/>
            <w:r w:rsidRPr="00C65402">
              <w:rPr>
                <w:rFonts w:hint="eastAsia"/>
                <w:b/>
                <w:bCs/>
              </w:rPr>
              <w:t>組後測</w:t>
            </w:r>
            <w:proofErr w:type="gramEnd"/>
          </w:p>
        </w:tc>
      </w:tr>
      <w:tr w:rsidR="00C65402" w:rsidRPr="00511A99" w14:paraId="395FB918" w14:textId="77777777" w:rsidTr="00905C20">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905C20">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905C20">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905C20">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905C20">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w:t>
            </w:r>
            <w:proofErr w:type="gramStart"/>
            <w:r w:rsidRPr="007245DF">
              <w:rPr>
                <w:rFonts w:hint="eastAsia"/>
              </w:rPr>
              <w:t>認為學寫程式</w:t>
            </w:r>
            <w:proofErr w:type="gramEnd"/>
            <w:r w:rsidRPr="007245DF">
              <w:rPr>
                <w:rFonts w:hint="eastAsia"/>
              </w:rPr>
              <w:t>對將來從事任何行業都會有幫助。</w:t>
            </w:r>
          </w:p>
        </w:tc>
      </w:tr>
      <w:tr w:rsidR="00C65402" w:rsidRPr="009B1CA6" w14:paraId="44707069" w14:textId="77777777" w:rsidTr="00905C20">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905C20">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w:t>
            </w:r>
            <w:proofErr w:type="gramStart"/>
            <w:r w:rsidRPr="007245DF">
              <w:rPr>
                <w:rFonts w:hint="eastAsia"/>
              </w:rPr>
              <w:t>來說都太</w:t>
            </w:r>
            <w:proofErr w:type="gramEnd"/>
            <w:r w:rsidRPr="007245DF">
              <w:rPr>
                <w:rFonts w:hint="eastAsia"/>
              </w:rPr>
              <w:t>困難了</w:t>
            </w:r>
            <w:r w:rsidRPr="007245DF">
              <w:t>。</w:t>
            </w:r>
          </w:p>
        </w:tc>
      </w:tr>
      <w:tr w:rsidR="00C65402" w:rsidRPr="009B1CA6" w14:paraId="6C0AA5DF" w14:textId="77777777" w:rsidTr="00905C20">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905C20">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905C20">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905C20">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905C20">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905C20">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905C20">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905C20">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905C20">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905C20">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905C20">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w:t>
            </w:r>
            <w:proofErr w:type="gramStart"/>
            <w:r>
              <w:rPr>
                <w:rFonts w:hint="eastAsia"/>
              </w:rPr>
              <w:t>片時，</w:t>
            </w:r>
            <w:proofErr w:type="gramEnd"/>
            <w:r>
              <w:rPr>
                <w:rFonts w:hint="eastAsia"/>
              </w:rPr>
              <w:t>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w:t>
            </w:r>
            <w:proofErr w:type="gramStart"/>
            <w:r>
              <w:rPr>
                <w:rFonts w:hint="eastAsia"/>
              </w:rPr>
              <w:t>誤差間的關係</w:t>
            </w:r>
            <w:proofErr w:type="gramEnd"/>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905C20">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w:t>
            </w:r>
            <w:proofErr w:type="gramStart"/>
            <w:r>
              <w:rPr>
                <w:rFonts w:hint="eastAsia"/>
              </w:rPr>
              <w:t>實作類神經</w:t>
            </w:r>
            <w:proofErr w:type="gramEnd"/>
            <w:r>
              <w:rPr>
                <w:rFonts w:hint="eastAsia"/>
              </w:rPr>
              <w:t>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w:t>
            </w:r>
            <w:proofErr w:type="gramStart"/>
            <w:r>
              <w:rPr>
                <w:rFonts w:hint="eastAsia"/>
              </w:rPr>
              <w:t>誤差間的關係</w:t>
            </w:r>
            <w:proofErr w:type="gramEnd"/>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905C20">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w:t>
            </w:r>
            <w:proofErr w:type="gramStart"/>
            <w:r>
              <w:rPr>
                <w:rFonts w:hint="eastAsia"/>
              </w:rPr>
              <w:t>片時，</w:t>
            </w:r>
            <w:proofErr w:type="gramEnd"/>
            <w:r>
              <w:rPr>
                <w:rFonts w:hint="eastAsia"/>
              </w:rPr>
              <w:t>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w:t>
            </w:r>
            <w:proofErr w:type="gramStart"/>
            <w:r>
              <w:rPr>
                <w:rFonts w:hint="eastAsia"/>
              </w:rPr>
              <w:t>誤差間的關係</w:t>
            </w:r>
            <w:proofErr w:type="gramEnd"/>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905C20">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905C20">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905C20">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905C20">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proofErr w:type="gramStart"/>
            <w:r w:rsidRPr="00225A17">
              <w:rPr>
                <w:rFonts w:hint="eastAsia"/>
              </w:rPr>
              <w:t>誤差</w:t>
            </w:r>
            <w:r>
              <w:rPr>
                <w:rFonts w:hint="eastAsia"/>
              </w:rPr>
              <w:t>間的關係</w:t>
            </w:r>
            <w:proofErr w:type="gramEnd"/>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905C20">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905C20">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905C20">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905C20">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w:t>
            </w:r>
            <w:proofErr w:type="gramStart"/>
            <w:r>
              <w:rPr>
                <w:rFonts w:hint="eastAsia"/>
              </w:rPr>
              <w:t>實作類神經</w:t>
            </w:r>
            <w:proofErr w:type="gramEnd"/>
            <w:r>
              <w:rPr>
                <w:rFonts w:hint="eastAsia"/>
              </w:rPr>
              <w:t>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w:t>
            </w:r>
            <w:proofErr w:type="gramStart"/>
            <w:r>
              <w:rPr>
                <w:rFonts w:hint="eastAsia"/>
              </w:rPr>
              <w:t>誤差間的關係</w:t>
            </w:r>
            <w:proofErr w:type="gramEnd"/>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905C20">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905C20">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w:t>
            </w:r>
            <w:proofErr w:type="gramStart"/>
            <w:r>
              <w:rPr>
                <w:rFonts w:hint="eastAsia"/>
              </w:rPr>
              <w:t>你</w:t>
            </w:r>
            <w:r w:rsidRPr="001954FA">
              <w:rPr>
                <w:rFonts w:hint="eastAsia"/>
              </w:rPr>
              <w:t>對</w:t>
            </w:r>
            <w:r w:rsidRPr="001954FA">
              <w:t>類神經</w:t>
            </w:r>
            <w:proofErr w:type="gramEnd"/>
            <w:r w:rsidRPr="001954FA">
              <w:t>網路課程的感受</w:t>
            </w:r>
            <w:r>
              <w:rPr>
                <w:rFonts w:hint="eastAsia"/>
              </w:rPr>
              <w:t>。課程中有什麼收穫？或是遇到什麼困難？</w:t>
            </w:r>
          </w:p>
        </w:tc>
      </w:tr>
      <w:tr w:rsidR="00C65402" w:rsidRPr="009B1CA6" w14:paraId="58891EDC" w14:textId="77777777" w:rsidTr="00905C20">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 w:author="user" w:date="2022-07-12T09:08:00Z" w:initials="u">
    <w:p w14:paraId="3B765EC0" w14:textId="797F50CE" w:rsidR="005C0B2E" w:rsidRDefault="005C0B2E">
      <w:pPr>
        <w:pStyle w:val="af8"/>
        <w:ind w:firstLine="360"/>
      </w:pPr>
      <w:r>
        <w:rPr>
          <w:rStyle w:val="af7"/>
        </w:rPr>
        <w:annotationRef/>
      </w:r>
      <w:r>
        <w:rPr>
          <w:rFonts w:hint="eastAsia"/>
        </w:rPr>
        <w:t>通常研究問題不會用低階的文字</w:t>
      </w:r>
    </w:p>
  </w:comment>
  <w:comment w:id="51" w:author="user" w:date="2022-07-12T09:23:00Z" w:initials="u">
    <w:p w14:paraId="34B12D6C" w14:textId="77777777" w:rsidR="005C0B2E" w:rsidRDefault="005C0B2E">
      <w:pPr>
        <w:pStyle w:val="af8"/>
        <w:ind w:firstLine="360"/>
      </w:pPr>
      <w:r>
        <w:rPr>
          <w:rStyle w:val="af7"/>
        </w:rPr>
        <w:annotationRef/>
      </w:r>
      <w:r>
        <w:rPr>
          <w:rFonts w:hint="eastAsia"/>
        </w:rPr>
        <w:t>裡面包含對模擬式教學的感受</w:t>
      </w:r>
      <w:r>
        <w:rPr>
          <w:rFonts w:hint="eastAsia"/>
        </w:rPr>
        <w:t>?</w:t>
      </w:r>
    </w:p>
    <w:p w14:paraId="180CD4EA" w14:textId="77777777" w:rsidR="005C0B2E" w:rsidRDefault="005C0B2E">
      <w:pPr>
        <w:pStyle w:val="af8"/>
        <w:ind w:firstLine="480"/>
      </w:pPr>
      <w:r>
        <w:rPr>
          <w:rFonts w:hint="eastAsia"/>
        </w:rPr>
        <w:t>但你在研究問題或其他地方都分開</w:t>
      </w:r>
    </w:p>
    <w:p w14:paraId="4BF232C3" w14:textId="7BC45783" w:rsidR="005C0B2E" w:rsidRDefault="005C0B2E">
      <w:pPr>
        <w:pStyle w:val="af8"/>
        <w:ind w:firstLine="480"/>
      </w:pPr>
      <w:r>
        <w:rPr>
          <w:rFonts w:hint="eastAsia"/>
        </w:rPr>
        <w:t>應全體統一</w:t>
      </w:r>
    </w:p>
  </w:comment>
  <w:comment w:id="61" w:author="user" w:date="2022-07-12T10:05:00Z" w:initials="u">
    <w:p w14:paraId="13ADC741" w14:textId="764E59E9" w:rsidR="005C0B2E" w:rsidRDefault="005C0B2E">
      <w:pPr>
        <w:pStyle w:val="af8"/>
        <w:ind w:firstLine="360"/>
      </w:pPr>
      <w:r>
        <w:rPr>
          <w:rStyle w:val="af7"/>
        </w:rPr>
        <w:annotationRef/>
      </w:r>
      <w:r>
        <w:rPr>
          <w:rFonts w:hint="eastAsia"/>
        </w:rPr>
        <w:t>這句話因果不明</w:t>
      </w:r>
    </w:p>
  </w:comment>
  <w:comment w:id="65" w:author="user" w:date="2022-07-14T21:36:00Z" w:initials="u">
    <w:p w14:paraId="7B7E2314" w14:textId="6FF31DB2" w:rsidR="0053627C" w:rsidRDefault="0053627C">
      <w:pPr>
        <w:pStyle w:val="af8"/>
        <w:ind w:firstLine="360"/>
      </w:pPr>
      <w:r>
        <w:rPr>
          <w:rStyle w:val="af7"/>
        </w:rPr>
        <w:annotationRef/>
      </w:r>
      <w:r>
        <w:rPr>
          <w:rFonts w:hint="eastAsia"/>
        </w:rPr>
        <w:t>記得格式要全文檢查</w:t>
      </w:r>
    </w:p>
  </w:comment>
  <w:comment w:id="69" w:author="user" w:date="2022-07-14T21:37:00Z" w:initials="u">
    <w:p w14:paraId="639977A3" w14:textId="4F5BD922" w:rsidR="0053627C" w:rsidRDefault="0053627C">
      <w:pPr>
        <w:pStyle w:val="af8"/>
        <w:ind w:firstLine="360"/>
      </w:pPr>
      <w:r>
        <w:rPr>
          <w:rStyle w:val="af7"/>
        </w:rPr>
        <w:annotationRef/>
      </w:r>
      <w:r>
        <w:rPr>
          <w:rFonts w:hint="eastAsia"/>
        </w:rPr>
        <w:t>所以更加專注於概念的運作是重點</w:t>
      </w:r>
    </w:p>
    <w:p w14:paraId="11A5C83E" w14:textId="749032F4" w:rsidR="0053627C" w:rsidRDefault="00445414">
      <w:pPr>
        <w:pStyle w:val="af8"/>
        <w:ind w:firstLine="480"/>
        <w:rPr>
          <w:rFonts w:hint="eastAsia"/>
        </w:rPr>
      </w:pPr>
      <w:r>
        <w:rPr>
          <w:rFonts w:hint="eastAsia"/>
        </w:rPr>
        <w:t>這部分是否有其他更多文獻？</w:t>
      </w:r>
    </w:p>
  </w:comment>
  <w:comment w:id="78" w:author="user" w:date="2022-07-12T10:11:00Z" w:initials="u">
    <w:p w14:paraId="0BD9F5A4" w14:textId="65196171" w:rsidR="005C0B2E" w:rsidRDefault="005C0B2E">
      <w:pPr>
        <w:pStyle w:val="af8"/>
        <w:ind w:firstLine="360"/>
      </w:pPr>
      <w:r>
        <w:rPr>
          <w:rStyle w:val="af7"/>
        </w:rPr>
        <w:annotationRef/>
      </w:r>
      <w:r>
        <w:rPr>
          <w:rFonts w:hint="eastAsia"/>
        </w:rPr>
        <w:t>反思、理解：順序有其意義嗎？</w:t>
      </w:r>
    </w:p>
  </w:comment>
  <w:comment w:id="84" w:author="user" w:date="2022-07-12T10:19:00Z" w:initials="u">
    <w:p w14:paraId="62C627C0" w14:textId="1070B48D" w:rsidR="005C0B2E" w:rsidRDefault="005C0B2E">
      <w:pPr>
        <w:pStyle w:val="af8"/>
        <w:ind w:firstLine="360"/>
      </w:pPr>
      <w:r>
        <w:rPr>
          <w:rStyle w:val="af7"/>
        </w:rPr>
        <w:annotationRef/>
      </w:r>
      <w:r>
        <w:rPr>
          <w:rFonts w:hint="eastAsia"/>
        </w:rPr>
        <w:t>這些文字可以融入那三</w:t>
      </w:r>
      <w:proofErr w:type="gramStart"/>
      <w:r>
        <w:rPr>
          <w:rFonts w:hint="eastAsia"/>
        </w:rPr>
        <w:t>個</w:t>
      </w:r>
      <w:proofErr w:type="gramEnd"/>
      <w:r>
        <w:rPr>
          <w:rFonts w:hint="eastAsia"/>
        </w:rPr>
        <w:t xml:space="preserve">步驟的說明中　　　　　　　　　　　　　　　　　　　　　　　　　　　　　　　　　　　　　　　　　　　　　　　　　　　　　　　　　　　　　　　　　　　　　　　　　　　　　　</w:t>
      </w:r>
    </w:p>
  </w:comment>
  <w:comment w:id="86" w:author="user" w:date="2022-07-12T10:17:00Z" w:initials="u">
    <w:p w14:paraId="725BD2CF" w14:textId="0182CB3E" w:rsidR="005C0B2E" w:rsidRDefault="005C0B2E" w:rsidP="005C0B2E">
      <w:pPr>
        <w:pStyle w:val="af8"/>
        <w:ind w:firstLineChars="111"/>
      </w:pPr>
      <w:r>
        <w:rPr>
          <w:rStyle w:val="af7"/>
        </w:rPr>
        <w:annotationRef/>
      </w:r>
      <w:r>
        <w:rPr>
          <w:rFonts w:hint="eastAsia"/>
        </w:rPr>
        <w:t>平台是為了驗證這些？</w:t>
      </w:r>
    </w:p>
  </w:comment>
  <w:comment w:id="127" w:author="user" w:date="2022-07-12T13:01:00Z" w:initials="u">
    <w:p w14:paraId="7DD469BF" w14:textId="77777777" w:rsidR="00AD5D74" w:rsidRDefault="00AD5D74">
      <w:pPr>
        <w:pStyle w:val="af8"/>
        <w:ind w:firstLine="360"/>
      </w:pPr>
      <w:r>
        <w:rPr>
          <w:rStyle w:val="af7"/>
        </w:rPr>
        <w:annotationRef/>
      </w:r>
      <w:r>
        <w:rPr>
          <w:rFonts w:hint="eastAsia"/>
        </w:rPr>
        <w:t>這個很難理解</w:t>
      </w:r>
    </w:p>
    <w:p w14:paraId="2EE5B9A1" w14:textId="77777777" w:rsidR="001F73B1" w:rsidRDefault="001F73B1">
      <w:pPr>
        <w:pStyle w:val="af8"/>
        <w:ind w:firstLine="480"/>
      </w:pPr>
      <w:r>
        <w:rPr>
          <w:rFonts w:hint="eastAsia"/>
        </w:rPr>
        <w:t>要用讀者可以理解的說法</w:t>
      </w:r>
    </w:p>
    <w:p w14:paraId="3E1B7448" w14:textId="74D9D74B" w:rsidR="001F73B1" w:rsidRDefault="001F73B1">
      <w:pPr>
        <w:pStyle w:val="af8"/>
        <w:ind w:firstLine="480"/>
        <w:rPr>
          <w:rFonts w:hint="eastAsia"/>
        </w:rPr>
      </w:pPr>
      <w:proofErr w:type="gramStart"/>
      <w:r>
        <w:rPr>
          <w:rFonts w:hint="eastAsia"/>
        </w:rPr>
        <w:t>另</w:t>
      </w:r>
      <w:proofErr w:type="gramEnd"/>
      <w:r>
        <w:rPr>
          <w:rFonts w:hint="eastAsia"/>
        </w:rPr>
        <w:t>，不要用</w:t>
      </w:r>
      <w:proofErr w:type="gramStart"/>
      <w:r>
        <w:t>”</w:t>
      </w:r>
      <w:proofErr w:type="gramEnd"/>
      <w:r>
        <w:rPr>
          <w:rFonts w:hint="eastAsia"/>
        </w:rPr>
        <w:t>課堂</w:t>
      </w:r>
      <w:proofErr w:type="gramStart"/>
      <w:r>
        <w:t>”</w:t>
      </w:r>
      <w:proofErr w:type="gramEnd"/>
      <w:r>
        <w:rPr>
          <w:rFonts w:hint="eastAsia"/>
        </w:rPr>
        <w:t>感受，因為會覺得是在課堂中</w:t>
      </w:r>
    </w:p>
  </w:comment>
  <w:comment w:id="128" w:author="user" w:date="2022-07-14T21:43:00Z" w:initials="u">
    <w:p w14:paraId="5B1CB490" w14:textId="315C4E1A" w:rsidR="001F73B1" w:rsidRDefault="001F73B1">
      <w:pPr>
        <w:pStyle w:val="af8"/>
        <w:ind w:firstLine="360"/>
      </w:pPr>
      <w:r>
        <w:rPr>
          <w:rStyle w:val="af7"/>
        </w:rPr>
        <w:annotationRef/>
      </w:r>
      <w:r>
        <w:rPr>
          <w:rFonts w:hint="eastAsia"/>
        </w:rPr>
        <w:t>課堂指的是什麼</w:t>
      </w:r>
      <w:r>
        <w:rPr>
          <w:rFonts w:hint="eastAsia"/>
        </w:rPr>
        <w:t>?</w:t>
      </w:r>
    </w:p>
  </w:comment>
  <w:comment w:id="133" w:author="user" w:date="2022-07-14T21:43:00Z" w:initials="u">
    <w:p w14:paraId="79E4A3EF" w14:textId="170180C3" w:rsidR="00C14D4C" w:rsidRDefault="00C14D4C">
      <w:pPr>
        <w:pStyle w:val="af8"/>
        <w:ind w:firstLine="360"/>
      </w:pPr>
      <w:r>
        <w:rPr>
          <w:rStyle w:val="af7"/>
        </w:rPr>
        <w:annotationRef/>
      </w:r>
      <w:r>
        <w:rPr>
          <w:rFonts w:hint="eastAsia"/>
        </w:rPr>
        <w:t>全文一併修改</w:t>
      </w:r>
    </w:p>
  </w:comment>
  <w:comment w:id="136" w:author="user" w:date="2022-07-14T23:30:00Z" w:initials="u">
    <w:p w14:paraId="60F6AF0D" w14:textId="1643984F" w:rsidR="001F45D1" w:rsidRDefault="001F45D1">
      <w:pPr>
        <w:pStyle w:val="af8"/>
        <w:ind w:firstLine="360"/>
      </w:pPr>
      <w:r>
        <w:rPr>
          <w:rStyle w:val="af7"/>
        </w:rPr>
        <w:annotationRef/>
      </w:r>
      <w:r>
        <w:rPr>
          <w:rFonts w:hint="eastAsia"/>
        </w:rPr>
        <w:t>這些主題有何特色？有何共通特性？</w:t>
      </w:r>
    </w:p>
  </w:comment>
  <w:comment w:id="137" w:author="user" w:date="2022-07-14T21:44:00Z" w:initials="u">
    <w:p w14:paraId="525F94F7" w14:textId="77777777" w:rsidR="00C14D4C" w:rsidRDefault="00C14D4C">
      <w:pPr>
        <w:pStyle w:val="af8"/>
        <w:ind w:firstLine="360"/>
      </w:pPr>
      <w:r>
        <w:rPr>
          <w:rStyle w:val="af7"/>
        </w:rPr>
        <w:annotationRef/>
      </w:r>
      <w:r>
        <w:rPr>
          <w:rFonts w:hint="eastAsia"/>
        </w:rPr>
        <w:t>簡單是指怎樣的簡單</w:t>
      </w:r>
      <w:r>
        <w:rPr>
          <w:rFonts w:hint="eastAsia"/>
        </w:rPr>
        <w:t>?</w:t>
      </w:r>
    </w:p>
    <w:p w14:paraId="45232B67" w14:textId="77777777" w:rsidR="00C14D4C" w:rsidRDefault="00C14D4C">
      <w:pPr>
        <w:pStyle w:val="af8"/>
        <w:ind w:firstLine="480"/>
      </w:pPr>
      <w:r>
        <w:rPr>
          <w:rFonts w:hint="eastAsia"/>
        </w:rPr>
        <w:t>為什麼實作會跟概念的簡單程度有關</w:t>
      </w:r>
      <w:r>
        <w:rPr>
          <w:rFonts w:hint="eastAsia"/>
        </w:rPr>
        <w:t>?</w:t>
      </w:r>
    </w:p>
    <w:p w14:paraId="2413329C" w14:textId="4D3318D8" w:rsidR="00C14D4C" w:rsidRDefault="00C14D4C">
      <w:pPr>
        <w:pStyle w:val="af8"/>
        <w:ind w:firstLine="480"/>
      </w:pPr>
      <w:r>
        <w:rPr>
          <w:rFonts w:hint="eastAsia"/>
        </w:rPr>
        <w:t>權重與輸出</w:t>
      </w:r>
      <w:proofErr w:type="gramStart"/>
      <w:r>
        <w:rPr>
          <w:rFonts w:hint="eastAsia"/>
        </w:rPr>
        <w:t>誤差間的關係</w:t>
      </w:r>
      <w:proofErr w:type="gramEnd"/>
      <w:r>
        <w:rPr>
          <w:rFonts w:hint="eastAsia"/>
        </w:rPr>
        <w:t>是最簡單的嗎</w:t>
      </w:r>
      <w:r>
        <w:rPr>
          <w:rFonts w:hint="eastAsia"/>
        </w:rPr>
        <w:t>?</w:t>
      </w:r>
      <w:r>
        <w:rPr>
          <w:rFonts w:hint="eastAsia"/>
        </w:rPr>
        <w:t>這個主題的實作是在做什麼</w:t>
      </w:r>
      <w:r>
        <w:rPr>
          <w:rFonts w:hint="eastAsia"/>
        </w:rPr>
        <w:t>?</w:t>
      </w:r>
    </w:p>
  </w:comment>
  <w:comment w:id="143" w:author="user" w:date="2022-07-14T22:31:00Z" w:initials="u">
    <w:p w14:paraId="199CFBE1" w14:textId="6EC0AB1C" w:rsidR="00445414" w:rsidRDefault="00445414">
      <w:pPr>
        <w:pStyle w:val="af8"/>
        <w:ind w:firstLine="360"/>
      </w:pPr>
      <w:r>
        <w:rPr>
          <w:rStyle w:val="af7"/>
        </w:rPr>
        <w:annotationRef/>
      </w:r>
      <w:r>
        <w:rPr>
          <w:rFonts w:hint="eastAsia"/>
        </w:rPr>
        <w:t>如何增進？</w:t>
      </w:r>
    </w:p>
  </w:comment>
  <w:comment w:id="144" w:author="user" w:date="2022-07-14T22:31:00Z" w:initials="u">
    <w:p w14:paraId="52B2C906" w14:textId="5EF16611" w:rsidR="00445414" w:rsidRDefault="00445414" w:rsidP="00445414">
      <w:pPr>
        <w:pStyle w:val="af8"/>
        <w:ind w:firstLineChars="111"/>
        <w:rPr>
          <w:rFonts w:hint="eastAsia"/>
        </w:rPr>
      </w:pPr>
      <w:r>
        <w:rPr>
          <w:rStyle w:val="af7"/>
        </w:rPr>
        <w:annotationRef/>
      </w:r>
      <w:r>
        <w:rPr>
          <w:rFonts w:hint="eastAsia"/>
        </w:rPr>
        <w:t>如何幫助學生學習，學生調整參數時經歷了什麼？</w:t>
      </w:r>
    </w:p>
  </w:comment>
  <w:comment w:id="145" w:author="user" w:date="2022-07-14T23:04:00Z" w:initials="u">
    <w:p w14:paraId="2B95D3E3" w14:textId="10C3EAFE" w:rsidR="00381BD3" w:rsidRDefault="00381BD3">
      <w:pPr>
        <w:pStyle w:val="af8"/>
        <w:ind w:firstLine="360"/>
      </w:pPr>
      <w:r>
        <w:rPr>
          <w:rStyle w:val="af7"/>
        </w:rPr>
        <w:annotationRef/>
      </w:r>
      <w:r>
        <w:rPr>
          <w:rFonts w:hint="eastAsia"/>
        </w:rPr>
        <w:t>舉例</w:t>
      </w:r>
    </w:p>
  </w:comment>
  <w:comment w:id="146" w:author="user" w:date="2022-07-14T22:25:00Z" w:initials="u">
    <w:p w14:paraId="5ACDB5D9" w14:textId="1B5DDB29" w:rsidR="0069405A" w:rsidRDefault="0069405A">
      <w:pPr>
        <w:pStyle w:val="af8"/>
        <w:ind w:firstLine="360"/>
      </w:pPr>
      <w:r>
        <w:rPr>
          <w:rStyle w:val="af7"/>
        </w:rPr>
        <w:annotationRef/>
      </w:r>
      <w:r>
        <w:rPr>
          <w:rFonts w:hint="eastAsia"/>
        </w:rPr>
        <w:t>這跟模擬無關，</w:t>
      </w:r>
      <w:proofErr w:type="gramStart"/>
      <w:r>
        <w:rPr>
          <w:rFonts w:hint="eastAsia"/>
        </w:rPr>
        <w:t>應更扣緊</w:t>
      </w:r>
      <w:proofErr w:type="gramEnd"/>
      <w:r>
        <w:rPr>
          <w:rFonts w:hint="eastAsia"/>
        </w:rPr>
        <w:t>你的主題</w:t>
      </w:r>
    </w:p>
    <w:p w14:paraId="7AAD8184" w14:textId="0126EB5E" w:rsidR="0069405A" w:rsidRDefault="0069405A">
      <w:pPr>
        <w:pStyle w:val="af8"/>
        <w:ind w:firstLine="480"/>
        <w:rPr>
          <w:rFonts w:hint="eastAsia"/>
        </w:rPr>
      </w:pPr>
      <w:r>
        <w:rPr>
          <w:rFonts w:hint="eastAsia"/>
        </w:rPr>
        <w:t>例如：模擬的情境</w:t>
      </w:r>
      <w:r w:rsidR="00F035D5">
        <w:rPr>
          <w:rFonts w:hint="eastAsia"/>
        </w:rPr>
        <w:t>應更生活化</w:t>
      </w:r>
    </w:p>
  </w:comment>
  <w:comment w:id="147" w:author="user" w:date="2022-07-14T22:27:00Z" w:initials="u">
    <w:p w14:paraId="56D6682E" w14:textId="2E8589F3" w:rsidR="0069405A" w:rsidRDefault="0069405A">
      <w:pPr>
        <w:pStyle w:val="af8"/>
        <w:ind w:firstLine="360"/>
      </w:pPr>
      <w:r>
        <w:rPr>
          <w:rStyle w:val="af7"/>
        </w:rPr>
        <w:annotationRef/>
      </w:r>
      <w:r>
        <w:rPr>
          <w:rFonts w:hint="eastAsia"/>
        </w:rPr>
        <w:t>是否有學生學習單的內容可幫助說明這些論點？</w:t>
      </w:r>
    </w:p>
    <w:p w14:paraId="7499E541" w14:textId="16E294A8" w:rsidR="0069405A" w:rsidRDefault="0069405A" w:rsidP="0069405A">
      <w:pPr>
        <w:pStyle w:val="af8"/>
        <w:ind w:firstLine="480"/>
        <w:rPr>
          <w:rFonts w:hint="eastAsia"/>
        </w:rPr>
      </w:pPr>
      <w:r>
        <w:rPr>
          <w:rFonts w:hint="eastAsia"/>
        </w:rPr>
        <w:t>（截圖）</w:t>
      </w:r>
    </w:p>
  </w:comment>
  <w:comment w:id="148" w:author="user" w:date="2022-07-14T21:46:00Z" w:initials="u">
    <w:p w14:paraId="02CF23AA" w14:textId="7BC2D3FB" w:rsidR="00C8379A" w:rsidRDefault="00C8379A">
      <w:pPr>
        <w:pStyle w:val="af8"/>
        <w:ind w:firstLine="360"/>
      </w:pPr>
      <w:r>
        <w:rPr>
          <w:rStyle w:val="af7"/>
        </w:rPr>
        <w:annotationRef/>
      </w:r>
      <w:r>
        <w:rPr>
          <w:rFonts w:hint="eastAsia"/>
        </w:rPr>
        <w:t>什麼樣的計算</w:t>
      </w:r>
    </w:p>
  </w:comment>
  <w:comment w:id="150" w:author="user" w:date="2022-07-14T22:21:00Z" w:initials="u">
    <w:p w14:paraId="73A53EEA" w14:textId="766D6168" w:rsidR="00EB28D6" w:rsidRDefault="00EB28D6" w:rsidP="00EB28D6">
      <w:pPr>
        <w:pStyle w:val="af8"/>
        <w:ind w:firstLineChars="111"/>
        <w:rPr>
          <w:rFonts w:hint="eastAsia"/>
        </w:rPr>
      </w:pPr>
      <w:r>
        <w:rPr>
          <w:rStyle w:val="af7"/>
        </w:rPr>
        <w:annotationRef/>
      </w:r>
      <w:r>
        <w:rPr>
          <w:rFonts w:hint="eastAsia"/>
        </w:rPr>
        <w:t>同前，輔助複雜計算能幫助什麼？複雜計算並不是學習重點，重要的是什麼（概念的建立）？</w:t>
      </w:r>
    </w:p>
  </w:comment>
  <w:comment w:id="151" w:author="user" w:date="2022-07-14T22:25:00Z" w:initials="u">
    <w:p w14:paraId="5AB18CD7" w14:textId="3703885C" w:rsidR="0069405A" w:rsidRDefault="0069405A">
      <w:pPr>
        <w:pStyle w:val="af8"/>
        <w:ind w:firstLine="360"/>
      </w:pPr>
      <w:r>
        <w:rPr>
          <w:rStyle w:val="af7"/>
        </w:rPr>
        <w:annotationRef/>
      </w:r>
      <w:r>
        <w:rPr>
          <w:rFonts w:hint="eastAsia"/>
        </w:rPr>
        <w:t>可以做一些分類</w:t>
      </w:r>
    </w:p>
  </w:comment>
  <w:comment w:id="157" w:author="user" w:date="2022-07-14T23:11:00Z" w:initials="u">
    <w:p w14:paraId="69722E7A" w14:textId="28CEE5CF" w:rsidR="0086329E" w:rsidRDefault="0086329E">
      <w:pPr>
        <w:pStyle w:val="af8"/>
        <w:ind w:firstLine="360"/>
      </w:pPr>
      <w:r>
        <w:rPr>
          <w:rStyle w:val="af7"/>
        </w:rPr>
        <w:annotationRef/>
      </w:r>
      <w:r>
        <w:rPr>
          <w:rFonts w:hint="eastAsia"/>
        </w:rPr>
        <w:t>反覆操作就會有幫助嗎？什麼樣的操作比較有效？</w:t>
      </w:r>
    </w:p>
  </w:comment>
  <w:comment w:id="158" w:author="user" w:date="2022-07-14T23:12:00Z" w:initials="u">
    <w:p w14:paraId="4A4025B7" w14:textId="3A01DC01" w:rsidR="0086329E" w:rsidRDefault="0086329E">
      <w:pPr>
        <w:pStyle w:val="af8"/>
        <w:ind w:firstLine="360"/>
        <w:rPr>
          <w:rFonts w:hint="eastAsia"/>
        </w:rPr>
      </w:pPr>
      <w:r>
        <w:rPr>
          <w:rStyle w:val="af7"/>
        </w:rPr>
        <w:annotationRef/>
      </w:r>
      <w:r>
        <w:rPr>
          <w:rFonts w:hint="eastAsia"/>
        </w:rPr>
        <w:t>什麼樣的內容？應有說明、圖示，以解釋為什麼這個主題學生覺得最有幫助</w:t>
      </w:r>
    </w:p>
  </w:comment>
  <w:comment w:id="161" w:author="user" w:date="2022-07-14T23:14:00Z" w:initials="u">
    <w:p w14:paraId="447BD198" w14:textId="4C90DBAE" w:rsidR="0086329E" w:rsidRDefault="0086329E">
      <w:pPr>
        <w:pStyle w:val="af8"/>
        <w:ind w:firstLine="360"/>
      </w:pPr>
      <w:r>
        <w:rPr>
          <w:rStyle w:val="af7"/>
        </w:rPr>
        <w:annotationRef/>
      </w:r>
      <w:r>
        <w:rPr>
          <w:rFonts w:hint="eastAsia"/>
        </w:rPr>
        <w:t>說明回答什麼樣的問題</w:t>
      </w:r>
    </w:p>
    <w:p w14:paraId="1A520DA3" w14:textId="319C3DCD" w:rsidR="0086329E" w:rsidRDefault="0086329E">
      <w:pPr>
        <w:pStyle w:val="af8"/>
        <w:ind w:firstLine="480"/>
        <w:rPr>
          <w:rFonts w:hint="eastAsia"/>
        </w:rPr>
      </w:pPr>
      <w:r>
        <w:rPr>
          <w:rFonts w:hint="eastAsia"/>
        </w:rPr>
        <w:t>並舉例</w:t>
      </w:r>
    </w:p>
  </w:comment>
  <w:comment w:id="166" w:author="user" w:date="2022-07-14T23:17:00Z" w:initials="u">
    <w:p w14:paraId="0E5F366F" w14:textId="7641C6F1" w:rsidR="0086329E" w:rsidRDefault="0086329E" w:rsidP="0086329E">
      <w:pPr>
        <w:pStyle w:val="af8"/>
        <w:ind w:firstLineChars="111"/>
        <w:rPr>
          <w:rFonts w:hint="eastAsia"/>
        </w:rPr>
      </w:pPr>
      <w:r>
        <w:rPr>
          <w:rStyle w:val="af7"/>
        </w:rPr>
        <w:annotationRef/>
      </w:r>
      <w:r>
        <w:rPr>
          <w:rFonts w:hint="eastAsia"/>
        </w:rPr>
        <w:t>什麼樣的概念？舉例</w:t>
      </w:r>
    </w:p>
  </w:comment>
  <w:comment w:id="170" w:author="user" w:date="2022-07-14T23:18:00Z" w:initials="u">
    <w:p w14:paraId="2E0F3EF0" w14:textId="77777777" w:rsidR="00A90EA5" w:rsidRDefault="00A90EA5">
      <w:pPr>
        <w:pStyle w:val="af8"/>
        <w:ind w:firstLine="360"/>
      </w:pPr>
      <w:r>
        <w:rPr>
          <w:rStyle w:val="af7"/>
        </w:rPr>
        <w:annotationRef/>
      </w:r>
      <w:r>
        <w:rPr>
          <w:rFonts w:hint="eastAsia"/>
        </w:rPr>
        <w:t>全文一併檢查文句或邏輯不通順的問題</w:t>
      </w:r>
    </w:p>
    <w:p w14:paraId="77C3C7AF" w14:textId="7A3D4B3A" w:rsidR="00A90EA5" w:rsidRDefault="00A90EA5">
      <w:pPr>
        <w:pStyle w:val="af8"/>
        <w:ind w:firstLine="480"/>
        <w:rPr>
          <w:rFonts w:hint="eastAsia"/>
        </w:rPr>
      </w:pPr>
      <w:r>
        <w:rPr>
          <w:rFonts w:hint="eastAsia"/>
        </w:rPr>
        <w:t>（此處我們不是要討論對人工智慧概念的影響，人工智慧概念不會因為你的教學而改變）</w:t>
      </w:r>
    </w:p>
  </w:comment>
  <w:comment w:id="172" w:author="user" w:date="2022-07-14T23:19:00Z" w:initials="u">
    <w:p w14:paraId="4A62657A" w14:textId="0829B291" w:rsidR="00A90EA5" w:rsidRDefault="00A90EA5">
      <w:pPr>
        <w:pStyle w:val="af8"/>
        <w:ind w:firstLine="360"/>
      </w:pPr>
      <w:r>
        <w:rPr>
          <w:rStyle w:val="af7"/>
        </w:rPr>
        <w:annotationRef/>
      </w:r>
      <w:r>
        <w:rPr>
          <w:rFonts w:hint="eastAsia"/>
        </w:rPr>
        <w:t>結論應更聚焦，直接點出１，　２，　３幾點你認為為何此教學幫助學習人工智慧概念或實作的重要研究發現</w:t>
      </w:r>
    </w:p>
  </w:comment>
  <w:comment w:id="173" w:author="user" w:date="2022-07-14T23:20:00Z" w:initials="u">
    <w:p w14:paraId="65E646B9" w14:textId="65AFC7C2" w:rsidR="00A90EA5" w:rsidRDefault="00A90EA5">
      <w:pPr>
        <w:pStyle w:val="af8"/>
        <w:ind w:firstLine="360"/>
      </w:pPr>
      <w:r>
        <w:rPr>
          <w:rStyle w:val="af7"/>
        </w:rPr>
        <w:annotationRef/>
      </w:r>
      <w:r>
        <w:rPr>
          <w:rFonts w:hint="eastAsia"/>
        </w:rPr>
        <w:t>同前，應明確點出幾點重要的發現</w:t>
      </w:r>
    </w:p>
  </w:comment>
  <w:comment w:id="174" w:author="user" w:date="2022-07-14T23:20:00Z" w:initials="u">
    <w:p w14:paraId="08A43604" w14:textId="1D15B2E6" w:rsidR="00A90EA5" w:rsidRDefault="00A90EA5">
      <w:pPr>
        <w:pStyle w:val="af8"/>
        <w:ind w:firstLine="360"/>
      </w:pPr>
      <w:r>
        <w:rPr>
          <w:rStyle w:val="af7"/>
        </w:rPr>
        <w:annotationRef/>
      </w:r>
      <w:r>
        <w:rPr>
          <w:rFonts w:hint="eastAsia"/>
        </w:rPr>
        <w:t>這個較牽強</w:t>
      </w:r>
    </w:p>
  </w:comment>
  <w:comment w:id="177" w:author="user" w:date="2022-07-14T23:22:00Z" w:initials="u">
    <w:p w14:paraId="17AD33C8" w14:textId="77777777" w:rsidR="002A15E2" w:rsidRDefault="002A15E2">
      <w:pPr>
        <w:pStyle w:val="af8"/>
        <w:ind w:firstLine="360"/>
      </w:pPr>
      <w:r>
        <w:rPr>
          <w:rStyle w:val="af7"/>
        </w:rPr>
        <w:annotationRef/>
      </w:r>
      <w:r>
        <w:rPr>
          <w:rFonts w:hint="eastAsia"/>
        </w:rPr>
        <w:t>所以學生都覺得不重要、不實用？</w:t>
      </w:r>
    </w:p>
    <w:p w14:paraId="3F41C464" w14:textId="77777777" w:rsidR="002A15E2" w:rsidRDefault="002A15E2">
      <w:pPr>
        <w:pStyle w:val="af8"/>
        <w:ind w:firstLine="480"/>
      </w:pPr>
      <w:r>
        <w:rPr>
          <w:rFonts w:hint="eastAsia"/>
        </w:rPr>
        <w:t>學習動機與自我效能這些都只與重要性實用性有關嗎？過去研究發現有關，並不代表其他因素就無關。</w:t>
      </w:r>
    </w:p>
    <w:p w14:paraId="0E3DE3B0" w14:textId="328C0FE2" w:rsidR="002A15E2" w:rsidRDefault="002A15E2">
      <w:pPr>
        <w:pStyle w:val="af8"/>
        <w:ind w:firstLine="480"/>
        <w:rPr>
          <w:rFonts w:hint="eastAsia"/>
        </w:rPr>
      </w:pPr>
      <w:proofErr w:type="gramStart"/>
      <w:r>
        <w:rPr>
          <w:rFonts w:hint="eastAsia"/>
        </w:rPr>
        <w:t>另</w:t>
      </w:r>
      <w:proofErr w:type="gramEnd"/>
      <w:r>
        <w:rPr>
          <w:rFonts w:hint="eastAsia"/>
        </w:rPr>
        <w:t>，若自我效能沒改善，為何覺得自己有理解的比例較高？</w:t>
      </w:r>
    </w:p>
  </w:comment>
  <w:comment w:id="179" w:author="user" w:date="2022-07-14T23:27:00Z" w:initials="u">
    <w:p w14:paraId="2E9E25A3" w14:textId="5178530E" w:rsidR="00231589" w:rsidRDefault="00231589">
      <w:pPr>
        <w:pStyle w:val="af8"/>
        <w:ind w:firstLine="360"/>
      </w:pPr>
      <w:r>
        <w:rPr>
          <w:rStyle w:val="af7"/>
        </w:rPr>
        <w:annotationRef/>
      </w:r>
      <w:r>
        <w:rPr>
          <w:rFonts w:hint="eastAsia"/>
        </w:rPr>
        <w:t>這與模擬式教學無關</w:t>
      </w:r>
    </w:p>
  </w:comment>
  <w:comment w:id="181" w:author="user" w:date="2022-07-14T23:26:00Z" w:initials="u">
    <w:p w14:paraId="25AF8834" w14:textId="258EADD5" w:rsidR="00231589" w:rsidRDefault="00231589">
      <w:pPr>
        <w:pStyle w:val="af8"/>
        <w:ind w:firstLine="360"/>
        <w:rPr>
          <w:rFonts w:hint="eastAsia"/>
        </w:rPr>
      </w:pPr>
      <w:r>
        <w:rPr>
          <w:rStyle w:val="af7"/>
        </w:rPr>
        <w:annotationRef/>
      </w:r>
      <w:r>
        <w:rPr>
          <w:rFonts w:hint="eastAsia"/>
        </w:rPr>
        <w:t>有些研究比較針對某些特定情境，不適合拿來過度推論與解釋</w:t>
      </w:r>
    </w:p>
  </w:comment>
  <w:comment w:id="180" w:author="user" w:date="2022-07-14T23:27:00Z" w:initials="u">
    <w:p w14:paraId="52A41936" w14:textId="748BDE78" w:rsidR="00231589" w:rsidRDefault="00231589">
      <w:pPr>
        <w:pStyle w:val="af8"/>
        <w:ind w:firstLine="360"/>
        <w:rPr>
          <w:rFonts w:hint="eastAsia"/>
        </w:rPr>
      </w:pPr>
      <w:r>
        <w:rPr>
          <w:rStyle w:val="af7"/>
        </w:rPr>
        <w:annotationRef/>
      </w:r>
      <w:r>
        <w:rPr>
          <w:rFonts w:hint="eastAsia"/>
        </w:rPr>
        <w:t>這部分論述較牽強</w:t>
      </w:r>
    </w:p>
  </w:comment>
  <w:comment w:id="182" w:author="user" w:date="2022-07-14T23:27:00Z" w:initials="u">
    <w:p w14:paraId="04116E88" w14:textId="341DF777" w:rsidR="00231589" w:rsidRDefault="00231589">
      <w:pPr>
        <w:pStyle w:val="af8"/>
        <w:ind w:firstLine="360"/>
      </w:pPr>
      <w:r>
        <w:rPr>
          <w:rStyle w:val="af7"/>
        </w:rPr>
        <w:annotationRef/>
      </w:r>
      <w:r>
        <w:rPr>
          <w:rFonts w:hint="eastAsia"/>
        </w:rPr>
        <w:t>應從你實驗結果與發現來給建議</w:t>
      </w:r>
    </w:p>
  </w:comment>
  <w:comment w:id="183" w:author="user" w:date="2022-07-14T23:28:00Z" w:initials="u">
    <w:p w14:paraId="75FE41CB" w14:textId="5311DB8A" w:rsidR="00231589" w:rsidRDefault="00231589">
      <w:pPr>
        <w:pStyle w:val="af8"/>
        <w:ind w:firstLine="360"/>
      </w:pPr>
      <w:r>
        <w:rPr>
          <w:rStyle w:val="af7"/>
        </w:rPr>
        <w:annotationRef/>
      </w:r>
      <w:r>
        <w:rPr>
          <w:rFonts w:hint="eastAsia"/>
        </w:rPr>
        <w:t>同前，此處過度推論過去的文獻</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765EC0" w15:done="0"/>
  <w15:commentEx w15:paraId="4BF232C3" w15:done="0"/>
  <w15:commentEx w15:paraId="13ADC741" w15:done="0"/>
  <w15:commentEx w15:paraId="7B7E2314" w15:done="0"/>
  <w15:commentEx w15:paraId="11A5C83E" w15:done="0"/>
  <w15:commentEx w15:paraId="0BD9F5A4" w15:done="0"/>
  <w15:commentEx w15:paraId="62C627C0" w15:done="0"/>
  <w15:commentEx w15:paraId="725BD2CF" w15:done="0"/>
  <w15:commentEx w15:paraId="3E1B7448" w15:done="0"/>
  <w15:commentEx w15:paraId="5B1CB490" w15:done="0"/>
  <w15:commentEx w15:paraId="79E4A3EF" w15:done="0"/>
  <w15:commentEx w15:paraId="60F6AF0D" w15:done="0"/>
  <w15:commentEx w15:paraId="2413329C" w15:done="0"/>
  <w15:commentEx w15:paraId="199CFBE1" w15:done="0"/>
  <w15:commentEx w15:paraId="52B2C906" w15:done="0"/>
  <w15:commentEx w15:paraId="2B95D3E3" w15:done="0"/>
  <w15:commentEx w15:paraId="7AAD8184" w15:done="0"/>
  <w15:commentEx w15:paraId="7499E541" w15:done="0"/>
  <w15:commentEx w15:paraId="02CF23AA" w15:done="0"/>
  <w15:commentEx w15:paraId="73A53EEA" w15:done="0"/>
  <w15:commentEx w15:paraId="5AB18CD7" w15:done="0"/>
  <w15:commentEx w15:paraId="69722E7A" w15:done="0"/>
  <w15:commentEx w15:paraId="4A4025B7" w15:done="0"/>
  <w15:commentEx w15:paraId="1A520DA3" w15:done="0"/>
  <w15:commentEx w15:paraId="0E5F366F" w15:done="0"/>
  <w15:commentEx w15:paraId="77C3C7AF" w15:done="0"/>
  <w15:commentEx w15:paraId="4A62657A" w15:done="0"/>
  <w15:commentEx w15:paraId="65E646B9" w15:done="0"/>
  <w15:commentEx w15:paraId="08A43604" w15:done="0"/>
  <w15:commentEx w15:paraId="0E3DE3B0" w15:done="0"/>
  <w15:commentEx w15:paraId="2E9E25A3" w15:done="0"/>
  <w15:commentEx w15:paraId="25AF8834" w15:done="0"/>
  <w15:commentEx w15:paraId="52A41936" w15:done="0"/>
  <w15:commentEx w15:paraId="04116E88" w15:done="0"/>
  <w15:commentEx w15:paraId="75FE41C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148C6" w14:textId="77777777" w:rsidR="006A2092" w:rsidRDefault="006A2092" w:rsidP="00D3535B">
      <w:pPr>
        <w:spacing w:line="240" w:lineRule="auto"/>
        <w:ind w:firstLine="480"/>
      </w:pPr>
      <w:r>
        <w:separator/>
      </w:r>
    </w:p>
  </w:endnote>
  <w:endnote w:type="continuationSeparator" w:id="0">
    <w:p w14:paraId="0C56175B" w14:textId="77777777" w:rsidR="006A2092" w:rsidRDefault="006A2092" w:rsidP="00D3535B">
      <w:pPr>
        <w:spacing w:line="240" w:lineRule="auto"/>
        <w:ind w:firstLine="480"/>
      </w:pPr>
      <w:r>
        <w:continuationSeparator/>
      </w:r>
    </w:p>
  </w:endnote>
  <w:endnote w:type="continuationNotice" w:id="1">
    <w:p w14:paraId="43714D4C" w14:textId="77777777" w:rsidR="006A2092" w:rsidRDefault="006A209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楷體-簡">
    <w:altName w:val="Microsoft YaHei Light"/>
    <w:charset w:val="86"/>
    <w:family w:val="auto"/>
    <w:pitch w:val="variable"/>
    <w:sig w:usb0="00000000" w:usb1="280F3C52" w:usb2="00000016" w:usb3="00000000" w:csb0="0004001F" w:csb1="00000000"/>
  </w:font>
  <w:font w:name="Kaiti SC">
    <w:altName w:val="﷽﷽﷽﷽﷽﷽﷽﷽t YaHei"/>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KAITI SC BLACK">
    <w:altName w:val="Microsoft YaHei Light"/>
    <w:charset w:val="86"/>
    <w:family w:val="auto"/>
    <w:pitch w:val="variable"/>
    <w:sig w:usb0="00000000" w:usb1="280F3C52" w:usb2="00000016" w:usb3="00000000" w:csb0="0004001F" w:csb1="00000000"/>
  </w:font>
  <w:font w:name="Yu Mincho">
    <w:altName w:val="Yu Gothic UI"/>
    <w:charset w:val="80"/>
    <w:family w:val="roman"/>
    <w:pitch w:val="variable"/>
    <w:sig w:usb0="800002E7" w:usb1="2AC7FCFF" w:usb2="00000012" w:usb3="00000000" w:csb0="0002009F" w:csb1="00000000"/>
  </w:font>
  <w:font w:name="BiauKai">
    <w:altName w:val="微軟正黑體"/>
    <w:charset w:val="88"/>
    <w:family w:val="auto"/>
    <w:pitch w:val="variable"/>
    <w:sig w:usb0="00000000" w:usb1="08080000" w:usb2="00000010" w:usb3="00000000" w:csb0="00100001" w:csb1="00000000"/>
  </w:font>
  <w:font w:name="Cambria">
    <w:panose1 w:val="02040503050406030204"/>
    <w:charset w:val="00"/>
    <w:family w:val="roman"/>
    <w:pitch w:val="variable"/>
    <w:sig w:usb0="E00006FF" w:usb1="420024FF" w:usb2="02000000" w:usb3="00000000" w:csb0="0000019F" w:csb1="00000000"/>
  </w:font>
  <w:font w:name="Apple Color Emoji">
    <w:altName w:val="MS Gothic"/>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D0992" w14:textId="77777777" w:rsidR="005C0B2E" w:rsidRDefault="005C0B2E">
    <w:pPr>
      <w:pStyle w:val="ab"/>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05773"/>
      <w:docPartObj>
        <w:docPartGallery w:val="Page Numbers (Bottom of Page)"/>
        <w:docPartUnique/>
      </w:docPartObj>
    </w:sdtPr>
    <w:sdtEndPr/>
    <w:sdtContent>
      <w:p w14:paraId="47AFC9F4" w14:textId="2CF0E7E0" w:rsidR="005C0B2E" w:rsidRDefault="005C0B2E">
        <w:pPr>
          <w:pStyle w:val="ab"/>
          <w:ind w:firstLine="400"/>
          <w:jc w:val="center"/>
        </w:pPr>
        <w:r>
          <w:fldChar w:fldCharType="begin"/>
        </w:r>
        <w:r>
          <w:instrText>PAGE   \* MERGEFORMAT</w:instrText>
        </w:r>
        <w:r>
          <w:fldChar w:fldCharType="separate"/>
        </w:r>
        <w:r w:rsidR="001F45D1" w:rsidRPr="001F45D1">
          <w:rPr>
            <w:noProof/>
            <w:lang w:val="zh-TW"/>
          </w:rPr>
          <w:t>71</w:t>
        </w:r>
        <w:r>
          <w:fldChar w:fldCharType="end"/>
        </w:r>
      </w:p>
    </w:sdtContent>
  </w:sdt>
  <w:p w14:paraId="3DE36D75" w14:textId="77777777" w:rsidR="005C0B2E" w:rsidRDefault="005C0B2E">
    <w:pPr>
      <w:pStyle w:val="ab"/>
      <w:ind w:firstLine="4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61828" w14:textId="77777777" w:rsidR="005C0B2E" w:rsidRDefault="005C0B2E">
    <w:pPr>
      <w:pStyle w:val="ab"/>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94E00" w14:textId="77777777" w:rsidR="006A2092" w:rsidRDefault="006A2092" w:rsidP="00D3535B">
      <w:pPr>
        <w:spacing w:line="240" w:lineRule="auto"/>
        <w:ind w:firstLine="480"/>
      </w:pPr>
      <w:r>
        <w:separator/>
      </w:r>
    </w:p>
  </w:footnote>
  <w:footnote w:type="continuationSeparator" w:id="0">
    <w:p w14:paraId="4FA6B840" w14:textId="77777777" w:rsidR="006A2092" w:rsidRDefault="006A2092" w:rsidP="00D3535B">
      <w:pPr>
        <w:spacing w:line="240" w:lineRule="auto"/>
        <w:ind w:firstLine="480"/>
      </w:pPr>
      <w:r>
        <w:continuationSeparator/>
      </w:r>
    </w:p>
  </w:footnote>
  <w:footnote w:type="continuationNotice" w:id="1">
    <w:p w14:paraId="300C19E6" w14:textId="77777777" w:rsidR="006A2092" w:rsidRDefault="006A2092">
      <w:pPr>
        <w:spacing w:line="240" w:lineRule="auto"/>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6B519" w14:textId="77777777" w:rsidR="005C0B2E" w:rsidRDefault="005C0B2E" w:rsidP="00BD52D2">
    <w:pPr>
      <w:pStyle w:val="a9"/>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52E7F" w14:textId="77777777" w:rsidR="005C0B2E" w:rsidRDefault="005C0B2E" w:rsidP="00BD52D2">
    <w:pPr>
      <w:pStyle w:val="a9"/>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CB866" w14:textId="77777777" w:rsidR="005C0B2E" w:rsidRDefault="005C0B2E">
    <w:pPr>
      <w:pStyle w:val="a9"/>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bordersDoNotSurroundHeader/>
  <w:bordersDoNotSurroundFooter/>
  <w:hideSpellingErrors/>
  <w:proofState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IwMzQ0MjYyNjEwNbdU0lEKTi0uzszPAykwqgUA++wlVSwAAAA="/>
  </w:docVars>
  <w:rsids>
    <w:rsidRoot w:val="00C94BD1"/>
    <w:rsid w:val="000033C4"/>
    <w:rsid w:val="00003CE9"/>
    <w:rsid w:val="000052FB"/>
    <w:rsid w:val="00012DBA"/>
    <w:rsid w:val="0001371B"/>
    <w:rsid w:val="00013FE4"/>
    <w:rsid w:val="0001402D"/>
    <w:rsid w:val="000152E7"/>
    <w:rsid w:val="00021481"/>
    <w:rsid w:val="000233C6"/>
    <w:rsid w:val="000233DE"/>
    <w:rsid w:val="000278FE"/>
    <w:rsid w:val="000323B5"/>
    <w:rsid w:val="00034313"/>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5D1"/>
    <w:rsid w:val="001F48E6"/>
    <w:rsid w:val="001F62D5"/>
    <w:rsid w:val="001F6F46"/>
    <w:rsid w:val="001F73B1"/>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1589"/>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404F"/>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5E2"/>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553"/>
    <w:rsid w:val="00302E49"/>
    <w:rsid w:val="00303F8B"/>
    <w:rsid w:val="00305060"/>
    <w:rsid w:val="003077DD"/>
    <w:rsid w:val="00310A3B"/>
    <w:rsid w:val="00315120"/>
    <w:rsid w:val="00315AEC"/>
    <w:rsid w:val="00317274"/>
    <w:rsid w:val="003178BD"/>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1BD3"/>
    <w:rsid w:val="003821BA"/>
    <w:rsid w:val="00382D39"/>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0E6C"/>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5414"/>
    <w:rsid w:val="00446164"/>
    <w:rsid w:val="00446990"/>
    <w:rsid w:val="00447442"/>
    <w:rsid w:val="00452881"/>
    <w:rsid w:val="00456884"/>
    <w:rsid w:val="00457FBE"/>
    <w:rsid w:val="00460510"/>
    <w:rsid w:val="0046091F"/>
    <w:rsid w:val="0046153D"/>
    <w:rsid w:val="00461B3E"/>
    <w:rsid w:val="004620BF"/>
    <w:rsid w:val="004646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3627C"/>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0EE8"/>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0B2E"/>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623D"/>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05A"/>
    <w:rsid w:val="00694BFA"/>
    <w:rsid w:val="006969A5"/>
    <w:rsid w:val="00697980"/>
    <w:rsid w:val="006979C1"/>
    <w:rsid w:val="00697B97"/>
    <w:rsid w:val="006A2092"/>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329E"/>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05C20"/>
    <w:rsid w:val="00910546"/>
    <w:rsid w:val="009108B9"/>
    <w:rsid w:val="00912D84"/>
    <w:rsid w:val="00913092"/>
    <w:rsid w:val="00913D7F"/>
    <w:rsid w:val="0091501F"/>
    <w:rsid w:val="00916BDB"/>
    <w:rsid w:val="00917DF4"/>
    <w:rsid w:val="009216BA"/>
    <w:rsid w:val="009233F9"/>
    <w:rsid w:val="00923A21"/>
    <w:rsid w:val="00926846"/>
    <w:rsid w:val="00926B49"/>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42FA"/>
    <w:rsid w:val="00966A8B"/>
    <w:rsid w:val="00967088"/>
    <w:rsid w:val="00967CCA"/>
    <w:rsid w:val="00971D65"/>
    <w:rsid w:val="0097380A"/>
    <w:rsid w:val="009751C5"/>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62F"/>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28"/>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0EA5"/>
    <w:rsid w:val="00A918DA"/>
    <w:rsid w:val="00A91987"/>
    <w:rsid w:val="00A91FAB"/>
    <w:rsid w:val="00A928C6"/>
    <w:rsid w:val="00A93B20"/>
    <w:rsid w:val="00A96609"/>
    <w:rsid w:val="00A96A44"/>
    <w:rsid w:val="00A976A9"/>
    <w:rsid w:val="00AA1463"/>
    <w:rsid w:val="00AA29B5"/>
    <w:rsid w:val="00AA2A3A"/>
    <w:rsid w:val="00AA4427"/>
    <w:rsid w:val="00AA55ED"/>
    <w:rsid w:val="00AA72DA"/>
    <w:rsid w:val="00AB108B"/>
    <w:rsid w:val="00AB3350"/>
    <w:rsid w:val="00AC122C"/>
    <w:rsid w:val="00AC3BC5"/>
    <w:rsid w:val="00AC5E21"/>
    <w:rsid w:val="00AC673E"/>
    <w:rsid w:val="00AD2BD7"/>
    <w:rsid w:val="00AD512E"/>
    <w:rsid w:val="00AD5917"/>
    <w:rsid w:val="00AD5D74"/>
    <w:rsid w:val="00AD72F2"/>
    <w:rsid w:val="00AE4DC9"/>
    <w:rsid w:val="00AE4F3B"/>
    <w:rsid w:val="00AE5297"/>
    <w:rsid w:val="00AE6084"/>
    <w:rsid w:val="00AE6E67"/>
    <w:rsid w:val="00AF32B1"/>
    <w:rsid w:val="00AF674C"/>
    <w:rsid w:val="00B05E53"/>
    <w:rsid w:val="00B070A2"/>
    <w:rsid w:val="00B12821"/>
    <w:rsid w:val="00B12FB6"/>
    <w:rsid w:val="00B17C19"/>
    <w:rsid w:val="00B21BFC"/>
    <w:rsid w:val="00B23D97"/>
    <w:rsid w:val="00B24ED3"/>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72F"/>
    <w:rsid w:val="00B53CEE"/>
    <w:rsid w:val="00B54A9D"/>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4D4C"/>
    <w:rsid w:val="00C16FF0"/>
    <w:rsid w:val="00C20C52"/>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47FE8"/>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379A"/>
    <w:rsid w:val="00C8445B"/>
    <w:rsid w:val="00C85F44"/>
    <w:rsid w:val="00C86D96"/>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1737"/>
    <w:rsid w:val="00DB3EE7"/>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5BEE"/>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2A6"/>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1FB0"/>
    <w:rsid w:val="00EB28D6"/>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5D5"/>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334"/>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4A"/>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microsoft.com/office/2011/relationships/commentsExtended" Target="commentsExtended.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microsoft.com/office/2011/relationships/people" Target="peop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3BA71-0841-498C-A308-4CC779DE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190</Pages>
  <Words>13586</Words>
  <Characters>77446</Characters>
  <Application>Microsoft Office Word</Application>
  <DocSecurity>0</DocSecurity>
  <Lines>645</Lines>
  <Paragraphs>181</Paragraphs>
  <ScaleCrop>false</ScaleCrop>
  <Company/>
  <LinksUpToDate>false</LinksUpToDate>
  <CharactersWithSpaces>90851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user</cp:lastModifiedBy>
  <cp:revision>56</cp:revision>
  <cp:lastPrinted>2022-07-07T12:38:00Z</cp:lastPrinted>
  <dcterms:created xsi:type="dcterms:W3CDTF">2022-07-12T01:02:00Z</dcterms:created>
  <dcterms:modified xsi:type="dcterms:W3CDTF">2022-07-14T15:30:00Z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