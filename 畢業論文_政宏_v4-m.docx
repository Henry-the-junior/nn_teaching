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416DBE7A" w14:textId="03271C78" w:rsidR="00137F7B" w:rsidRDefault="00137F7B" w:rsidP="00AA1898">
      <w:pPr>
        <w:ind w:firstLine="480"/>
      </w:pPr>
      <w:r>
        <w:rPr>
          <w:rFonts w:hint="eastAsia"/>
        </w:rPr>
        <w:t>當今社會中，人工智慧影響我們的生活面向甚廣。目前國際上的教育相關政策也將人工智慧議題納入探討，並期望從小教導孩子人工智慧</w:t>
      </w:r>
      <w:ins w:id="4" w:author="user" w:date="2022-07-21T23:57:00Z">
        <w:r w:rsidR="00EC3991">
          <w:rPr>
            <w:rFonts w:hint="eastAsia"/>
          </w:rPr>
          <w:t>相關知能</w:t>
        </w:r>
      </w:ins>
      <w:commentRangeStart w:id="5"/>
      <w:del w:id="6" w:author="user" w:date="2022-07-21T23:57:00Z">
        <w:r w:rsidDel="00EC3991">
          <w:rPr>
            <w:rFonts w:hint="eastAsia"/>
          </w:rPr>
          <w:delText>素養</w:delText>
        </w:r>
      </w:del>
      <w:commentRangeEnd w:id="5"/>
      <w:r w:rsidR="00EC3991">
        <w:rPr>
          <w:rStyle w:val="af7"/>
        </w:rPr>
        <w:commentReference w:id="5"/>
      </w:r>
      <w:r>
        <w:rPr>
          <w:rFonts w:hint="eastAsia"/>
        </w:rPr>
        <w:t>，但</w:t>
      </w:r>
      <w:ins w:id="7" w:author="user" w:date="2022-07-21T23:57:00Z">
        <w:r w:rsidR="00EC3991">
          <w:rPr>
            <w:rFonts w:hint="eastAsia"/>
          </w:rPr>
          <w:t>多數</w:t>
        </w:r>
      </w:ins>
      <w:ins w:id="8" w:author="user" w:date="2022-07-21T23:58:00Z">
        <w:r w:rsidR="00EC3991">
          <w:rPr>
            <w:rFonts w:hint="eastAsia"/>
          </w:rPr>
          <w:t>人工智慧</w:t>
        </w:r>
      </w:ins>
      <w:ins w:id="9" w:author="user" w:date="2022-07-21T23:57:00Z">
        <w:r w:rsidR="00EC3991">
          <w:rPr>
            <w:rFonts w:hint="eastAsia"/>
          </w:rPr>
          <w:t>教學或</w:t>
        </w:r>
      </w:ins>
      <w:ins w:id="10" w:author="user" w:date="2022-07-21T23:58:00Z">
        <w:r w:rsidR="00EC3991">
          <w:rPr>
            <w:rFonts w:hint="eastAsia"/>
          </w:rPr>
          <w:t>相關</w:t>
        </w:r>
      </w:ins>
      <w:del w:id="11" w:author="user" w:date="2022-07-21T23:57:00Z">
        <w:r w:rsidDel="00EC3991">
          <w:rPr>
            <w:rFonts w:hint="eastAsia"/>
          </w:rPr>
          <w:delText>相關</w:delText>
        </w:r>
      </w:del>
      <w:del w:id="12" w:author="user" w:date="2022-07-21T23:58:00Z">
        <w:r w:rsidDel="00EC3991">
          <w:rPr>
            <w:rFonts w:hint="eastAsia"/>
          </w:rPr>
          <w:delText>教育</w:delText>
        </w:r>
      </w:del>
      <w:r>
        <w:rPr>
          <w:rFonts w:hint="eastAsia"/>
        </w:rPr>
        <w:t>研究多</w:t>
      </w:r>
      <w:ins w:id="13" w:author="user" w:date="2022-07-21T23:58:00Z">
        <w:r w:rsidR="00EC3991">
          <w:rPr>
            <w:rFonts w:hint="eastAsia"/>
          </w:rPr>
          <w:t>針對</w:t>
        </w:r>
      </w:ins>
      <w:del w:id="14" w:author="user" w:date="2022-07-21T23:58:00Z">
        <w:r w:rsidDel="00EC3991">
          <w:rPr>
            <w:rFonts w:hint="eastAsia"/>
          </w:rPr>
          <w:delText>數落實在</w:delText>
        </w:r>
      </w:del>
      <w:r>
        <w:rPr>
          <w:rFonts w:hint="eastAsia"/>
        </w:rPr>
        <w:t>大學或研究所課程，</w:t>
      </w:r>
      <w:ins w:id="15" w:author="user" w:date="2022-07-21T23:59:00Z">
        <w:r w:rsidR="00EC3991">
          <w:rPr>
            <w:rFonts w:hint="eastAsia"/>
          </w:rPr>
          <w:t>較少針對</w:t>
        </w:r>
      </w:ins>
      <w:del w:id="16" w:author="user" w:date="2022-07-21T23:59:00Z">
        <w:r w:rsidDel="00EC3991">
          <w:rPr>
            <w:rFonts w:hint="eastAsia"/>
          </w:rPr>
          <w:delText>對於</w:delText>
        </w:r>
      </w:del>
      <w:ins w:id="17" w:author="user" w:date="2022-07-22T00:16:00Z">
        <w:r w:rsidR="00DB5C4E">
          <w:rPr>
            <w:rFonts w:hint="eastAsia"/>
          </w:rPr>
          <w:t>中、</w:t>
        </w:r>
      </w:ins>
      <w:del w:id="18" w:author="user" w:date="2022-07-22T00:16:00Z">
        <w:r w:rsidDel="00DB5C4E">
          <w:rPr>
            <w:rFonts w:hint="eastAsia"/>
          </w:rPr>
          <w:delText>國高中、國</w:delText>
        </w:r>
      </w:del>
      <w:r>
        <w:rPr>
          <w:rFonts w:hint="eastAsia"/>
        </w:rPr>
        <w:t>小</w:t>
      </w:r>
      <w:ins w:id="19" w:author="user" w:date="2022-07-22T00:16:00Z">
        <w:r w:rsidR="00DB5C4E">
          <w:rPr>
            <w:rFonts w:hint="eastAsia"/>
          </w:rPr>
          <w:t>學</w:t>
        </w:r>
      </w:ins>
      <w:r>
        <w:rPr>
          <w:rFonts w:hint="eastAsia"/>
        </w:rPr>
        <w:t>階段的教育需求</w:t>
      </w:r>
      <w:del w:id="20" w:author="user" w:date="2022-07-21T23:59:00Z">
        <w:r w:rsidDel="00EC3991">
          <w:rPr>
            <w:rFonts w:hint="eastAsia"/>
          </w:rPr>
          <w:delText>而言</w:delText>
        </w:r>
      </w:del>
      <w:ins w:id="21" w:author="user" w:date="2022-07-21T23:59:00Z">
        <w:r w:rsidR="00EC3991">
          <w:rPr>
            <w:rFonts w:hint="eastAsia"/>
          </w:rPr>
          <w:t>設計人工智慧課程</w:t>
        </w:r>
      </w:ins>
      <w:del w:id="22" w:author="user" w:date="2022-07-21T23:59:00Z">
        <w:r w:rsidDel="00EC3991">
          <w:rPr>
            <w:rFonts w:hint="eastAsia"/>
          </w:rPr>
          <w:delText>，較</w:delText>
        </w:r>
      </w:del>
      <w:del w:id="23" w:author="user" w:date="2022-07-21T23:58:00Z">
        <w:r w:rsidDel="00EC3991">
          <w:rPr>
            <w:rFonts w:hint="eastAsia"/>
          </w:rPr>
          <w:delText>為</w:delText>
        </w:r>
      </w:del>
      <w:del w:id="24" w:author="user" w:date="2022-07-21T23:59:00Z">
        <w:r w:rsidDel="00EC3991">
          <w:rPr>
            <w:rFonts w:hint="eastAsia"/>
          </w:rPr>
          <w:delText>缺乏參考方針</w:delText>
        </w:r>
      </w:del>
      <w:r>
        <w:rPr>
          <w:rFonts w:hint="eastAsia"/>
        </w:rPr>
        <w:t>。</w:t>
      </w:r>
      <w:del w:id="25" w:author="user" w:date="2022-07-21T23:59:00Z">
        <w:r w:rsidDel="00EC3991">
          <w:rPr>
            <w:rFonts w:hint="eastAsia"/>
          </w:rPr>
          <w:delText>然而</w:delText>
        </w:r>
      </w:del>
      <w:ins w:id="26" w:author="user" w:date="2022-07-21T23:59:00Z">
        <w:r w:rsidR="00EC3991">
          <w:rPr>
            <w:rFonts w:hint="eastAsia"/>
          </w:rPr>
          <w:t>再者</w:t>
        </w:r>
      </w:ins>
      <w:r>
        <w:rPr>
          <w:rFonts w:hint="eastAsia"/>
        </w:rPr>
        <w:t>，人工智慧相關的學習主題包含許多抽象概念或</w:t>
      </w:r>
      <w:ins w:id="27" w:author="user" w:date="2022-07-22T00:14:00Z">
        <w:r w:rsidR="00DB5C4E">
          <w:rPr>
            <w:rFonts w:hint="eastAsia"/>
          </w:rPr>
          <w:t>複雜</w:t>
        </w:r>
      </w:ins>
      <w:r>
        <w:rPr>
          <w:rFonts w:hint="eastAsia"/>
        </w:rPr>
        <w:t>運算</w:t>
      </w:r>
      <w:del w:id="28" w:author="user" w:date="2022-07-22T00:14:00Z">
        <w:r w:rsidDel="00DB5C4E">
          <w:rPr>
            <w:rFonts w:hint="eastAsia"/>
          </w:rPr>
          <w:delText>過程</w:delText>
        </w:r>
      </w:del>
      <w:r>
        <w:rPr>
          <w:rFonts w:hint="eastAsia"/>
        </w:rPr>
        <w:t>，</w:t>
      </w:r>
      <w:del w:id="29" w:author="user" w:date="2022-07-22T00:15:00Z">
        <w:r w:rsidDel="00DB5C4E">
          <w:rPr>
            <w:rFonts w:hint="eastAsia"/>
          </w:rPr>
          <w:delText>會使學生難以將其知識與生活經驗連結，造成學生不知如何運用程式撰寫問題解決方法</w:delText>
        </w:r>
      </w:del>
      <w:ins w:id="30" w:author="user" w:date="2022-07-22T00:15:00Z">
        <w:r w:rsidR="00DB5C4E">
          <w:rPr>
            <w:rFonts w:hint="eastAsia"/>
          </w:rPr>
          <w:t>對於</w:t>
        </w:r>
      </w:ins>
      <w:ins w:id="31" w:author="user" w:date="2022-07-22T00:17:00Z">
        <w:r w:rsidR="00DB5C4E">
          <w:rPr>
            <w:rFonts w:hint="eastAsia"/>
          </w:rPr>
          <w:t>較小學習年段的學習者</w:t>
        </w:r>
      </w:ins>
      <w:ins w:id="32" w:author="user" w:date="2022-07-22T00:16:00Z">
        <w:r w:rsidR="00DB5C4E">
          <w:rPr>
            <w:rFonts w:hint="eastAsia"/>
          </w:rPr>
          <w:t>來說</w:t>
        </w:r>
      </w:ins>
      <w:ins w:id="33" w:author="user" w:date="2022-07-22T00:15:00Z">
        <w:r w:rsidR="00DB5C4E">
          <w:rPr>
            <w:rFonts w:hint="eastAsia"/>
          </w:rPr>
          <w:t>是困難的</w:t>
        </w:r>
      </w:ins>
      <w:ins w:id="34" w:author="user" w:date="2022-07-22T00:16:00Z">
        <w:r w:rsidR="00DB5C4E">
          <w:rPr>
            <w:rFonts w:hint="eastAsia"/>
          </w:rPr>
          <w:t>學習</w:t>
        </w:r>
      </w:ins>
      <w:ins w:id="35" w:author="user" w:date="2022-07-22T00:15:00Z">
        <w:r w:rsidR="00DB5C4E">
          <w:rPr>
            <w:rFonts w:hint="eastAsia"/>
          </w:rPr>
          <w:t>主題</w:t>
        </w:r>
      </w:ins>
      <w:r>
        <w:rPr>
          <w:rFonts w:hint="eastAsia"/>
        </w:rPr>
        <w:t>。</w:t>
      </w:r>
    </w:p>
    <w:p w14:paraId="28ABD4A4" w14:textId="7D25E1B6" w:rsidR="00AA1898" w:rsidRPr="00AA1898" w:rsidRDefault="00137F7B" w:rsidP="00DB5C4E">
      <w:pPr>
        <w:ind w:firstLine="480"/>
        <w:pPrChange w:id="36" w:author="user" w:date="2022-07-22T00:18:00Z">
          <w:pPr>
            <w:ind w:firstLine="480"/>
          </w:pPr>
        </w:pPrChange>
      </w:pPr>
      <w:del w:id="37" w:author="user" w:date="2022-07-22T00:17:00Z">
        <w:r w:rsidDel="00DB5C4E">
          <w:rPr>
            <w:rFonts w:hint="eastAsia"/>
          </w:rPr>
          <w:delText>為幫助學生理解人工智慧，</w:delText>
        </w:r>
      </w:del>
      <w:r>
        <w:rPr>
          <w:rFonts w:hint="eastAsia"/>
        </w:rPr>
        <w:t>本研究</w:t>
      </w:r>
      <w:ins w:id="38" w:author="user" w:date="2022-07-22T00:17:00Z">
        <w:r w:rsidR="00DB5C4E">
          <w:rPr>
            <w:rFonts w:hint="eastAsia"/>
          </w:rPr>
          <w:t>針對高中年段的學生，設計</w:t>
        </w:r>
      </w:ins>
      <w:del w:id="39" w:author="user" w:date="2022-07-22T00:18:00Z">
        <w:r w:rsidDel="00DB5C4E">
          <w:rPr>
            <w:rFonts w:hint="eastAsia"/>
          </w:rPr>
          <w:delText>發展</w:delText>
        </w:r>
      </w:del>
      <w:r>
        <w:rPr>
          <w:rFonts w:hint="eastAsia"/>
        </w:rPr>
        <w:t>視覺化模擬輔助人工智慧</w:t>
      </w:r>
      <w:ins w:id="40" w:author="user" w:date="2022-07-22T00:18:00Z">
        <w:r w:rsidR="00DB5C4E">
          <w:rPr>
            <w:rFonts w:hint="eastAsia"/>
          </w:rPr>
          <w:t>教學策略，並發展</w:t>
        </w:r>
      </w:ins>
      <w:r>
        <w:rPr>
          <w:rFonts w:hint="eastAsia"/>
        </w:rPr>
        <w:t>學習平台，</w:t>
      </w:r>
      <w:del w:id="41" w:author="user" w:date="2022-07-22T00:18:00Z">
        <w:r w:rsidDel="00DB5C4E">
          <w:rPr>
            <w:rFonts w:hint="eastAsia"/>
          </w:rPr>
          <w:delText>並提出模擬式教學策略，</w:delText>
        </w:r>
      </w:del>
      <w:ins w:id="42" w:author="user" w:date="2022-07-22T00:18:00Z">
        <w:r w:rsidR="00DB5C4E">
          <w:rPr>
            <w:rFonts w:hint="eastAsia"/>
          </w:rPr>
          <w:t>透過</w:t>
        </w:r>
      </w:ins>
      <w:del w:id="43" w:author="user" w:date="2022-07-22T00:18:00Z">
        <w:r w:rsidDel="00DB5C4E">
          <w:rPr>
            <w:rFonts w:hint="eastAsia"/>
          </w:rPr>
          <w:delText>包含</w:delText>
        </w:r>
      </w:del>
      <w:r>
        <w:rPr>
          <w:rFonts w:hint="eastAsia"/>
        </w:rPr>
        <w:t>「概念理解」、「概念反思」、「概念應用」三</w:t>
      </w:r>
      <w:ins w:id="44" w:author="user" w:date="2022-07-22T00:19:00Z">
        <w:r w:rsidR="00DB5C4E">
          <w:rPr>
            <w:rFonts w:hint="eastAsia"/>
          </w:rPr>
          <w:t>個</w:t>
        </w:r>
      </w:ins>
      <w:del w:id="45" w:author="user" w:date="2022-07-22T00:19:00Z">
        <w:r w:rsidDel="00DB5C4E">
          <w:rPr>
            <w:rFonts w:hint="eastAsia"/>
          </w:rPr>
          <w:delText>項</w:delText>
        </w:r>
      </w:del>
      <w:r>
        <w:rPr>
          <w:rFonts w:hint="eastAsia"/>
        </w:rPr>
        <w:t>教學</w:t>
      </w:r>
      <w:commentRangeStart w:id="46"/>
      <w:ins w:id="47" w:author="user" w:date="2022-07-22T00:18:00Z">
        <w:r w:rsidR="00DB5C4E">
          <w:rPr>
            <w:rFonts w:hint="eastAsia"/>
          </w:rPr>
          <w:t>步驟</w:t>
        </w:r>
        <w:commentRangeEnd w:id="46"/>
        <w:r w:rsidR="00DB5C4E">
          <w:rPr>
            <w:rStyle w:val="af7"/>
          </w:rPr>
          <w:commentReference w:id="46"/>
        </w:r>
      </w:ins>
      <w:ins w:id="48" w:author="user" w:date="2022-07-22T00:19:00Z">
        <w:r w:rsidR="00DB5C4E">
          <w:rPr>
            <w:rFonts w:hint="eastAsia"/>
          </w:rPr>
          <w:t>引導學生進行概念學習</w:t>
        </w:r>
      </w:ins>
      <w:del w:id="49" w:author="user" w:date="2022-07-22T00:18:00Z">
        <w:r w:rsidDel="00DB5C4E">
          <w:rPr>
            <w:rFonts w:hint="eastAsia"/>
          </w:rPr>
          <w:delText>流程</w:delText>
        </w:r>
      </w:del>
      <w:ins w:id="50" w:author="user" w:date="2022-07-22T00:19:00Z">
        <w:r w:rsidR="00DB5C4E">
          <w:rPr>
            <w:rFonts w:hint="eastAsia"/>
          </w:rPr>
          <w:t>。本研究</w:t>
        </w:r>
      </w:ins>
      <w:del w:id="51" w:author="user" w:date="2022-07-22T00:19:00Z">
        <w:r w:rsidDel="00DB5C4E">
          <w:rPr>
            <w:rFonts w:hint="eastAsia"/>
          </w:rPr>
          <w:delText>，</w:delText>
        </w:r>
      </w:del>
      <w:ins w:id="52" w:author="user" w:date="2022-07-22T00:19:00Z">
        <w:r w:rsidR="00DB5C4E">
          <w:rPr>
            <w:rFonts w:hint="eastAsia"/>
          </w:rPr>
          <w:t>以</w:t>
        </w:r>
      </w:ins>
      <w:del w:id="53" w:author="user" w:date="2022-07-22T00:19:00Z">
        <w:r w:rsidDel="00DB5C4E">
          <w:rPr>
            <w:rFonts w:hint="eastAsia"/>
          </w:rPr>
          <w:delText>並透過</w:delText>
        </w:r>
      </w:del>
      <w:r>
        <w:rPr>
          <w:rFonts w:hint="eastAsia"/>
        </w:rPr>
        <w:t>實證研究探討</w:t>
      </w:r>
      <w:ins w:id="54" w:author="user" w:date="2022-07-22T00:19:00Z">
        <w:r w:rsidR="00DB5C4E">
          <w:rPr>
            <w:rFonts w:hint="eastAsia"/>
          </w:rPr>
          <w:t>所發展的</w:t>
        </w:r>
      </w:ins>
      <w:r>
        <w:rPr>
          <w:rFonts w:hint="eastAsia"/>
        </w:rPr>
        <w:t>視覺化模擬輔助教學對於學生的人工智慧學習成就、學習態度、</w:t>
      </w:r>
      <w:commentRangeStart w:id="55"/>
      <w:r>
        <w:rPr>
          <w:rFonts w:hint="eastAsia"/>
        </w:rPr>
        <w:t>課堂</w:t>
      </w:r>
      <w:commentRangeEnd w:id="55"/>
      <w:r w:rsidR="00DB5C4E">
        <w:rPr>
          <w:rStyle w:val="af7"/>
        </w:rPr>
        <w:commentReference w:id="55"/>
      </w:r>
      <w:r>
        <w:rPr>
          <w:rFonts w:hint="eastAsia"/>
        </w:rPr>
        <w:t>感受之影響，以及視覺化模擬輔助</w:t>
      </w:r>
      <w:ins w:id="56" w:author="user" w:date="2022-07-22T00:21:00Z">
        <w:r w:rsidR="00263779">
          <w:rPr>
            <w:rFonts w:hint="eastAsia"/>
          </w:rPr>
          <w:t>教學</w:t>
        </w:r>
      </w:ins>
      <w:r>
        <w:rPr>
          <w:rFonts w:hint="eastAsia"/>
        </w:rPr>
        <w:t>與傳統教學之差異。</w:t>
      </w:r>
      <w:r w:rsidR="00A8388F" w:rsidRPr="00A8388F">
        <w:rPr>
          <w:rFonts w:hint="eastAsia"/>
        </w:rPr>
        <w:t>從教學實驗結果發現：</w:t>
      </w:r>
    </w:p>
    <w:p w14:paraId="4BBDA889" w14:textId="77777777" w:rsidR="00AB0B61" w:rsidRDefault="00AB0B61" w:rsidP="00AB0B61">
      <w:pPr>
        <w:ind w:firstLineChars="0" w:firstLine="0"/>
        <w:rPr>
          <w:b/>
          <w:bCs/>
        </w:rPr>
      </w:pPr>
      <w:r w:rsidRPr="00AB0B61">
        <w:rPr>
          <w:rFonts w:hint="eastAsia"/>
          <w:b/>
          <w:bCs/>
        </w:rPr>
        <w:t>一、本研究發展之</w:t>
      </w:r>
      <w:r w:rsidRPr="0003270A">
        <w:rPr>
          <w:rFonts w:hint="eastAsia"/>
          <w:b/>
          <w:bCs/>
          <w:highlight w:val="magenta"/>
          <w:rPrChange w:id="57" w:author="user" w:date="2022-07-22T01:47:00Z">
            <w:rPr>
              <w:rFonts w:hint="eastAsia"/>
              <w:b/>
              <w:bCs/>
            </w:rPr>
          </w:rPrChange>
        </w:rPr>
        <w:t>視覺化模擬輔助教學</w:t>
      </w:r>
      <w:r w:rsidRPr="00AB0B61">
        <w:rPr>
          <w:rFonts w:hint="eastAsia"/>
          <w:b/>
          <w:bCs/>
        </w:rPr>
        <w:t>對人工智慧學習成就之影響</w:t>
      </w:r>
    </w:p>
    <w:p w14:paraId="5EB7D8B3" w14:textId="6E987B7E" w:rsidR="00AB0B61" w:rsidRPr="00AB0B61" w:rsidRDefault="00AB0B61" w:rsidP="00AB0B61">
      <w:pPr>
        <w:ind w:firstLine="480"/>
        <w:rPr>
          <w:b/>
          <w:bCs/>
        </w:rPr>
      </w:pPr>
      <w:r>
        <w:rPr>
          <w:rFonts w:hint="eastAsia"/>
        </w:rPr>
        <w:t>本研究發展之視覺化模擬輔助教學</w:t>
      </w:r>
      <w:del w:id="58" w:author="user" w:date="2022-07-22T01:41:00Z">
        <w:r w:rsidDel="00167C7B">
          <w:rPr>
            <w:rFonts w:hint="eastAsia"/>
          </w:rPr>
          <w:delText>平台，融入日常生活情境的內容，</w:delText>
        </w:r>
      </w:del>
      <w:ins w:id="59" w:author="user" w:date="2022-07-22T01:41:00Z">
        <w:r w:rsidR="00167C7B">
          <w:rPr>
            <w:rFonts w:hint="eastAsia"/>
          </w:rPr>
          <w:t>透過</w:t>
        </w:r>
        <w:r w:rsidR="00167C7B">
          <w:rPr>
            <w:rFonts w:hint="eastAsia"/>
          </w:rPr>
          <w:t>x</w:t>
        </w:r>
        <w:r w:rsidR="00167C7B">
          <w:t>x</w:t>
        </w:r>
      </w:ins>
      <w:del w:id="60" w:author="user" w:date="2022-07-22T01:41:00Z">
        <w:r w:rsidDel="00167C7B">
          <w:rPr>
            <w:rFonts w:hint="eastAsia"/>
          </w:rPr>
          <w:delText>給予學生</w:delText>
        </w:r>
      </w:del>
      <w:r>
        <w:rPr>
          <w:rFonts w:hint="eastAsia"/>
        </w:rPr>
        <w:t>操作</w:t>
      </w:r>
      <w:ins w:id="61" w:author="user" w:date="2022-07-22T01:42:00Z">
        <w:r w:rsidR="00167C7B">
          <w:rPr>
            <w:rFonts w:hint="eastAsia"/>
          </w:rPr>
          <w:t>，能體驗</w:t>
        </w:r>
        <w:r w:rsidR="00167C7B">
          <w:t>….</w:t>
        </w:r>
        <w:r w:rsidR="00167C7B">
          <w:rPr>
            <w:rFonts w:hint="eastAsia"/>
          </w:rPr>
          <w:t>，透過</w:t>
        </w:r>
      </w:ins>
      <w:del w:id="62" w:author="user" w:date="2022-07-22T01:42:00Z">
        <w:r w:rsidDel="00167C7B">
          <w:rPr>
            <w:rFonts w:hint="eastAsia"/>
          </w:rPr>
          <w:delText>與</w:delText>
        </w:r>
      </w:del>
      <w:r>
        <w:rPr>
          <w:rFonts w:hint="eastAsia"/>
        </w:rPr>
        <w:t>調整參數</w:t>
      </w:r>
      <w:ins w:id="63" w:author="user" w:date="2022-07-22T01:42:00Z">
        <w:r w:rsidR="00167C7B">
          <w:rPr>
            <w:rFonts w:hint="eastAsia"/>
          </w:rPr>
          <w:t>並</w:t>
        </w:r>
      </w:ins>
      <w:del w:id="64" w:author="user" w:date="2022-07-22T01:41:00Z">
        <w:r w:rsidDel="00167C7B">
          <w:rPr>
            <w:rFonts w:hint="eastAsia"/>
          </w:rPr>
          <w:delText>、</w:delText>
        </w:r>
      </w:del>
      <w:r>
        <w:rPr>
          <w:rFonts w:hint="eastAsia"/>
        </w:rPr>
        <w:t>觀察</w:t>
      </w:r>
      <w:ins w:id="65" w:author="user" w:date="2022-07-22T01:42:00Z">
        <w:r w:rsidR="00167C7B">
          <w:rPr>
            <w:rFonts w:hint="eastAsia"/>
          </w:rPr>
          <w:t>參數調整</w:t>
        </w:r>
      </w:ins>
      <w:del w:id="66" w:author="user" w:date="2022-07-22T01:42:00Z">
        <w:r w:rsidDel="00167C7B">
          <w:rPr>
            <w:rFonts w:hint="eastAsia"/>
          </w:rPr>
          <w:delText>實驗</w:delText>
        </w:r>
      </w:del>
      <w:r>
        <w:rPr>
          <w:rFonts w:hint="eastAsia"/>
        </w:rPr>
        <w:t>結果</w:t>
      </w:r>
      <w:del w:id="67" w:author="user" w:date="2022-07-22T01:42:00Z">
        <w:r w:rsidDel="00167C7B">
          <w:rPr>
            <w:rFonts w:hint="eastAsia"/>
          </w:rPr>
          <w:delText>的功能</w:delText>
        </w:r>
      </w:del>
      <w:r>
        <w:rPr>
          <w:rFonts w:hint="eastAsia"/>
        </w:rPr>
        <w:t>，</w:t>
      </w:r>
      <w:ins w:id="68" w:author="user" w:date="2022-07-22T01:42:00Z">
        <w:r w:rsidR="00167C7B">
          <w:rPr>
            <w:rFonts w:hint="eastAsia"/>
          </w:rPr>
          <w:t>能</w:t>
        </w:r>
        <w:r w:rsidR="00167C7B">
          <w:t>….</w:t>
        </w:r>
        <w:r w:rsidR="00167C7B">
          <w:rPr>
            <w:rFonts w:hint="eastAsia"/>
          </w:rPr>
          <w:t>。而模擬工具的</w:t>
        </w:r>
      </w:ins>
      <w:r>
        <w:rPr>
          <w:rFonts w:hint="eastAsia"/>
        </w:rPr>
        <w:t>輔助</w:t>
      </w:r>
      <w:del w:id="69" w:author="user" w:date="2022-07-22T01:42:00Z">
        <w:r w:rsidDel="00167C7B">
          <w:rPr>
            <w:rFonts w:hint="eastAsia"/>
          </w:rPr>
          <w:delText>學生進行</w:delText>
        </w:r>
      </w:del>
      <w:r>
        <w:rPr>
          <w:rFonts w:hint="eastAsia"/>
        </w:rPr>
        <w:t>運算</w:t>
      </w:r>
      <w:ins w:id="70" w:author="user" w:date="2022-07-22T01:42:00Z">
        <w:r w:rsidR="00167C7B">
          <w:rPr>
            <w:rFonts w:hint="eastAsia"/>
          </w:rPr>
          <w:t>功能</w:t>
        </w:r>
      </w:ins>
      <w:del w:id="71" w:author="user" w:date="2022-07-22T01:42:00Z">
        <w:r w:rsidDel="00167C7B">
          <w:rPr>
            <w:rFonts w:hint="eastAsia"/>
          </w:rPr>
          <w:delText>過程</w:delText>
        </w:r>
      </w:del>
      <w:r>
        <w:rPr>
          <w:rFonts w:hint="eastAsia"/>
        </w:rPr>
        <w:t>，</w:t>
      </w:r>
      <w:ins w:id="72" w:author="user" w:date="2022-07-22T01:42:00Z">
        <w:r w:rsidR="00167C7B">
          <w:rPr>
            <w:rFonts w:hint="eastAsia"/>
          </w:rPr>
          <w:t>可</w:t>
        </w:r>
      </w:ins>
      <w:r>
        <w:rPr>
          <w:rFonts w:hint="eastAsia"/>
        </w:rPr>
        <w:t>降低認知負荷</w:t>
      </w:r>
      <w:ins w:id="73" w:author="user" w:date="2022-07-22T01:43:00Z">
        <w:r w:rsidR="00167C7B">
          <w:rPr>
            <w:rFonts w:hint="eastAsia"/>
          </w:rPr>
          <w:t>。</w:t>
        </w:r>
      </w:ins>
      <w:ins w:id="74" w:author="user" w:date="2022-07-22T01:44:00Z">
        <w:r w:rsidR="00167C7B">
          <w:rPr>
            <w:rFonts w:hint="eastAsia"/>
          </w:rPr>
          <w:t>此外，視覺化模擬工具</w:t>
        </w:r>
      </w:ins>
      <w:ins w:id="75" w:author="user" w:date="2022-07-22T01:45:00Z">
        <w:r w:rsidR="00167C7B">
          <w:rPr>
            <w:rFonts w:hint="eastAsia"/>
          </w:rPr>
          <w:t>的設計能符合真實生活情境，能幫助學生更深刻體會</w:t>
        </w:r>
        <w:r w:rsidR="00167C7B">
          <w:t>…...</w:t>
        </w:r>
        <w:r w:rsidR="00167C7B">
          <w:rPr>
            <w:rFonts w:hint="eastAsia"/>
          </w:rPr>
          <w:t>。</w:t>
        </w:r>
      </w:ins>
      <w:ins w:id="76" w:author="user" w:date="2022-07-22T01:43:00Z">
        <w:r w:rsidR="00167C7B">
          <w:rPr>
            <w:rFonts w:hint="eastAsia"/>
          </w:rPr>
          <w:t>因此，所提出的視覺化模擬輔助教學，能幫助學生了解</w:t>
        </w:r>
      </w:ins>
      <w:ins w:id="77" w:author="user" w:date="2022-07-22T01:44:00Z">
        <w:r w:rsidR="00167C7B">
          <w:rPr>
            <w:rFonts w:hint="eastAsia"/>
          </w:rPr>
          <w:t>演算法中的參數的意義</w:t>
        </w:r>
        <w:r w:rsidR="00167C7B">
          <w:t>……</w:t>
        </w:r>
      </w:ins>
      <w:ins w:id="78" w:author="user" w:date="2022-07-22T01:45:00Z">
        <w:r w:rsidR="009A7BEB">
          <w:rPr>
            <w:rFonts w:hint="eastAsia"/>
          </w:rPr>
          <w:t>、</w:t>
        </w:r>
      </w:ins>
      <w:ins w:id="79" w:author="user" w:date="2022-07-22T01:46:00Z">
        <w:r w:rsidR="009A7BEB">
          <w:rPr>
            <w:rFonts w:hint="eastAsia"/>
          </w:rPr>
          <w:t>降低認知負荷、體會</w:t>
        </w:r>
      </w:ins>
      <w:ins w:id="80" w:author="user" w:date="2022-07-22T01:44:00Z">
        <w:r w:rsidR="00167C7B">
          <w:t>….</w:t>
        </w:r>
        <w:r w:rsidR="00167C7B">
          <w:rPr>
            <w:rFonts w:hint="eastAsia"/>
          </w:rPr>
          <w:t>，進而</w:t>
        </w:r>
      </w:ins>
      <w:del w:id="81" w:author="user" w:date="2022-07-22T01:43:00Z">
        <w:r w:rsidDel="00167C7B">
          <w:rPr>
            <w:rFonts w:hint="eastAsia"/>
          </w:rPr>
          <w:delText>並</w:delText>
        </w:r>
      </w:del>
      <w:r>
        <w:rPr>
          <w:rFonts w:hint="eastAsia"/>
        </w:rPr>
        <w:t>增進學生在人工智慧概念上的學習成就。但由於本研究的</w:t>
      </w:r>
      <w:ins w:id="82" w:author="user" w:date="2022-07-22T01:46:00Z">
        <w:r w:rsidR="009A7BEB" w:rsidRPr="00421E7A">
          <w:rPr>
            <w:rFonts w:hint="eastAsia"/>
            <w:highlight w:val="magenta"/>
            <w:rPrChange w:id="83" w:author="user" w:date="2022-07-22T01:47:00Z">
              <w:rPr>
                <w:rFonts w:hint="eastAsia"/>
              </w:rPr>
            </w:rPrChange>
          </w:rPr>
          <w:t>視覺化模擬輔助教學</w:t>
        </w:r>
      </w:ins>
      <w:del w:id="84" w:author="user" w:date="2022-07-22T01:46:00Z">
        <w:r w:rsidDel="009A7BEB">
          <w:rPr>
            <w:rFonts w:hint="eastAsia"/>
          </w:rPr>
          <w:delText>模擬平台</w:delText>
        </w:r>
      </w:del>
      <w:ins w:id="85" w:author="user" w:date="2022-07-22T01:47:00Z">
        <w:r w:rsidR="00421E7A">
          <w:rPr>
            <w:rFonts w:hint="eastAsia"/>
          </w:rPr>
          <w:t>中</w:t>
        </w:r>
      </w:ins>
      <w:del w:id="86" w:author="user" w:date="2022-07-22T01:47:00Z">
        <w:r w:rsidDel="00421E7A">
          <w:rPr>
            <w:rFonts w:hint="eastAsia"/>
          </w:rPr>
          <w:delText>缺乏呈現</w:delText>
        </w:r>
      </w:del>
      <w:r>
        <w:rPr>
          <w:rFonts w:hint="eastAsia"/>
        </w:rPr>
        <w:t>程式設計相關教學內容</w:t>
      </w:r>
      <w:ins w:id="87" w:author="user" w:date="2022-07-22T01:47:00Z">
        <w:r w:rsidR="00421E7A">
          <w:rPr>
            <w:rFonts w:hint="eastAsia"/>
          </w:rPr>
          <w:t>較少</w:t>
        </w:r>
      </w:ins>
      <w:r>
        <w:rPr>
          <w:rFonts w:hint="eastAsia"/>
        </w:rPr>
        <w:t>，</w:t>
      </w:r>
      <w:ins w:id="88" w:author="user" w:date="2022-07-22T01:48:00Z">
        <w:r w:rsidR="00421E7A">
          <w:rPr>
            <w:rFonts w:hint="eastAsia"/>
          </w:rPr>
          <w:t>因此其</w:t>
        </w:r>
      </w:ins>
      <w:del w:id="89" w:author="user" w:date="2022-07-22T01:47:00Z">
        <w:r w:rsidDel="00421E7A">
          <w:rPr>
            <w:rFonts w:hint="eastAsia"/>
          </w:rPr>
          <w:delText>使</w:delText>
        </w:r>
      </w:del>
      <w:del w:id="90" w:author="user" w:date="2022-07-22T01:48:00Z">
        <w:r w:rsidDel="00421E7A">
          <w:rPr>
            <w:rFonts w:hint="eastAsia"/>
          </w:rPr>
          <w:delText>視覺化模擬輔助教學</w:delText>
        </w:r>
      </w:del>
      <w:r>
        <w:rPr>
          <w:rFonts w:hint="eastAsia"/>
        </w:rPr>
        <w:t>與傳統教學在演算法實作上的學習成就並沒有顯著差異。</w:t>
      </w:r>
    </w:p>
    <w:p w14:paraId="4E012F48" w14:textId="38EB9B64" w:rsidR="00AB0B61" w:rsidRPr="00AB0B61" w:rsidRDefault="00AB0B61" w:rsidP="00AB0B61">
      <w:pPr>
        <w:ind w:firstLineChars="0" w:firstLine="0"/>
        <w:rPr>
          <w:b/>
          <w:bCs/>
        </w:rPr>
      </w:pPr>
      <w:r w:rsidRPr="00AB0B61">
        <w:rPr>
          <w:rFonts w:hint="eastAsia"/>
          <w:b/>
          <w:bCs/>
        </w:rPr>
        <w:t>二、本研究發展之視覺化模擬輔助教學對人工智慧學習態度之影響</w:t>
      </w:r>
    </w:p>
    <w:p w14:paraId="3B1085F4" w14:textId="0AF701DE" w:rsidR="00137F7B" w:rsidRDefault="00AB0B61" w:rsidP="00AB0B61">
      <w:pPr>
        <w:ind w:firstLine="480"/>
      </w:pPr>
      <w:r>
        <w:rPr>
          <w:rFonts w:hint="eastAsia"/>
        </w:rPr>
        <w:t>實驗結果發現，使用視覺化模擬輔助教學之學生，對於</w:t>
      </w:r>
      <w:commentRangeStart w:id="91"/>
      <w:r>
        <w:rPr>
          <w:rFonts w:hint="eastAsia"/>
        </w:rPr>
        <w:t>自身學習成果的信心，顯著高於接受傳統教學之學生</w:t>
      </w:r>
      <w:commentRangeEnd w:id="91"/>
      <w:r w:rsidR="00D07F06">
        <w:rPr>
          <w:rStyle w:val="af7"/>
        </w:rPr>
        <w:commentReference w:id="91"/>
      </w:r>
      <w:r>
        <w:rPr>
          <w:rFonts w:hint="eastAsia"/>
        </w:rPr>
        <w:t>。但兩組學生在「學習動機」、「自我效能」、「學習感受」</w:t>
      </w:r>
      <w:r>
        <w:rPr>
          <w:rFonts w:hint="eastAsia"/>
        </w:rPr>
        <w:lastRenderedPageBreak/>
        <w:t>面向沒有顯著差異，本研究認為未來設計教材時</w:t>
      </w:r>
      <w:commentRangeStart w:id="92"/>
      <w:r>
        <w:rPr>
          <w:rFonts w:hint="eastAsia"/>
        </w:rPr>
        <w:t>，可以更加彰顯人工智慧的重要性、實用性</w:t>
      </w:r>
      <w:commentRangeEnd w:id="92"/>
      <w:r w:rsidR="00D07F06">
        <w:rPr>
          <w:rStyle w:val="af7"/>
        </w:rPr>
        <w:commentReference w:id="92"/>
      </w:r>
      <w:r>
        <w:rPr>
          <w:rFonts w:hint="eastAsia"/>
        </w:rPr>
        <w:t>，以激起學生學習動機與興趣。</w:t>
      </w:r>
    </w:p>
    <w:p w14:paraId="410F5D71" w14:textId="77777777" w:rsidR="004416F6" w:rsidRDefault="004416F6" w:rsidP="00AB0B61">
      <w:pPr>
        <w:ind w:firstLine="480"/>
      </w:pPr>
    </w:p>
    <w:p w14:paraId="1BBCC371" w14:textId="2B9DF923" w:rsidR="00BD41D8" w:rsidRDefault="00BD41D8" w:rsidP="00BD41D8">
      <w:pPr>
        <w:ind w:firstLineChars="0" w:firstLine="0"/>
        <w:rPr>
          <w:b/>
          <w:bCs/>
        </w:rPr>
      </w:pPr>
      <w:r w:rsidRPr="00BD41D8">
        <w:rPr>
          <w:rFonts w:hint="eastAsia"/>
          <w:b/>
          <w:bCs/>
        </w:rPr>
        <w:t>三、學生對於本研究發展之</w:t>
      </w:r>
      <w:r w:rsidRPr="009F51CA">
        <w:rPr>
          <w:rFonts w:hint="eastAsia"/>
          <w:b/>
          <w:bCs/>
          <w:highlight w:val="magenta"/>
          <w:rPrChange w:id="93" w:author="user" w:date="2022-07-22T01:49:00Z">
            <w:rPr>
              <w:rFonts w:hint="eastAsia"/>
              <w:b/>
              <w:bCs/>
            </w:rPr>
          </w:rPrChange>
        </w:rPr>
        <w:t>模擬式教學策略課堂</w:t>
      </w:r>
      <w:ins w:id="94" w:author="user" w:date="2022-07-22T01:49:00Z">
        <w:r w:rsidR="009F51CA">
          <w:rPr>
            <w:rFonts w:hint="eastAsia"/>
            <w:b/>
            <w:bCs/>
            <w:highlight w:val="magenta"/>
          </w:rPr>
          <w:t>???</w:t>
        </w:r>
      </w:ins>
      <w:r w:rsidRPr="00BD41D8">
        <w:rPr>
          <w:rFonts w:hint="eastAsia"/>
          <w:b/>
          <w:bCs/>
        </w:rPr>
        <w:t>感受</w:t>
      </w:r>
    </w:p>
    <w:p w14:paraId="3B90E96C" w14:textId="7238F271" w:rsidR="00B02B77" w:rsidRPr="00B02B77" w:rsidRDefault="00BD41D8" w:rsidP="00BF1D97">
      <w:pPr>
        <w:ind w:firstLine="480"/>
        <w:rPr>
          <w:b/>
          <w:bCs/>
        </w:rPr>
      </w:pPr>
      <w:r>
        <w:rPr>
          <w:rFonts w:hint="eastAsia"/>
        </w:rPr>
        <w:t>使用視覺化模擬輔助教學的學生，普遍認為本研究中不需要使用</w:t>
      </w:r>
      <w:commentRangeStart w:id="95"/>
      <w:r>
        <w:rPr>
          <w:rFonts w:hint="eastAsia"/>
        </w:rPr>
        <w:t>模擬平台</w:t>
      </w:r>
      <w:commentRangeEnd w:id="95"/>
      <w:r w:rsidR="00826FDF">
        <w:rPr>
          <w:rStyle w:val="af7"/>
        </w:rPr>
        <w:commentReference w:id="95"/>
      </w:r>
      <w:r>
        <w:rPr>
          <w:rFonts w:hint="eastAsia"/>
        </w:rPr>
        <w:t>之課堂活動，如「老師講解」、「程式實作」，對於較難的課堂概念幫助不大，訪談內容也呈現出學生認為模擬平台能夠幫助他們學習較抽象、具複雜運算的課堂概念。</w:t>
      </w:r>
    </w:p>
    <w:p w14:paraId="50AB4DA5" w14:textId="77777777" w:rsidR="00B070A2" w:rsidRPr="00265B7F"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12856D7E" w:rsidR="00B070A2" w:rsidRPr="0032499B"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96" w:name="OLE_LINK46"/>
      <w:bookmarkStart w:id="97" w:name="OLE_LINK47"/>
      <w:bookmarkStart w:id="98" w:name="_Toc107083448"/>
      <w:r w:rsidRPr="00B6158D">
        <w:rPr>
          <w:rFonts w:hint="eastAsia"/>
        </w:rPr>
        <w:lastRenderedPageBreak/>
        <w:t>誌謝</w:t>
      </w:r>
      <w:bookmarkEnd w:id="96"/>
      <w:bookmarkEnd w:id="97"/>
      <w:bookmarkEnd w:id="98"/>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r w:rsidRPr="000233DE">
        <w:t>TELiC</w:t>
      </w:r>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lastRenderedPageBreak/>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99" w:name="_Toc107083449"/>
      <w:r w:rsidRPr="00981163">
        <w:rPr>
          <w:rFonts w:hint="eastAsia"/>
        </w:rPr>
        <w:lastRenderedPageBreak/>
        <w:t>目錄</w:t>
      </w:r>
      <w:bookmarkEnd w:id="99"/>
    </w:p>
    <w:p w14:paraId="0B62400F" w14:textId="6F13C7CD"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EB5DF9">
          <w:rPr>
            <w:noProof/>
            <w:webHidden/>
          </w:rPr>
          <w:t>I</w:t>
        </w:r>
        <w:r w:rsidR="00053117">
          <w:rPr>
            <w:noProof/>
            <w:webHidden/>
          </w:rPr>
          <w:fldChar w:fldCharType="end"/>
        </w:r>
      </w:hyperlink>
    </w:p>
    <w:p w14:paraId="53404043" w14:textId="3BF9AD27" w:rsidR="00053117" w:rsidRDefault="00EC3991">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EB5DF9">
          <w:rPr>
            <w:noProof/>
            <w:webHidden/>
          </w:rPr>
          <w:t>IV</w:t>
        </w:r>
        <w:r w:rsidR="00053117">
          <w:rPr>
            <w:noProof/>
            <w:webHidden/>
          </w:rPr>
          <w:fldChar w:fldCharType="end"/>
        </w:r>
      </w:hyperlink>
    </w:p>
    <w:p w14:paraId="62EE28BF" w14:textId="32C6E2C6" w:rsidR="00053117" w:rsidRDefault="00EC3991">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EB5DF9">
          <w:rPr>
            <w:noProof/>
            <w:webHidden/>
          </w:rPr>
          <w:t>V</w:t>
        </w:r>
        <w:r w:rsidR="00053117">
          <w:rPr>
            <w:noProof/>
            <w:webHidden/>
          </w:rPr>
          <w:fldChar w:fldCharType="end"/>
        </w:r>
      </w:hyperlink>
    </w:p>
    <w:p w14:paraId="659E227E" w14:textId="1A8FD7EA" w:rsidR="00053117" w:rsidRDefault="00EC3991">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EB5DF9">
          <w:rPr>
            <w:noProof/>
            <w:webHidden/>
          </w:rPr>
          <w:t>VII</w:t>
        </w:r>
        <w:r w:rsidR="00053117">
          <w:rPr>
            <w:noProof/>
            <w:webHidden/>
          </w:rPr>
          <w:fldChar w:fldCharType="end"/>
        </w:r>
      </w:hyperlink>
    </w:p>
    <w:p w14:paraId="7E9E2651" w14:textId="088CE61A" w:rsidR="00053117" w:rsidRDefault="00EC3991">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EB5DF9">
          <w:rPr>
            <w:noProof/>
            <w:webHidden/>
          </w:rPr>
          <w:t>VIII</w:t>
        </w:r>
        <w:r w:rsidR="00053117">
          <w:rPr>
            <w:noProof/>
            <w:webHidden/>
          </w:rPr>
          <w:fldChar w:fldCharType="end"/>
        </w:r>
      </w:hyperlink>
    </w:p>
    <w:p w14:paraId="1430FCDF" w14:textId="3D193EB3" w:rsidR="00053117" w:rsidRDefault="00EC3991">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EB5DF9">
          <w:rPr>
            <w:noProof/>
            <w:webHidden/>
          </w:rPr>
          <w:t>1</w:t>
        </w:r>
        <w:r w:rsidR="00053117">
          <w:rPr>
            <w:noProof/>
            <w:webHidden/>
          </w:rPr>
          <w:fldChar w:fldCharType="end"/>
        </w:r>
      </w:hyperlink>
    </w:p>
    <w:p w14:paraId="3661ABD6" w14:textId="3A133C2F" w:rsidR="00053117" w:rsidRDefault="00EC3991">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EB5DF9">
          <w:rPr>
            <w:noProof/>
            <w:webHidden/>
          </w:rPr>
          <w:t>1</w:t>
        </w:r>
        <w:r w:rsidR="00053117">
          <w:rPr>
            <w:noProof/>
            <w:webHidden/>
          </w:rPr>
          <w:fldChar w:fldCharType="end"/>
        </w:r>
      </w:hyperlink>
    </w:p>
    <w:p w14:paraId="5C0A0CC1" w14:textId="7312B06C" w:rsidR="00053117" w:rsidRDefault="00EC3991">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EB5DF9">
          <w:rPr>
            <w:noProof/>
            <w:webHidden/>
          </w:rPr>
          <w:t>5</w:t>
        </w:r>
        <w:r w:rsidR="00053117">
          <w:rPr>
            <w:noProof/>
            <w:webHidden/>
          </w:rPr>
          <w:fldChar w:fldCharType="end"/>
        </w:r>
      </w:hyperlink>
    </w:p>
    <w:p w14:paraId="0898240E" w14:textId="3D8D719C" w:rsidR="00053117" w:rsidRDefault="00EC3991">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EB5DF9">
          <w:rPr>
            <w:noProof/>
            <w:webHidden/>
          </w:rPr>
          <w:t>6</w:t>
        </w:r>
        <w:r w:rsidR="00053117">
          <w:rPr>
            <w:noProof/>
            <w:webHidden/>
          </w:rPr>
          <w:fldChar w:fldCharType="end"/>
        </w:r>
      </w:hyperlink>
    </w:p>
    <w:p w14:paraId="4FABDBB1" w14:textId="66F5E30B" w:rsidR="00053117" w:rsidRDefault="00EC3991">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EB5DF9">
          <w:rPr>
            <w:noProof/>
            <w:webHidden/>
          </w:rPr>
          <w:t>8</w:t>
        </w:r>
        <w:r w:rsidR="00053117">
          <w:rPr>
            <w:noProof/>
            <w:webHidden/>
          </w:rPr>
          <w:fldChar w:fldCharType="end"/>
        </w:r>
      </w:hyperlink>
    </w:p>
    <w:p w14:paraId="0F17EE65" w14:textId="587D4187" w:rsidR="00053117" w:rsidRDefault="00EC3991">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EB5DF9">
          <w:rPr>
            <w:noProof/>
            <w:webHidden/>
          </w:rPr>
          <w:t>8</w:t>
        </w:r>
        <w:r w:rsidR="00053117">
          <w:rPr>
            <w:noProof/>
            <w:webHidden/>
          </w:rPr>
          <w:fldChar w:fldCharType="end"/>
        </w:r>
      </w:hyperlink>
    </w:p>
    <w:p w14:paraId="24214B0C" w14:textId="510D18F3" w:rsidR="00053117" w:rsidRDefault="00EC3991">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EB5DF9">
          <w:rPr>
            <w:noProof/>
            <w:webHidden/>
          </w:rPr>
          <w:t>12</w:t>
        </w:r>
        <w:r w:rsidR="00053117">
          <w:rPr>
            <w:noProof/>
            <w:webHidden/>
          </w:rPr>
          <w:fldChar w:fldCharType="end"/>
        </w:r>
      </w:hyperlink>
    </w:p>
    <w:p w14:paraId="2C48C13C" w14:textId="0256B957" w:rsidR="00053117" w:rsidRDefault="00EC3991">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EB5DF9">
          <w:rPr>
            <w:noProof/>
            <w:webHidden/>
          </w:rPr>
          <w:t>14</w:t>
        </w:r>
        <w:r w:rsidR="00053117">
          <w:rPr>
            <w:noProof/>
            <w:webHidden/>
          </w:rPr>
          <w:fldChar w:fldCharType="end"/>
        </w:r>
      </w:hyperlink>
    </w:p>
    <w:p w14:paraId="7E29E546" w14:textId="2AE44D21" w:rsidR="00053117" w:rsidRDefault="00EC3991">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EB5DF9">
          <w:rPr>
            <w:noProof/>
            <w:webHidden/>
          </w:rPr>
          <w:t>17</w:t>
        </w:r>
        <w:r w:rsidR="00053117">
          <w:rPr>
            <w:noProof/>
            <w:webHidden/>
          </w:rPr>
          <w:fldChar w:fldCharType="end"/>
        </w:r>
      </w:hyperlink>
    </w:p>
    <w:p w14:paraId="284D9D66" w14:textId="40E4B5F0" w:rsidR="00053117" w:rsidRDefault="00EC3991">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EB5DF9">
          <w:rPr>
            <w:noProof/>
            <w:webHidden/>
          </w:rPr>
          <w:t>18</w:t>
        </w:r>
        <w:r w:rsidR="00053117">
          <w:rPr>
            <w:noProof/>
            <w:webHidden/>
          </w:rPr>
          <w:fldChar w:fldCharType="end"/>
        </w:r>
      </w:hyperlink>
    </w:p>
    <w:p w14:paraId="449C2C58" w14:textId="14EE721A" w:rsidR="00053117" w:rsidRDefault="00EC3991">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EB5DF9">
          <w:rPr>
            <w:noProof/>
            <w:webHidden/>
          </w:rPr>
          <w:t>18</w:t>
        </w:r>
        <w:r w:rsidR="00053117">
          <w:rPr>
            <w:noProof/>
            <w:webHidden/>
          </w:rPr>
          <w:fldChar w:fldCharType="end"/>
        </w:r>
      </w:hyperlink>
    </w:p>
    <w:p w14:paraId="365E0117" w14:textId="71B82068" w:rsidR="00053117" w:rsidRDefault="00EC3991">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EB5DF9">
          <w:rPr>
            <w:noProof/>
            <w:webHidden/>
          </w:rPr>
          <w:t>19</w:t>
        </w:r>
        <w:r w:rsidR="00053117">
          <w:rPr>
            <w:noProof/>
            <w:webHidden/>
          </w:rPr>
          <w:fldChar w:fldCharType="end"/>
        </w:r>
      </w:hyperlink>
    </w:p>
    <w:p w14:paraId="4F5C9005" w14:textId="4B84FAA3" w:rsidR="00053117" w:rsidRDefault="00EC3991">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EB5DF9">
          <w:rPr>
            <w:noProof/>
            <w:webHidden/>
          </w:rPr>
          <w:t>20</w:t>
        </w:r>
        <w:r w:rsidR="00053117">
          <w:rPr>
            <w:noProof/>
            <w:webHidden/>
          </w:rPr>
          <w:fldChar w:fldCharType="end"/>
        </w:r>
      </w:hyperlink>
    </w:p>
    <w:p w14:paraId="2D0DE04A" w14:textId="7D85A69C" w:rsidR="00053117" w:rsidRDefault="00EC3991">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EB5DF9">
          <w:rPr>
            <w:noProof/>
            <w:webHidden/>
          </w:rPr>
          <w:t>29</w:t>
        </w:r>
        <w:r w:rsidR="00053117">
          <w:rPr>
            <w:noProof/>
            <w:webHidden/>
          </w:rPr>
          <w:fldChar w:fldCharType="end"/>
        </w:r>
      </w:hyperlink>
    </w:p>
    <w:p w14:paraId="086253DF" w14:textId="6F4E0E20" w:rsidR="00053117" w:rsidRDefault="00EC3991">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EB5DF9">
          <w:rPr>
            <w:noProof/>
            <w:webHidden/>
          </w:rPr>
          <w:t>34</w:t>
        </w:r>
        <w:r w:rsidR="00053117">
          <w:rPr>
            <w:noProof/>
            <w:webHidden/>
          </w:rPr>
          <w:fldChar w:fldCharType="end"/>
        </w:r>
      </w:hyperlink>
    </w:p>
    <w:p w14:paraId="3F385573" w14:textId="08819514" w:rsidR="00053117" w:rsidRDefault="00EC3991">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EB5DF9">
          <w:rPr>
            <w:noProof/>
            <w:webHidden/>
          </w:rPr>
          <w:t>39</w:t>
        </w:r>
        <w:r w:rsidR="00053117">
          <w:rPr>
            <w:noProof/>
            <w:webHidden/>
          </w:rPr>
          <w:fldChar w:fldCharType="end"/>
        </w:r>
      </w:hyperlink>
    </w:p>
    <w:p w14:paraId="6F32E288" w14:textId="47CB9469" w:rsidR="00053117" w:rsidRDefault="00EC3991">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EB5DF9">
          <w:rPr>
            <w:noProof/>
            <w:webHidden/>
          </w:rPr>
          <w:t>42</w:t>
        </w:r>
        <w:r w:rsidR="00053117">
          <w:rPr>
            <w:noProof/>
            <w:webHidden/>
          </w:rPr>
          <w:fldChar w:fldCharType="end"/>
        </w:r>
      </w:hyperlink>
    </w:p>
    <w:p w14:paraId="0E297FBC" w14:textId="4B3819EC" w:rsidR="00053117" w:rsidRDefault="00EC3991">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EB5DF9">
          <w:rPr>
            <w:noProof/>
            <w:webHidden/>
          </w:rPr>
          <w:t>42</w:t>
        </w:r>
        <w:r w:rsidR="00053117">
          <w:rPr>
            <w:noProof/>
            <w:webHidden/>
          </w:rPr>
          <w:fldChar w:fldCharType="end"/>
        </w:r>
      </w:hyperlink>
    </w:p>
    <w:p w14:paraId="6915FA61" w14:textId="46EC5712" w:rsidR="00053117" w:rsidRDefault="00EC3991">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EB5DF9">
          <w:rPr>
            <w:noProof/>
            <w:webHidden/>
          </w:rPr>
          <w:t>48</w:t>
        </w:r>
        <w:r w:rsidR="00053117">
          <w:rPr>
            <w:noProof/>
            <w:webHidden/>
          </w:rPr>
          <w:fldChar w:fldCharType="end"/>
        </w:r>
      </w:hyperlink>
    </w:p>
    <w:p w14:paraId="0B334617" w14:textId="53B64183" w:rsidR="00053117" w:rsidRDefault="00EC3991">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EB5DF9">
          <w:rPr>
            <w:noProof/>
            <w:webHidden/>
          </w:rPr>
          <w:t>53</w:t>
        </w:r>
        <w:r w:rsidR="00053117">
          <w:rPr>
            <w:noProof/>
            <w:webHidden/>
          </w:rPr>
          <w:fldChar w:fldCharType="end"/>
        </w:r>
      </w:hyperlink>
    </w:p>
    <w:p w14:paraId="49149495" w14:textId="11306F64" w:rsidR="00053117" w:rsidRDefault="00EC3991">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EB5DF9">
          <w:rPr>
            <w:noProof/>
            <w:webHidden/>
          </w:rPr>
          <w:t>58</w:t>
        </w:r>
        <w:r w:rsidR="00053117">
          <w:rPr>
            <w:noProof/>
            <w:webHidden/>
          </w:rPr>
          <w:fldChar w:fldCharType="end"/>
        </w:r>
      </w:hyperlink>
    </w:p>
    <w:p w14:paraId="3594E2C2" w14:textId="251F88A0" w:rsidR="00053117" w:rsidRDefault="00EC3991">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EB5DF9">
          <w:rPr>
            <w:noProof/>
            <w:webHidden/>
          </w:rPr>
          <w:t>60</w:t>
        </w:r>
        <w:r w:rsidR="00053117">
          <w:rPr>
            <w:noProof/>
            <w:webHidden/>
          </w:rPr>
          <w:fldChar w:fldCharType="end"/>
        </w:r>
      </w:hyperlink>
    </w:p>
    <w:p w14:paraId="2BCC0305" w14:textId="53284EBF" w:rsidR="00053117" w:rsidRDefault="00EC3991">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EB5DF9">
          <w:rPr>
            <w:noProof/>
            <w:webHidden/>
          </w:rPr>
          <w:t>79</w:t>
        </w:r>
        <w:r w:rsidR="00053117">
          <w:rPr>
            <w:noProof/>
            <w:webHidden/>
          </w:rPr>
          <w:fldChar w:fldCharType="end"/>
        </w:r>
      </w:hyperlink>
    </w:p>
    <w:p w14:paraId="4C9CA8CA" w14:textId="62B04F34" w:rsidR="00053117" w:rsidRDefault="00EC3991">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EB5DF9">
          <w:rPr>
            <w:noProof/>
            <w:webHidden/>
          </w:rPr>
          <w:t>79</w:t>
        </w:r>
        <w:r w:rsidR="00053117">
          <w:rPr>
            <w:noProof/>
            <w:webHidden/>
          </w:rPr>
          <w:fldChar w:fldCharType="end"/>
        </w:r>
      </w:hyperlink>
    </w:p>
    <w:p w14:paraId="31041C49" w14:textId="199EF429" w:rsidR="00053117" w:rsidRDefault="00EC3991">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EB5DF9">
          <w:rPr>
            <w:noProof/>
            <w:webHidden/>
          </w:rPr>
          <w:t>84</w:t>
        </w:r>
        <w:r w:rsidR="00053117">
          <w:rPr>
            <w:noProof/>
            <w:webHidden/>
          </w:rPr>
          <w:fldChar w:fldCharType="end"/>
        </w:r>
      </w:hyperlink>
    </w:p>
    <w:p w14:paraId="05BDDA44" w14:textId="428D47D2" w:rsidR="00053117" w:rsidRDefault="00EC3991">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EB5DF9">
          <w:rPr>
            <w:noProof/>
            <w:webHidden/>
          </w:rPr>
          <w:t>86</w:t>
        </w:r>
        <w:r w:rsidR="00053117">
          <w:rPr>
            <w:noProof/>
            <w:webHidden/>
          </w:rPr>
          <w:fldChar w:fldCharType="end"/>
        </w:r>
      </w:hyperlink>
    </w:p>
    <w:p w14:paraId="5F6B0997" w14:textId="14287541" w:rsidR="00053117" w:rsidRDefault="00EC3991">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EB5DF9">
          <w:rPr>
            <w:noProof/>
            <w:webHidden/>
          </w:rPr>
          <w:t>93</w:t>
        </w:r>
        <w:r w:rsidR="00053117">
          <w:rPr>
            <w:noProof/>
            <w:webHidden/>
          </w:rPr>
          <w:fldChar w:fldCharType="end"/>
        </w:r>
      </w:hyperlink>
    </w:p>
    <w:p w14:paraId="285BCA1C" w14:textId="4635F61A" w:rsidR="00053117" w:rsidRDefault="00EC3991">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EB5DF9">
          <w:rPr>
            <w:noProof/>
            <w:webHidden/>
          </w:rPr>
          <w:t>134</w:t>
        </w:r>
        <w:r w:rsidR="00053117">
          <w:rPr>
            <w:noProof/>
            <w:webHidden/>
          </w:rPr>
          <w:fldChar w:fldCharType="end"/>
        </w:r>
      </w:hyperlink>
    </w:p>
    <w:p w14:paraId="64656F5C" w14:textId="6E2FC36E" w:rsidR="00053117" w:rsidRDefault="00EC3991">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EB5DF9">
          <w:rPr>
            <w:noProof/>
            <w:webHidden/>
          </w:rPr>
          <w:t>140</w:t>
        </w:r>
        <w:r w:rsidR="00053117">
          <w:rPr>
            <w:noProof/>
            <w:webHidden/>
          </w:rPr>
          <w:fldChar w:fldCharType="end"/>
        </w:r>
      </w:hyperlink>
    </w:p>
    <w:p w14:paraId="226DF870" w14:textId="1607A245" w:rsidR="00053117" w:rsidRDefault="00EC3991">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EB5DF9">
          <w:rPr>
            <w:noProof/>
            <w:webHidden/>
          </w:rPr>
          <w:t>149</w:t>
        </w:r>
        <w:r w:rsidR="00053117">
          <w:rPr>
            <w:noProof/>
            <w:webHidden/>
          </w:rPr>
          <w:fldChar w:fldCharType="end"/>
        </w:r>
      </w:hyperlink>
    </w:p>
    <w:p w14:paraId="6FE09642" w14:textId="2C57C5DE" w:rsidR="00053117" w:rsidRDefault="00EC3991">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EB5DF9">
          <w:rPr>
            <w:noProof/>
            <w:webHidden/>
          </w:rPr>
          <w:t>156</w:t>
        </w:r>
        <w:r w:rsidR="00053117">
          <w:rPr>
            <w:noProof/>
            <w:webHidden/>
          </w:rPr>
          <w:fldChar w:fldCharType="end"/>
        </w:r>
      </w:hyperlink>
    </w:p>
    <w:p w14:paraId="15F15D50" w14:textId="66A47A26" w:rsidR="00053117" w:rsidRDefault="00EC3991">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EB5DF9">
          <w:rPr>
            <w:noProof/>
            <w:webHidden/>
          </w:rPr>
          <w:t>162</w:t>
        </w:r>
        <w:r w:rsidR="00053117">
          <w:rPr>
            <w:noProof/>
            <w:webHidden/>
          </w:rPr>
          <w:fldChar w:fldCharType="end"/>
        </w:r>
      </w:hyperlink>
    </w:p>
    <w:p w14:paraId="679578F0" w14:textId="3DFEA600" w:rsidR="00053117" w:rsidRDefault="00EC3991">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EB5DF9">
          <w:rPr>
            <w:noProof/>
            <w:webHidden/>
          </w:rPr>
          <w:t>175</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100" w:name="_Toc107083450"/>
      <w:r w:rsidRPr="00981163">
        <w:rPr>
          <w:rFonts w:hint="eastAsia"/>
        </w:rPr>
        <w:lastRenderedPageBreak/>
        <w:t>表目錄</w:t>
      </w:r>
      <w:bookmarkEnd w:id="100"/>
    </w:p>
    <w:p w14:paraId="3627A13F" w14:textId="5DAEDEBC"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EB5DF9">
          <w:rPr>
            <w:noProof/>
            <w:webHidden/>
          </w:rPr>
          <w:t>19</w:t>
        </w:r>
        <w:r w:rsidR="00B17C19">
          <w:rPr>
            <w:noProof/>
            <w:webHidden/>
          </w:rPr>
          <w:fldChar w:fldCharType="end"/>
        </w:r>
      </w:hyperlink>
    </w:p>
    <w:p w14:paraId="2961B0F3" w14:textId="5B90BB0E" w:rsidR="00B17C19" w:rsidRDefault="00EC3991"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EB5DF9">
          <w:rPr>
            <w:noProof/>
            <w:webHidden/>
          </w:rPr>
          <w:t>29</w:t>
        </w:r>
        <w:r w:rsidR="00B17C19">
          <w:rPr>
            <w:noProof/>
            <w:webHidden/>
          </w:rPr>
          <w:fldChar w:fldCharType="end"/>
        </w:r>
      </w:hyperlink>
    </w:p>
    <w:p w14:paraId="23CE238F" w14:textId="6EA5EB74" w:rsidR="00B17C19" w:rsidRDefault="00EC3991"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EB5DF9">
          <w:rPr>
            <w:noProof/>
            <w:webHidden/>
          </w:rPr>
          <w:t>30</w:t>
        </w:r>
        <w:r w:rsidR="00B17C19">
          <w:rPr>
            <w:noProof/>
            <w:webHidden/>
          </w:rPr>
          <w:fldChar w:fldCharType="end"/>
        </w:r>
      </w:hyperlink>
    </w:p>
    <w:p w14:paraId="3636F127" w14:textId="279D0AF2" w:rsidR="00B17C19" w:rsidRDefault="00EC3991"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EB5DF9">
          <w:rPr>
            <w:noProof/>
            <w:webHidden/>
          </w:rPr>
          <w:t>32</w:t>
        </w:r>
        <w:r w:rsidR="00B17C19">
          <w:rPr>
            <w:noProof/>
            <w:webHidden/>
          </w:rPr>
          <w:fldChar w:fldCharType="end"/>
        </w:r>
      </w:hyperlink>
    </w:p>
    <w:p w14:paraId="74CE3497" w14:textId="4679E6BC" w:rsidR="00B17C19" w:rsidRDefault="00EC3991"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EB5DF9">
          <w:rPr>
            <w:noProof/>
            <w:webHidden/>
          </w:rPr>
          <w:t>33</w:t>
        </w:r>
        <w:r w:rsidR="00B17C19">
          <w:rPr>
            <w:noProof/>
            <w:webHidden/>
          </w:rPr>
          <w:fldChar w:fldCharType="end"/>
        </w:r>
      </w:hyperlink>
    </w:p>
    <w:p w14:paraId="25C47360" w14:textId="7DF9590A" w:rsidR="00B17C19" w:rsidRDefault="00EC3991"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EB5DF9">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101" w:name="_Toc107083451"/>
      <w:r w:rsidRPr="00981163">
        <w:rPr>
          <w:rFonts w:hint="eastAsia"/>
        </w:rPr>
        <w:lastRenderedPageBreak/>
        <w:t>圖目錄</w:t>
      </w:r>
      <w:bookmarkEnd w:id="101"/>
    </w:p>
    <w:bookmarkEnd w:id="0"/>
    <w:p w14:paraId="3E69B2D0" w14:textId="7BF2310E"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EB5DF9">
          <w:rPr>
            <w:noProof/>
            <w:webHidden/>
          </w:rPr>
          <w:t>4</w:t>
        </w:r>
        <w:r>
          <w:rPr>
            <w:noProof/>
            <w:webHidden/>
          </w:rPr>
          <w:fldChar w:fldCharType="end"/>
        </w:r>
      </w:hyperlink>
    </w:p>
    <w:p w14:paraId="76C25AAE" w14:textId="5C4ECEA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EB5DF9">
          <w:rPr>
            <w:noProof/>
            <w:webHidden/>
          </w:rPr>
          <w:t>15</w:t>
        </w:r>
        <w:r>
          <w:rPr>
            <w:noProof/>
            <w:webHidden/>
          </w:rPr>
          <w:fldChar w:fldCharType="end"/>
        </w:r>
      </w:hyperlink>
    </w:p>
    <w:p w14:paraId="3505F3AD" w14:textId="04D8A76B"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EB5DF9">
          <w:rPr>
            <w:noProof/>
            <w:webHidden/>
          </w:rPr>
          <w:t>18</w:t>
        </w:r>
        <w:r>
          <w:rPr>
            <w:noProof/>
            <w:webHidden/>
          </w:rPr>
          <w:fldChar w:fldCharType="end"/>
        </w:r>
      </w:hyperlink>
    </w:p>
    <w:p w14:paraId="406209F1" w14:textId="130970CF" w:rsidR="009216BA" w:rsidRDefault="00EC3991"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EB5DF9">
          <w:rPr>
            <w:noProof/>
            <w:webHidden/>
          </w:rPr>
          <w:t>20</w:t>
        </w:r>
        <w:r w:rsidR="009216BA">
          <w:rPr>
            <w:noProof/>
            <w:webHidden/>
          </w:rPr>
          <w:fldChar w:fldCharType="end"/>
        </w:r>
      </w:hyperlink>
    </w:p>
    <w:p w14:paraId="0C243114" w14:textId="72601BC8" w:rsidR="009216BA" w:rsidRDefault="00EC399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EB5DF9">
          <w:rPr>
            <w:noProof/>
            <w:webHidden/>
          </w:rPr>
          <w:t>22</w:t>
        </w:r>
        <w:r w:rsidR="009216BA">
          <w:rPr>
            <w:noProof/>
            <w:webHidden/>
          </w:rPr>
          <w:fldChar w:fldCharType="end"/>
        </w:r>
      </w:hyperlink>
    </w:p>
    <w:p w14:paraId="637B8D87" w14:textId="416B4FC1" w:rsidR="009216BA" w:rsidRDefault="00EC399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EB5DF9">
          <w:rPr>
            <w:noProof/>
            <w:webHidden/>
          </w:rPr>
          <w:t>23</w:t>
        </w:r>
        <w:r w:rsidR="009216BA">
          <w:rPr>
            <w:noProof/>
            <w:webHidden/>
          </w:rPr>
          <w:fldChar w:fldCharType="end"/>
        </w:r>
      </w:hyperlink>
    </w:p>
    <w:p w14:paraId="15F155E7" w14:textId="34B4345D" w:rsidR="009216BA" w:rsidRDefault="00EC399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EB5DF9">
          <w:rPr>
            <w:noProof/>
            <w:webHidden/>
          </w:rPr>
          <w:t>24</w:t>
        </w:r>
        <w:r w:rsidR="009216BA">
          <w:rPr>
            <w:noProof/>
            <w:webHidden/>
          </w:rPr>
          <w:fldChar w:fldCharType="end"/>
        </w:r>
      </w:hyperlink>
    </w:p>
    <w:p w14:paraId="66793AEF" w14:textId="25DBA1B2" w:rsidR="009216BA" w:rsidRDefault="00EC399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EB5DF9">
          <w:rPr>
            <w:noProof/>
            <w:webHidden/>
          </w:rPr>
          <w:t>25</w:t>
        </w:r>
        <w:r w:rsidR="009216BA">
          <w:rPr>
            <w:noProof/>
            <w:webHidden/>
          </w:rPr>
          <w:fldChar w:fldCharType="end"/>
        </w:r>
      </w:hyperlink>
    </w:p>
    <w:p w14:paraId="53D6CF9F" w14:textId="514A32FA" w:rsidR="009216BA" w:rsidRDefault="00EC399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EB5DF9">
          <w:rPr>
            <w:noProof/>
            <w:webHidden/>
          </w:rPr>
          <w:t>26</w:t>
        </w:r>
        <w:r w:rsidR="009216BA">
          <w:rPr>
            <w:noProof/>
            <w:webHidden/>
          </w:rPr>
          <w:fldChar w:fldCharType="end"/>
        </w:r>
      </w:hyperlink>
    </w:p>
    <w:p w14:paraId="72E7D6B5" w14:textId="5E38E2E4" w:rsidR="009216BA" w:rsidRDefault="00EC399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EB5DF9">
          <w:rPr>
            <w:noProof/>
            <w:webHidden/>
          </w:rPr>
          <w:t>26</w:t>
        </w:r>
        <w:r w:rsidR="009216BA">
          <w:rPr>
            <w:noProof/>
            <w:webHidden/>
          </w:rPr>
          <w:fldChar w:fldCharType="end"/>
        </w:r>
      </w:hyperlink>
    </w:p>
    <w:p w14:paraId="4324D6B0" w14:textId="0EA98889" w:rsidR="009216BA" w:rsidRDefault="00EC399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EB5DF9">
          <w:rPr>
            <w:noProof/>
            <w:webHidden/>
          </w:rPr>
          <w:t>27</w:t>
        </w:r>
        <w:r w:rsidR="009216BA">
          <w:rPr>
            <w:noProof/>
            <w:webHidden/>
          </w:rPr>
          <w:fldChar w:fldCharType="end"/>
        </w:r>
      </w:hyperlink>
    </w:p>
    <w:p w14:paraId="774CFE5E" w14:textId="0B3A64DF" w:rsidR="009216BA" w:rsidRDefault="00EC3991"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EB5DF9">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2" w:name="_Toc107083452"/>
      <w:r w:rsidRPr="00FD3789">
        <w:rPr>
          <w:rFonts w:hint="eastAsia"/>
        </w:rPr>
        <w:lastRenderedPageBreak/>
        <w:t>緒論</w:t>
      </w:r>
      <w:bookmarkEnd w:id="102"/>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03" w:name="_Toc107083453"/>
      <w:r>
        <w:rPr>
          <w:rFonts w:hint="eastAsia"/>
        </w:rPr>
        <w:t>研究背景與動機</w:t>
      </w:r>
      <w:bookmarkEnd w:id="103"/>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(Pedro, Subosa,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(Kandlhofer et al., 2016; Burgsteiner et al., 2016)</w:t>
      </w:r>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(Barella, Valero, &amp; Carrascosa, 2008; Cuéllar and Pegalajar, 2014; Fernandes, 2016; Grivokostopoulou and Hatzilygeroudis, 2014; Kochlán and Hodon, 2014; Kumar, 2004; Marković, Kostić Kovačević, Nikolić, &amp; Nikolić,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(Jacob and Warschauer,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(Esteves, Fonseca, Morgado, &amp; Martins, 2011; Bellstrom and Thoren, 2009)</w:t>
      </w:r>
      <w:r w:rsidRPr="00E92864">
        <w:rPr>
          <w:rFonts w:cs="Times New Roman" w:hint="eastAsia"/>
          <w:kern w:val="0"/>
          <w:szCs w:val="20"/>
        </w:rPr>
        <w:t>。</w:t>
      </w:r>
      <w:r w:rsidR="0097275C">
        <w:rPr>
          <w:rFonts w:cs="Times New Roman" w:hint="eastAsia"/>
          <w:highlight w:val="yellow"/>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97275C">
        <w:rPr>
          <w:rFonts w:cs="Times New Roman" w:hint="eastAsia"/>
          <w:highlight w:val="yellow"/>
        </w:rPr>
        <w:t>(</w:t>
      </w:r>
      <w:r w:rsidR="0097275C" w:rsidRPr="0097275C">
        <w:rPr>
          <w:rFonts w:cs="Times New Roman"/>
          <w:highlight w:val="yellow"/>
        </w:rPr>
        <w:t xml:space="preserve">Rudder, Bernard and Mohammed, 2007; </w:t>
      </w:r>
      <w:r w:rsidR="0097275C" w:rsidRPr="0097275C">
        <w:rPr>
          <w:rFonts w:cs="Times New Roman" w:hint="eastAsia"/>
          <w:highlight w:val="yellow"/>
        </w:rPr>
        <w:t>V</w:t>
      </w:r>
      <w:r w:rsidR="0097275C" w:rsidRPr="0097275C">
        <w:rPr>
          <w:rFonts w:ascii="Cambria" w:hAnsi="Cambria" w:cs="Cambria"/>
          <w:highlight w:val="yellow"/>
        </w:rPr>
        <w:t>é</w:t>
      </w:r>
      <w:r w:rsidR="0097275C" w:rsidRPr="0097275C">
        <w:rPr>
          <w:rFonts w:cs="Times New Roman" w:hint="eastAsia"/>
          <w:highlight w:val="yellow"/>
        </w:rPr>
        <w:t>gh &amp; Stoffov</w:t>
      </w:r>
      <w:r w:rsidR="0097275C" w:rsidRPr="0097275C">
        <w:rPr>
          <w:rFonts w:ascii="Cambria" w:hAnsi="Cambria" w:cs="Cambria"/>
          <w:highlight w:val="yellow"/>
        </w:rPr>
        <w:t>á</w:t>
      </w:r>
      <w:r w:rsidR="0097275C" w:rsidRPr="0097275C">
        <w:rPr>
          <w:rFonts w:cs="Times New Roman" w:hint="eastAsia"/>
          <w:highlight w:val="yellow"/>
        </w:rPr>
        <w:t>, 2017</w:t>
      </w:r>
      <w:r w:rsidR="0097275C" w:rsidRPr="0097275C">
        <w:rPr>
          <w:rFonts w:cs="Times New Roman"/>
          <w:highlight w:val="yellow"/>
        </w:rPr>
        <w:t>)</w:t>
      </w:r>
      <w:r w:rsidR="0097275C">
        <w:rPr>
          <w:rFonts w:cs="Times New Roman" w:hint="eastAsia"/>
          <w:highlight w:val="yellow"/>
        </w:rPr>
        <w:t>，</w:t>
      </w:r>
      <w:r w:rsidR="0097275C" w:rsidRPr="0097275C">
        <w:rPr>
          <w:rFonts w:cs="Times New Roman" w:hint="eastAsia"/>
          <w:highlight w:val="yellow"/>
        </w:rPr>
        <w:t>透過</w:t>
      </w:r>
      <w:r w:rsidR="0097275C">
        <w:rPr>
          <w:rFonts w:cs="Times New Roman" w:hint="eastAsia"/>
          <w:highlight w:val="yellow"/>
        </w:rPr>
        <w:t>上述的</w:t>
      </w:r>
      <w:r w:rsidR="0097275C" w:rsidRPr="0097275C">
        <w:rPr>
          <w:rFonts w:cs="Times New Roman" w:hint="eastAsia"/>
          <w:highlight w:val="yellow"/>
        </w:rPr>
        <w:t>教學案例，發現動畫與互動式的教材能夠幫助學生學習程式設計與演算法</w:t>
      </w:r>
      <w:r w:rsidR="0097275C">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(Simoňák, 2016; Tudoreanu, Wu, Hamilton-Taylor, &amp; Kraemer, 2002)</w:t>
      </w:r>
      <w:r w:rsidRPr="00E92864">
        <w:rPr>
          <w:rFonts w:cs="Times New Roman" w:hint="eastAsia"/>
          <w:kern w:val="0"/>
          <w:szCs w:val="20"/>
        </w:rPr>
        <w:t>。</w:t>
      </w:r>
    </w:p>
    <w:p w14:paraId="53915B86" w14:textId="6C8163ED"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lastRenderedPageBreak/>
        <w:t>Van Joolingen</w:t>
      </w:r>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(Abu-Naser, 2008; Colaso e</w:t>
      </w:r>
      <w:r w:rsidRPr="00E92864">
        <w:rPr>
          <w:rFonts w:cs="Times New Roman"/>
          <w:kern w:val="0"/>
          <w:szCs w:val="20"/>
        </w:rPr>
        <w:t>t al., 2002; Korhonen &amp; Malmi, 2000; McNally, Naps, Furcy, Grissom, &amp; Trefftz, 2007; Naps et al., 2003; Simoňák, 2016; Tudoreanu et al., 2002; Végh &amp; Stoffová,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(Colaso et al., 2002; Jensen, Self, Rhymer, Wood, &amp; Bowe, 2002; Korhonen &amp; Malmi, 2000; Naps et al., 2003; Saraiya, Shaffer, McCrickard, &amp; North, 2004; Tversky, Morrison, &amp; Betrancourt,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1F0AF9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(Hansen, Narayanan, &amp; Schrimpsher,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lastRenderedPageBreak/>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3B6C2B5C" w:rsidR="00B90923" w:rsidRPr="002C0C62" w:rsidRDefault="002C0C62" w:rsidP="002C0C62">
      <w:pPr>
        <w:pStyle w:val="af"/>
        <w:ind w:firstLine="400"/>
        <w:jc w:val="center"/>
        <w:rPr>
          <w:szCs w:val="24"/>
        </w:rPr>
      </w:pPr>
      <w:bookmarkStart w:id="104" w:name="_Toc106290047"/>
      <w:bookmarkStart w:id="105"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EB5DF9">
        <w:rPr>
          <w:noProof/>
        </w:rPr>
        <w:t>1</w:t>
      </w:r>
      <w:r>
        <w:fldChar w:fldCharType="end"/>
      </w:r>
      <w:r w:rsidRPr="0057473E">
        <w:rPr>
          <w:rFonts w:hint="eastAsia"/>
        </w:rPr>
        <w:t>本研究模擬式教學策略</w:t>
      </w:r>
      <w:bookmarkEnd w:id="104"/>
      <w:bookmarkEnd w:id="105"/>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06" w:name="_Toc107083454"/>
      <w:r>
        <w:rPr>
          <w:rFonts w:hint="eastAsia"/>
        </w:rPr>
        <w:lastRenderedPageBreak/>
        <w:t>研究目的</w:t>
      </w:r>
      <w:bookmarkEnd w:id="106"/>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2A29B150"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15145E6E" w:rsidR="000553EC" w:rsidRDefault="00F626CC" w:rsidP="000553EC">
      <w:pPr>
        <w:ind w:firstLineChars="0" w:firstLine="0"/>
        <w:rPr>
          <w:b/>
          <w:bCs/>
        </w:rPr>
      </w:pPr>
      <w:r w:rsidRPr="00F626CC">
        <w:rPr>
          <w:rFonts w:hint="eastAsia"/>
          <w:b/>
          <w:bCs/>
        </w:rPr>
        <w:t>三、</w:t>
      </w:r>
      <w:commentRangeStart w:id="107"/>
      <w:r>
        <w:rPr>
          <w:rFonts w:hint="eastAsia"/>
          <w:b/>
          <w:bCs/>
        </w:rPr>
        <w:t>學生對</w:t>
      </w:r>
      <w:r w:rsidR="000553EC">
        <w:rPr>
          <w:rFonts w:hint="eastAsia"/>
          <w:b/>
          <w:bCs/>
        </w:rPr>
        <w:t>所提出的</w:t>
      </w:r>
      <w:r w:rsidRPr="00F626CC">
        <w:rPr>
          <w:rFonts w:hint="eastAsia"/>
          <w:b/>
          <w:bCs/>
        </w:rPr>
        <w:t>模擬式教學感受</w:t>
      </w:r>
      <w:r w:rsidR="000553EC">
        <w:rPr>
          <w:rFonts w:hint="eastAsia"/>
          <w:b/>
          <w:bCs/>
        </w:rPr>
        <w:t>為</w:t>
      </w:r>
      <w:r>
        <w:rPr>
          <w:rFonts w:hint="eastAsia"/>
          <w:b/>
          <w:bCs/>
        </w:rPr>
        <w:t>何</w:t>
      </w:r>
      <w:commentRangeEnd w:id="107"/>
      <w:r w:rsidR="002F507B">
        <w:rPr>
          <w:rStyle w:val="af7"/>
        </w:rPr>
        <w:commentReference w:id="107"/>
      </w:r>
      <w:r>
        <w:rPr>
          <w:rFonts w:hint="eastAsia"/>
          <w:b/>
          <w:bCs/>
        </w:rPr>
        <w:t>？</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08" w:name="_Toc107083455"/>
      <w:r>
        <w:rPr>
          <w:rFonts w:hint="eastAsia"/>
        </w:rPr>
        <w:lastRenderedPageBreak/>
        <w:t>名詞釋義</w:t>
      </w:r>
      <w:bookmarkEnd w:id="108"/>
    </w:p>
    <w:p w14:paraId="527490D7" w14:textId="2A200574"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Pr>
          <w:rFonts w:hint="eastAsia"/>
        </w:rPr>
        <w:t>模擬式教學</w:t>
      </w:r>
      <w:r w:rsidR="00A04782">
        <w:rPr>
          <w:rFonts w:hint="eastAsia"/>
        </w:rPr>
        <w:t>的</w:t>
      </w:r>
      <w:r>
        <w:rPr>
          <w:rFonts w:hint="eastAsia"/>
        </w:rPr>
        <w:t>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7EAA96F6"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437B3E81"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EB5DF9">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AD1DF2" w:rsidRDefault="0050432A" w:rsidP="0050432A">
      <w:pPr>
        <w:ind w:firstLineChars="0" w:firstLine="0"/>
        <w:rPr>
          <w:b/>
          <w:bCs/>
          <w:highlight w:val="yellow"/>
        </w:rPr>
      </w:pPr>
      <w:r w:rsidRPr="00AD1DF2">
        <w:rPr>
          <w:rFonts w:hint="eastAsia"/>
          <w:b/>
          <w:bCs/>
          <w:highlight w:val="yellow"/>
        </w:rPr>
        <w:t>三、學習態度</w:t>
      </w:r>
    </w:p>
    <w:p w14:paraId="038F877A" w14:textId="0482047A" w:rsidR="0050432A" w:rsidRPr="00EC43B2" w:rsidRDefault="00EC43B2" w:rsidP="00EC43B2">
      <w:pPr>
        <w:ind w:firstLine="480"/>
      </w:pPr>
      <w:r w:rsidRPr="00AD1DF2">
        <w:rPr>
          <w:rFonts w:hint="eastAsia"/>
          <w:highlight w:val="yellow"/>
        </w:rPr>
        <w:t>本研究之學習態度為評估學生</w:t>
      </w:r>
      <w:r w:rsidR="00A04782" w:rsidRPr="00AD1DF2">
        <w:rPr>
          <w:rFonts w:hint="eastAsia"/>
          <w:highlight w:val="yellow"/>
        </w:rPr>
        <w:t>的</w:t>
      </w:r>
      <w:r w:rsidRPr="00AD1DF2">
        <w:rPr>
          <w:rFonts w:hint="eastAsia"/>
          <w:highlight w:val="yellow"/>
        </w:rPr>
        <w:t>人工智慧</w:t>
      </w:r>
      <w:r w:rsidR="00A04782" w:rsidRPr="00AD1DF2">
        <w:rPr>
          <w:rFonts w:hint="eastAsia"/>
          <w:highlight w:val="yellow"/>
        </w:rPr>
        <w:t>學習</w:t>
      </w:r>
      <w:r w:rsidRPr="00AD1DF2">
        <w:rPr>
          <w:rFonts w:hint="eastAsia"/>
          <w:highlight w:val="yellow"/>
        </w:rPr>
        <w:t>態度</w:t>
      </w:r>
      <w:r w:rsidR="00A04782" w:rsidRPr="00AD1DF2">
        <w:rPr>
          <w:rFonts w:hint="eastAsia"/>
          <w:highlight w:val="yellow"/>
        </w:rPr>
        <w:t>，包含：人工智慧課程態度與</w:t>
      </w:r>
      <w:r w:rsidRPr="00AD1DF2">
        <w:rPr>
          <w:rFonts w:hint="eastAsia"/>
          <w:highlight w:val="yellow"/>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AD1DF2">
        <w:rPr>
          <w:rFonts w:hint="eastAsia"/>
          <w:highlight w:val="yellow"/>
        </w:rPr>
        <w:t>/</w:t>
      </w:r>
      <w:r w:rsidRPr="00AD1DF2">
        <w:rPr>
          <w:rFonts w:hint="eastAsia"/>
          <w:highlight w:val="yellow"/>
        </w:rPr>
        <w:t>程序之學習感受」</w:t>
      </w:r>
      <w:r w:rsidR="004E6409" w:rsidRPr="00AD1DF2">
        <w:rPr>
          <w:rFonts w:hint="eastAsia"/>
          <w:highlight w:val="yellow"/>
        </w:rPr>
        <w:t>、「對於人工智慧學習自我評鑑」</w:t>
      </w:r>
      <w:r w:rsidR="00243F29" w:rsidRPr="00AD1DF2">
        <w:rPr>
          <w:rFonts w:hint="eastAsia"/>
          <w:highlight w:val="yellow"/>
        </w:rPr>
        <w:t>四個面向</w:t>
      </w:r>
      <w:r w:rsidRPr="00AD1DF2">
        <w:rPr>
          <w:rFonts w:hint="eastAsia"/>
          <w:highlight w:val="yellow"/>
        </w:rPr>
        <w:t>，題型採用李克特氏五點量表以及問答題，態度問卷詳細內容請見附錄</w:t>
      </w:r>
      <w:r w:rsidR="00243F29" w:rsidRPr="00AD1DF2">
        <w:rPr>
          <w:rFonts w:hint="eastAsia"/>
          <w:highlight w:val="yellow"/>
        </w:rPr>
        <w:t>七</w:t>
      </w:r>
      <w:r w:rsidRPr="00AD1DF2">
        <w:rPr>
          <w:rFonts w:hint="eastAsia"/>
          <w:highlight w:val="yellow"/>
        </w:rPr>
        <w:t>，半結構式訪談題目請見第三章第</w:t>
      </w:r>
      <w:r w:rsidR="00F82A39" w:rsidRPr="00AD1DF2">
        <w:rPr>
          <w:rFonts w:hint="eastAsia"/>
          <w:highlight w:val="yellow"/>
        </w:rPr>
        <w:t>五</w:t>
      </w:r>
      <w:r w:rsidRPr="00AD1DF2">
        <w:rPr>
          <w:rFonts w:hint="eastAsia"/>
          <w:highlight w:val="yellow"/>
        </w:rPr>
        <w:t>節之表</w:t>
      </w:r>
      <w:r w:rsidRPr="00AD1DF2">
        <w:rPr>
          <w:rFonts w:hint="eastAsia"/>
          <w:highlight w:val="yellow"/>
        </w:rPr>
        <w:t xml:space="preserve"> 3-</w:t>
      </w:r>
      <w:r w:rsidR="00F82A39" w:rsidRPr="00AD1DF2">
        <w:rPr>
          <w:highlight w:val="yellow"/>
        </w:rPr>
        <w:t>6</w:t>
      </w:r>
      <w:r w:rsidRPr="00AD1DF2">
        <w:rPr>
          <w:rFonts w:hint="eastAsia"/>
          <w:highlight w:val="yellow"/>
        </w:rPr>
        <w:t>。</w:t>
      </w:r>
    </w:p>
    <w:p w14:paraId="6B6EA7F5" w14:textId="3F9040A1" w:rsidR="0050432A" w:rsidRDefault="0050432A" w:rsidP="00C13D96">
      <w:pPr>
        <w:ind w:firstLine="480"/>
      </w:pPr>
    </w:p>
    <w:p w14:paraId="1C0C4160" w14:textId="53401999" w:rsidR="00DC1949" w:rsidRPr="00AD1DF2" w:rsidRDefault="00DC1949" w:rsidP="00DC1949">
      <w:pPr>
        <w:ind w:firstLineChars="0" w:firstLine="0"/>
        <w:rPr>
          <w:b/>
          <w:bCs/>
          <w:highlight w:val="yellow"/>
        </w:rPr>
      </w:pPr>
      <w:r w:rsidRPr="00AD1DF2">
        <w:rPr>
          <w:rFonts w:hint="eastAsia"/>
          <w:b/>
          <w:bCs/>
          <w:highlight w:val="yellow"/>
        </w:rPr>
        <w:t>四、模擬式教學之感受</w:t>
      </w:r>
    </w:p>
    <w:p w14:paraId="7CC31350" w14:textId="7E397442" w:rsidR="0050432A" w:rsidRDefault="00DC1949" w:rsidP="00C13D96">
      <w:pPr>
        <w:ind w:firstLine="480"/>
      </w:pPr>
      <w:r w:rsidRPr="00AD1DF2">
        <w:rPr>
          <w:rFonts w:hint="eastAsia"/>
          <w:highlight w:val="yellow"/>
        </w:rPr>
        <w:t>為探討學生對所提出之模擬式教學的課堂感受，針對實驗組調查「模擬式教學策略之課堂感受」，詢問學生是否認為本研究的課程活動設計對課堂概念（例如：資料搜集、權重、激勵函數、學習演算法等）的學習有幫助，以及為了比較講述式教學感受之差異，針對控制組調查「講述式教學之課堂感受」，同樣詢問學生是否認同課程活動有助於學習課堂概念，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09" w:name="_Toc107083456"/>
      <w:r>
        <w:rPr>
          <w:rFonts w:hint="eastAsia"/>
        </w:rPr>
        <w:lastRenderedPageBreak/>
        <w:t>文獻探討</w:t>
      </w:r>
      <w:bookmarkEnd w:id="109"/>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10" w:name="_Toc107083457"/>
      <w:r w:rsidRPr="00F626CC">
        <w:rPr>
          <w:rFonts w:hint="eastAsia"/>
        </w:rPr>
        <w:t>人工智慧</w:t>
      </w:r>
      <w:bookmarkEnd w:id="110"/>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11"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(Kandlhofer, Steinbauer, Hirschmugl-Gaisch, &amp; Huber, 2016; Burgsteiner, Kandlhofer, &amp; Steinbauer, 2016; Estevez, Garate, Guede,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(Pedro, Subosa,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Norvig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(Kandlhofer et al., 2016; Burgsteiner et al., 2016)</w:t>
      </w:r>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(Jacob and Warschauer,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(Barella, Valero, &amp; Carrascosa, 2008; Cuéllar and Pegalajar, 2014; Fernandes, 2016; Grivokostopoulou and Hatzilygeroudis, 2014; Kochlán and Hodon, 2014; Kumar, 2004; Marković, Kostić Kovačević, Nikolić, &amp; Nikolić,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r>
        <w:rPr>
          <w:rFonts w:hint="eastAsia"/>
        </w:rPr>
        <w:t>Cu</w:t>
      </w:r>
      <w:r>
        <w:rPr>
          <w:rFonts w:ascii="Cambria" w:hAnsi="Cambria" w:cs="Cambria"/>
        </w:rPr>
        <w:t>é</w:t>
      </w:r>
      <w:r>
        <w:rPr>
          <w:rFonts w:hint="eastAsia"/>
        </w:rPr>
        <w:t>llar</w:t>
      </w:r>
      <w:r>
        <w:rPr>
          <w:rFonts w:hint="eastAsia"/>
        </w:rPr>
        <w:t>和</w:t>
      </w:r>
      <w:r>
        <w:rPr>
          <w:rFonts w:hint="eastAsia"/>
        </w:rPr>
        <w:t>Pegalajar</w:t>
      </w:r>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75281EC0"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r>
        <w:rPr>
          <w:rFonts w:hint="eastAsia"/>
        </w:rPr>
        <w:t>Cu</w:t>
      </w:r>
      <w:r>
        <w:rPr>
          <w:rFonts w:ascii="Cambria" w:hAnsi="Cambria" w:cs="Cambria"/>
        </w:rPr>
        <w:t>é</w:t>
      </w:r>
      <w:r>
        <w:rPr>
          <w:rFonts w:hint="eastAsia"/>
        </w:rPr>
        <w:t>llar</w:t>
      </w:r>
      <w:r>
        <w:rPr>
          <w:rFonts w:hint="eastAsia"/>
        </w:rPr>
        <w:t>和</w:t>
      </w:r>
      <w:r>
        <w:rPr>
          <w:rFonts w:hint="eastAsia"/>
        </w:rPr>
        <w:t>Pegalajar</w:t>
      </w:r>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r>
        <w:rPr>
          <w:rFonts w:hint="eastAsia"/>
        </w:rPr>
        <w:t>Barella, Valero</w:t>
      </w:r>
      <w:r>
        <w:rPr>
          <w:rFonts w:hint="eastAsia"/>
        </w:rPr>
        <w:t>和</w:t>
      </w:r>
      <w:r>
        <w:rPr>
          <w:rFonts w:hint="eastAsia"/>
        </w:rPr>
        <w:t xml:space="preserve"> Carrascosa</w:t>
      </w:r>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r>
        <w:rPr>
          <w:rFonts w:hint="eastAsia"/>
        </w:rPr>
        <w:t>Grivokostopoulou</w:t>
      </w:r>
      <w:r>
        <w:rPr>
          <w:rFonts w:hint="eastAsia"/>
        </w:rPr>
        <w:t>和</w:t>
      </w:r>
      <w:r>
        <w:rPr>
          <w:rFonts w:hint="eastAsia"/>
        </w:rPr>
        <w:t>Hatzilygeroudis</w:t>
      </w:r>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r>
        <w:t>Marković</w:t>
      </w:r>
      <w:r>
        <w:rPr>
          <w:rFonts w:hint="eastAsia"/>
        </w:rPr>
        <w:t>等人</w:t>
      </w:r>
      <w:r w:rsidR="00A04782">
        <w:rPr>
          <w:rFonts w:hint="eastAsia"/>
        </w:rPr>
        <w:t xml:space="preserve"> </w:t>
      </w:r>
      <w:r>
        <w:t>(2015)</w:t>
      </w:r>
      <w:r>
        <w:rPr>
          <w:rFonts w:hint="eastAsia"/>
        </w:rPr>
        <w:t>發展智慧型系統讓學生進行自主學習人工智慧相關知識，</w:t>
      </w:r>
      <w:r>
        <w:t>Kochlán</w:t>
      </w:r>
      <w:r>
        <w:rPr>
          <w:rFonts w:hint="eastAsia"/>
        </w:rPr>
        <w:t>和</w:t>
      </w:r>
      <w:r>
        <w:t>Hodon</w:t>
      </w:r>
      <w:r w:rsidR="00A04782">
        <w:t xml:space="preserve"> </w:t>
      </w:r>
      <w:r>
        <w:t>(2014)</w:t>
      </w:r>
      <w:r>
        <w:rPr>
          <w:rFonts w:hint="eastAsia"/>
        </w:rPr>
        <w:t>介紹</w:t>
      </w:r>
      <w:r>
        <w:t>Yrobot</w:t>
      </w:r>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(Sklar, Eguchi,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(Kandlhofer et al., 2016; Burgsteiner et al., 2016)</w:t>
      </w:r>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(Barella, Valero, &amp; Carrascosa, 2008; Cuéllar and Pegalajar, 2014; Fernandes, 2016; Grivokostopoulou and Hatzilygeroudis, 2014; Kochlán and Hodon, 2014; Kumar, 2004; Marković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(Jacob and Warschauer,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12" w:name="_Toc107083458"/>
      <w:bookmarkEnd w:id="111"/>
      <w:r w:rsidRPr="00591DD3">
        <w:rPr>
          <w:rFonts w:hint="eastAsia"/>
        </w:rPr>
        <w:lastRenderedPageBreak/>
        <w:t>程式設計與演算法教學</w:t>
      </w:r>
      <w:bookmarkEnd w:id="112"/>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(Kandlhofer et al., 2016; Burgsteiner et al., 2016)</w:t>
      </w:r>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(Selby &amp; Woollard,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Woollard</w:t>
      </w:r>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(Jacob and Warschauer,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(Esteves, Fonseca, Morgado,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(Bellstrom and Thoren,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Default="00591DD3" w:rsidP="0097275C">
      <w:pPr>
        <w:ind w:firstLineChars="0" w:firstLine="480"/>
        <w:rPr>
          <w:rFonts w:cs="Times New Roman"/>
          <w:highlight w:val="yellow"/>
        </w:rPr>
      </w:pPr>
      <w:r w:rsidRPr="00591DD3">
        <w:rPr>
          <w:rFonts w:cs="Times New Roman" w:hint="eastAsia"/>
        </w:rPr>
        <w:t>然而，第四種知識對於學生而言相對困難，</w:t>
      </w:r>
      <w:r w:rsidR="00AD1DF2" w:rsidRPr="00AD1DF2">
        <w:rPr>
          <w:rFonts w:cs="Times New Roman" w:hint="eastAsia"/>
          <w:highlight w:val="yellow"/>
        </w:rPr>
        <w:t>因為</w:t>
      </w:r>
      <w:r w:rsidR="00AD1DF2">
        <w:rPr>
          <w:rFonts w:cs="Times New Roman" w:hint="eastAsia"/>
          <w:highlight w:val="yellow"/>
        </w:rPr>
        <w:t>在面對特定問題時，需要將現實生活經驗或情況連結至演算法、程式邏輯相</w:t>
      </w:r>
      <w:r w:rsidR="00AD1DF2" w:rsidRPr="0097275C">
        <w:rPr>
          <w:rFonts w:cs="Times New Roman" w:hint="eastAsia"/>
          <w:highlight w:val="yellow"/>
        </w:rPr>
        <w:t>關的抽象概念</w:t>
      </w:r>
      <w:r w:rsidR="0097275C" w:rsidRPr="0097275C">
        <w:rPr>
          <w:rFonts w:cs="Times New Roman" w:hint="eastAsia"/>
          <w:kern w:val="0"/>
          <w:szCs w:val="20"/>
          <w:highlight w:val="yellow"/>
        </w:rPr>
        <w:t>(Esteves, Fonseca, Morgado, &amp; Martins, 2011; Bellstrom and Thoren, 2009)</w:t>
      </w:r>
      <w:r w:rsidR="0097275C" w:rsidRPr="0097275C">
        <w:rPr>
          <w:rFonts w:cs="Times New Roman" w:hint="eastAsia"/>
          <w:highlight w:val="yellow"/>
        </w:rPr>
        <w:t>。</w:t>
      </w:r>
      <w:r w:rsidR="0097275C">
        <w:rPr>
          <w:rFonts w:cs="Times New Roman" w:hint="eastAsia"/>
          <w:highlight w:val="yellow"/>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97275C">
        <w:rPr>
          <w:rFonts w:cs="Times New Roman" w:hint="eastAsia"/>
          <w:highlight w:val="yellow"/>
        </w:rPr>
        <w:t>(</w:t>
      </w:r>
      <w:r w:rsidR="0097275C" w:rsidRPr="0097275C">
        <w:rPr>
          <w:rFonts w:cs="Times New Roman"/>
          <w:highlight w:val="yellow"/>
        </w:rPr>
        <w:t xml:space="preserve">Rudder, Bernard and Mohammed, 2007; </w:t>
      </w:r>
      <w:r w:rsidR="0097275C" w:rsidRPr="0097275C">
        <w:rPr>
          <w:rFonts w:cs="Times New Roman" w:hint="eastAsia"/>
          <w:highlight w:val="yellow"/>
        </w:rPr>
        <w:t>V</w:t>
      </w:r>
      <w:r w:rsidR="0097275C" w:rsidRPr="0097275C">
        <w:rPr>
          <w:rFonts w:ascii="Cambria" w:hAnsi="Cambria" w:cs="Cambria"/>
          <w:highlight w:val="yellow"/>
        </w:rPr>
        <w:t>é</w:t>
      </w:r>
      <w:r w:rsidR="0097275C" w:rsidRPr="0097275C">
        <w:rPr>
          <w:rFonts w:cs="Times New Roman" w:hint="eastAsia"/>
          <w:highlight w:val="yellow"/>
        </w:rPr>
        <w:t>gh &amp; Stoffov</w:t>
      </w:r>
      <w:r w:rsidR="0097275C" w:rsidRPr="0097275C">
        <w:rPr>
          <w:rFonts w:ascii="Cambria" w:hAnsi="Cambria" w:cs="Cambria"/>
          <w:highlight w:val="yellow"/>
        </w:rPr>
        <w:t>á</w:t>
      </w:r>
      <w:r w:rsidR="0097275C" w:rsidRPr="0097275C">
        <w:rPr>
          <w:rFonts w:cs="Times New Roman" w:hint="eastAsia"/>
          <w:highlight w:val="yellow"/>
        </w:rPr>
        <w:t>, 2017</w:t>
      </w:r>
      <w:r w:rsidR="0097275C" w:rsidRPr="0097275C">
        <w:rPr>
          <w:rFonts w:cs="Times New Roman"/>
          <w:highlight w:val="yellow"/>
        </w:rPr>
        <w:t>)</w:t>
      </w:r>
      <w:r w:rsidRPr="0097275C">
        <w:rPr>
          <w:rFonts w:cs="Times New Roman" w:hint="eastAsia"/>
          <w:highlight w:val="yellow"/>
        </w:rPr>
        <w:t>，</w:t>
      </w:r>
      <w:r w:rsidR="0097275C" w:rsidRPr="0097275C">
        <w:rPr>
          <w:rFonts w:cs="Times New Roman" w:hint="eastAsia"/>
          <w:highlight w:val="yellow"/>
        </w:rPr>
        <w:t>透過</w:t>
      </w:r>
      <w:r w:rsidRPr="0097275C">
        <w:rPr>
          <w:rFonts w:cs="Times New Roman" w:hint="eastAsia"/>
          <w:highlight w:val="yellow"/>
        </w:rPr>
        <w:t>先前研究</w:t>
      </w:r>
      <w:r w:rsidR="0097275C" w:rsidRPr="0097275C">
        <w:rPr>
          <w:rFonts w:cs="Times New Roman" w:hint="eastAsia"/>
          <w:highlight w:val="yellow"/>
        </w:rPr>
        <w:t>的教學案例，發現</w:t>
      </w:r>
      <w:r w:rsidRPr="0097275C">
        <w:rPr>
          <w:rFonts w:cs="Times New Roman" w:hint="eastAsia"/>
          <w:highlight w:val="yellow"/>
        </w:rPr>
        <w:t>動畫與互動式的教材能夠幫助學生學習程式設計與演算法，所以本研究透過模擬與演算法視覺化的方式來輔助學生學習人工智慧</w:t>
      </w:r>
      <w:r w:rsidR="0097275C" w:rsidRPr="0097275C">
        <w:rPr>
          <w:rFonts w:cs="Times New Roman" w:hint="eastAsia"/>
          <w:highlight w:val="yellow"/>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113" w:name="_Toc107083459"/>
      <w:r w:rsidRPr="00591DD3">
        <w:rPr>
          <w:rFonts w:hint="eastAsia"/>
        </w:rPr>
        <w:lastRenderedPageBreak/>
        <w:t>模擬式教學</w:t>
      </w:r>
      <w:bookmarkStart w:id="114" w:name="_Hlk28141408"/>
      <w:bookmarkEnd w:id="113"/>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115"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Van Joolingen</w:t>
      </w:r>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(O'Neil, Wainess,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(Chen, Hong, Sung, &amp; Chang, 2011; Huppert, Yaakobi, &amp; Lazarowitz,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pPr>
      <w:bookmarkStart w:id="116" w:name="_Toc106290077"/>
      <w:bookmarkStart w:id="117"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116"/>
      <w:bookmarkEnd w:id="117"/>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(Krishnan, Keloth, &amp; Ubedulla,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(Garay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(Mintz,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(Homer &amp; Plass, 2014)</w:t>
      </w:r>
      <w:r w:rsidR="00C94D59">
        <w:rPr>
          <w:rFonts w:cs="Times New Roman" w:hint="eastAsia"/>
          <w:kern w:val="0"/>
        </w:rPr>
        <w:t>，</w:t>
      </w:r>
      <w:r w:rsidR="00C94D59" w:rsidRPr="00C94D59">
        <w:rPr>
          <w:rFonts w:cs="Times New Roman" w:hint="eastAsia"/>
          <w:kern w:val="0"/>
          <w:highlight w:val="yellow"/>
        </w:rPr>
        <w:t>學生在模擬工具中反覆探索問題與</w:t>
      </w:r>
      <w:r w:rsidR="00C94D59">
        <w:rPr>
          <w:rFonts w:cs="Times New Roman" w:hint="eastAsia"/>
          <w:kern w:val="0"/>
          <w:highlight w:val="yellow"/>
        </w:rPr>
        <w:t>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運用知識解決環境問題，也在模擬工具的輔助</w:t>
      </w:r>
      <w:r w:rsidR="00C94D59" w:rsidRPr="00C94D59">
        <w:rPr>
          <w:rFonts w:cs="Times New Roman" w:hint="eastAsia"/>
          <w:kern w:val="0"/>
          <w:highlight w:val="yellow"/>
        </w:rPr>
        <w:t>下，增進了學習信心</w:t>
      </w:r>
      <w:r w:rsidR="00C94D59" w:rsidRPr="00C94D59">
        <w:rPr>
          <w:rFonts w:cs="Times New Roman"/>
          <w:kern w:val="0"/>
          <w:highlight w:val="yellow"/>
        </w:rPr>
        <w:t>(</w:t>
      </w:r>
      <w:r w:rsidR="00C94D59" w:rsidRPr="00C94D59">
        <w:rPr>
          <w:rFonts w:cs="Times New Roman" w:hint="eastAsia"/>
          <w:noProof/>
          <w:highlight w:val="yellow"/>
        </w:rPr>
        <w:t>F</w:t>
      </w:r>
      <w:r w:rsidR="00C94D59" w:rsidRPr="00C94D59">
        <w:rPr>
          <w:rFonts w:cs="Times New Roman"/>
          <w:noProof/>
          <w:highlight w:val="yellow"/>
        </w:rPr>
        <w:t>aryniarz &amp; Lockwood, 1992)</w:t>
      </w:r>
      <w:r w:rsidR="00C94D59" w:rsidRPr="00C94D59">
        <w:rPr>
          <w:rFonts w:cs="Times New Roman" w:hint="eastAsia"/>
          <w:kern w:val="0"/>
          <w:highlight w:val="yellow"/>
        </w:rPr>
        <w:t>。</w:t>
      </w:r>
    </w:p>
    <w:p w14:paraId="774F8FD6" w14:textId="0AC72798" w:rsidR="008C0603" w:rsidRDefault="008C0603" w:rsidP="00C94D59">
      <w:pPr>
        <w:ind w:firstLine="480"/>
      </w:pPr>
      <w:r w:rsidRPr="008D5EA4">
        <w:rPr>
          <w:rFonts w:hint="eastAsia"/>
          <w:highlight w:val="yellow"/>
        </w:rPr>
        <w:lastRenderedPageBreak/>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D5EA4">
        <w:rPr>
          <w:rFonts w:hint="eastAsia"/>
          <w:highlight w:val="yellow"/>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D5EA4">
        <w:rPr>
          <w:rFonts w:hint="eastAsia"/>
          <w:highlight w:val="yellow"/>
        </w:rPr>
        <w:t>(Moyer-Packenham et al., 2019)</w:t>
      </w:r>
      <w:r w:rsidR="008D5EA4" w:rsidRPr="008D5EA4">
        <w:rPr>
          <w:rFonts w:hint="eastAsia"/>
          <w:highlight w:val="yellow"/>
        </w:rPr>
        <w:t>，而由於本研究在教導類神經網路演算法時，部分的教學內容會牽涉數學的計算，但其教學</w:t>
      </w:r>
      <w:r w:rsidR="008D5EA4">
        <w:rPr>
          <w:rFonts w:hint="eastAsia"/>
          <w:highlight w:val="yellow"/>
        </w:rPr>
        <w:t>目的在於期望學生瞭解演算法的輸入、運算過程、輸出，以及不同情況應該如何調整演算法的設計</w:t>
      </w:r>
      <w:r w:rsidR="00503E58">
        <w:rPr>
          <w:rFonts w:hint="eastAsia"/>
          <w:highlight w:val="yellow"/>
        </w:rPr>
        <w:t>，而不是反覆練習基本的數學計算（例如：加、減、乘、除）</w:t>
      </w:r>
      <w:r w:rsidR="008D5EA4">
        <w:rPr>
          <w:rFonts w:hint="eastAsia"/>
          <w:highlight w:val="yellow"/>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114"/>
    <w:bookmarkEnd w:id="115"/>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118" w:name="_Toc107083460"/>
      <w:r w:rsidRPr="004F2883">
        <w:rPr>
          <w:rFonts w:hint="eastAsia"/>
        </w:rPr>
        <w:lastRenderedPageBreak/>
        <w:t>演算法視覺化</w:t>
      </w:r>
      <w:bookmarkEnd w:id="118"/>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r w:rsidRPr="00A375C8">
        <w:t>Tudoreanu</w:t>
      </w:r>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r w:rsidRPr="00A375C8">
        <w:t>Tudoreanu</w:t>
      </w:r>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r w:rsidRPr="00A0716E">
        <w:t>2010</w:t>
      </w:r>
      <w:r>
        <w:rPr>
          <w:rFonts w:hint="eastAsia"/>
          <w:highlight w:val="white"/>
        </w:rPr>
        <w:t>)</w:t>
      </w:r>
      <w:r>
        <w:rPr>
          <w:rFonts w:hint="eastAsia"/>
          <w:highlight w:val="white"/>
        </w:rPr>
        <w:t>。</w:t>
      </w:r>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r w:rsidRPr="004E70B4">
        <w:t>Gurka</w:t>
      </w:r>
      <w:r>
        <w:t xml:space="preserve"> </w:t>
      </w:r>
      <w:r w:rsidRPr="004E70B4">
        <w:t>&amp; Citrin,</w:t>
      </w:r>
      <w:r>
        <w:t xml:space="preserve"> </w:t>
      </w:r>
      <w:r w:rsidRPr="004E70B4">
        <w:t>1996</w:t>
      </w:r>
      <w:r>
        <w:t xml:space="preserve">; </w:t>
      </w:r>
      <w:r w:rsidRPr="004E70B4">
        <w:t>Hundhausen &amp; Douglas, 2000</w:t>
      </w:r>
      <w:r>
        <w:t xml:space="preserve">; </w:t>
      </w:r>
      <w:r w:rsidRPr="00D44734">
        <w:t>Jarc,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r w:rsidRPr="004E70B4">
        <w:t>Hundhausen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r w:rsidRPr="00D44734">
        <w:t>Jarc</w:t>
      </w:r>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Lawrence, Badre, &amp; Stasko, 1994</w:t>
      </w:r>
      <w:r>
        <w:t xml:space="preserve">; </w:t>
      </w:r>
      <w:r w:rsidRPr="009E54A4">
        <w:t>Hundhausen, Douglas, &amp; Stasko,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(Hansen, Narayanan, &amp; Schrimpsher, 2000)</w:t>
      </w:r>
      <w:r w:rsidRPr="00C56584">
        <w:rPr>
          <w:rFonts w:hint="eastAsia"/>
        </w:rPr>
        <w:t>。</w:t>
      </w:r>
    </w:p>
    <w:p w14:paraId="6ABBA087" w14:textId="2E3706F9" w:rsid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119" w:name="_Toc107083461"/>
      <w:r w:rsidRPr="00D1261F">
        <w:rPr>
          <w:rFonts w:hint="eastAsia"/>
        </w:rPr>
        <w:lastRenderedPageBreak/>
        <w:t>研究方法</w:t>
      </w:r>
      <w:bookmarkEnd w:id="119"/>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120" w:name="_Toc107083462"/>
      <w:r>
        <w:rPr>
          <w:rFonts w:hint="eastAsia"/>
        </w:rPr>
        <w:t>研究設計與架構</w:t>
      </w:r>
      <w:bookmarkEnd w:id="120"/>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26165435" w14:textId="41A934F1" w:rsidR="00176909" w:rsidRDefault="00F325E8" w:rsidP="00176909">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081202E1" w14:textId="043A3640" w:rsidR="00176909" w:rsidRPr="00176909" w:rsidRDefault="00E23CAD" w:rsidP="00176909">
      <w:pPr>
        <w:pStyle w:val="af"/>
        <w:ind w:firstLine="400"/>
        <w:jc w:val="center"/>
      </w:pPr>
      <w:bookmarkStart w:id="121" w:name="_Toc106290065"/>
      <w:bookmarkStart w:id="122"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1</w:t>
      </w:r>
      <w:r>
        <w:fldChar w:fldCharType="end"/>
      </w:r>
      <w:r w:rsidRPr="00F839B8">
        <w:rPr>
          <w:rFonts w:hint="eastAsia"/>
        </w:rPr>
        <w:t>研究架構圖</w:t>
      </w:r>
      <w:bookmarkEnd w:id="121"/>
      <w:bookmarkEnd w:id="122"/>
    </w:p>
    <w:p w14:paraId="4972D07C" w14:textId="209FAFC8" w:rsidR="00190493" w:rsidRDefault="00190493" w:rsidP="006D387D">
      <w:pPr>
        <w:pStyle w:val="a0"/>
      </w:pPr>
      <w:bookmarkStart w:id="123" w:name="_Toc107083463"/>
      <w:r>
        <w:rPr>
          <w:rFonts w:hint="eastAsia"/>
        </w:rPr>
        <w:lastRenderedPageBreak/>
        <w:t>研究實驗參與者</w:t>
      </w:r>
      <w:bookmarkEnd w:id="123"/>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7B033AEB" w:rsidR="009E2F46" w:rsidRDefault="009E2F46" w:rsidP="009E2F46">
      <w:pPr>
        <w:pStyle w:val="af"/>
        <w:keepNext/>
        <w:ind w:firstLine="400"/>
        <w:jc w:val="center"/>
      </w:pPr>
      <w:bookmarkStart w:id="124"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1</w:t>
      </w:r>
      <w:r>
        <w:fldChar w:fldCharType="end"/>
      </w:r>
      <w:r w:rsidRPr="00235A60">
        <w:rPr>
          <w:rFonts w:hint="eastAsia"/>
        </w:rPr>
        <w:t>研究參與者人數</w:t>
      </w:r>
      <w:bookmarkEnd w:id="12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125" w:name="_Toc107083464"/>
      <w:r>
        <w:rPr>
          <w:rFonts w:hint="eastAsia"/>
        </w:rPr>
        <w:lastRenderedPageBreak/>
        <w:t>視覺化模擬輔助教學</w:t>
      </w:r>
      <w:bookmarkEnd w:id="125"/>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678AFF08">
            <wp:extent cx="5078437" cy="2346086"/>
            <wp:effectExtent l="0" t="0" r="190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5905" cy="2386494"/>
                    </a:xfrm>
                    <a:prstGeom prst="rect">
                      <a:avLst/>
                    </a:prstGeom>
                  </pic:spPr>
                </pic:pic>
              </a:graphicData>
            </a:graphic>
          </wp:inline>
        </w:drawing>
      </w:r>
    </w:p>
    <w:p w14:paraId="1A076BEA" w14:textId="300CF706" w:rsidR="00F43733" w:rsidRDefault="00F43733" w:rsidP="00F43733">
      <w:pPr>
        <w:pStyle w:val="af"/>
        <w:ind w:firstLine="400"/>
        <w:jc w:val="center"/>
      </w:pPr>
      <w:bookmarkStart w:id="126" w:name="_Toc106290066"/>
      <w:bookmarkStart w:id="127"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2</w:t>
      </w:r>
      <w:r>
        <w:fldChar w:fldCharType="end"/>
      </w:r>
      <w:r w:rsidRPr="00F74F86">
        <w:rPr>
          <w:rFonts w:hint="eastAsia"/>
        </w:rPr>
        <w:t>本研究模擬式教學策略</w:t>
      </w:r>
      <w:bookmarkEnd w:id="126"/>
      <w:bookmarkEnd w:id="127"/>
    </w:p>
    <w:p w14:paraId="0056B9CC" w14:textId="3695A2EE"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，透過此教學方式銜接理解、反思與應用的程序，讓學生在操作模擬平台的過程深化反思，也輔助理解與幫助應用。以此策略所延伸之教學活動，也更容易清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4D01ADF" w14:textId="77777777" w:rsidR="00790D19" w:rsidRPr="00790D19" w:rsidRDefault="00790D19" w:rsidP="00790D19">
      <w:pPr>
        <w:pStyle w:val="af8"/>
        <w:ind w:firstLine="480"/>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78C21FC9" w:rsidR="00866B9A" w:rsidRPr="00866B9A" w:rsidRDefault="00866B9A" w:rsidP="00866B9A">
      <w:pPr>
        <w:ind w:firstLine="480"/>
      </w:pPr>
      <w:r w:rsidRPr="00866B9A">
        <w:rPr>
          <w:rFonts w:hint="eastAsia"/>
        </w:rPr>
        <w:t>在概念應用的過程中，教師透過程式實作每個單元相關的概念，教導學生</w:t>
      </w:r>
      <w:r w:rsidR="00D152CA">
        <w:rPr>
          <w:rFonts w:hint="eastAsia"/>
        </w:rPr>
        <w:t>運用程式實作</w:t>
      </w:r>
      <w:r w:rsidRPr="00866B9A">
        <w:rPr>
          <w:rFonts w:hint="eastAsia"/>
        </w:rPr>
        <w:t>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7FEE3A50" w:rsidR="00866B9A" w:rsidRPr="001A508A" w:rsidRDefault="001A508A" w:rsidP="00D1261F">
      <w:pPr>
        <w:ind w:firstLine="480"/>
        <w:rPr>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71D9CFD8" w:rsidR="001A508A" w:rsidRDefault="001A508A" w:rsidP="001A508A">
      <w:pPr>
        <w:ind w:firstLine="480"/>
      </w:pPr>
      <w:r w:rsidRPr="001A508A">
        <w:rPr>
          <w:rFonts w:hint="eastAsia"/>
        </w:rPr>
        <w:t>學生若在</w:t>
      </w:r>
      <w:r w:rsidR="007C1FC8">
        <w:rPr>
          <w:rFonts w:hint="eastAsia"/>
        </w:rPr>
        <w:t>「概念反思」的過程，操作與觀察</w:t>
      </w:r>
      <w:r w:rsidRPr="001A508A">
        <w:rPr>
          <w:rFonts w:hint="eastAsia"/>
        </w:rPr>
        <w:t>模擬平台時，發現自己在「概念理解」的過程中，遺漏了某些概念沒有學習，能夠重新翻閱投影片或教科書內容，或是向教師提問，將概念學習起來之後，再回到模擬平台進行反思。</w:t>
      </w:r>
    </w:p>
    <w:p w14:paraId="302D0A73" w14:textId="42F0A6D2" w:rsidR="001A508A" w:rsidRPr="001A508A" w:rsidRDefault="001A508A" w:rsidP="001A508A">
      <w:pPr>
        <w:ind w:firstLine="480"/>
        <w:rPr>
          <w:b/>
          <w:bCs/>
        </w:rPr>
      </w:pPr>
      <w:r w:rsidRPr="001A508A">
        <w:rPr>
          <w:b/>
          <w:bCs/>
        </w:rPr>
        <w:t xml:space="preserve">5. </w:t>
      </w:r>
      <w:r w:rsidRPr="001A508A">
        <w:rPr>
          <w:rFonts w:hint="eastAsia"/>
          <w:b/>
          <w:bCs/>
        </w:rPr>
        <w:t>應用</w:t>
      </w:r>
      <w:r w:rsidR="007C1FC8">
        <w:rPr>
          <w:b/>
          <w:bCs/>
        </w:rPr>
        <w:t>-</w:t>
      </w:r>
      <w:r w:rsidR="007C1FC8">
        <w:rPr>
          <w:rFonts w:hint="eastAsia"/>
          <w:b/>
          <w:bCs/>
        </w:rPr>
        <w:t>反思</w:t>
      </w:r>
    </w:p>
    <w:p w14:paraId="07A538BC" w14:textId="4B228913" w:rsidR="001A508A" w:rsidRDefault="001A508A" w:rsidP="001A508A">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學習使用程式實作概念時，發現自己在「概念反思」的過程中，沒有將應用時所需的概念清楚理解，能夠重新操作與觀察模擬平台上的功能，或是向教師提問，反思後再回到應用的過程。</w:t>
      </w:r>
    </w:p>
    <w:p w14:paraId="2C91A049" w14:textId="6B174889" w:rsidR="001A508A" w:rsidRPr="001A508A" w:rsidRDefault="001A508A" w:rsidP="001A508A">
      <w:pPr>
        <w:ind w:firstLine="480"/>
        <w:rPr>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1F439DE9" w:rsidR="00080C22" w:rsidRDefault="001A508A" w:rsidP="00494019">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學習使用程式實作概念時，發現自己在「概念理解」的過程中，遺漏了某些概念沒有學習，能夠重新翻閱投影片或教科書內容，或是</w:t>
      </w:r>
      <w:r w:rsidRPr="001A508A">
        <w:rPr>
          <w:rFonts w:hint="eastAsia"/>
        </w:rPr>
        <w:lastRenderedPageBreak/>
        <w:t>向教師提問，將概念學習起來之後，再回到應用的過程，或是進到反思的過程後再應用。</w:t>
      </w:r>
    </w:p>
    <w:p w14:paraId="33EBA031" w14:textId="77777777" w:rsidR="00494019" w:rsidRDefault="00494019" w:rsidP="00892D90">
      <w:pPr>
        <w:ind w:firstLineChars="0" w:firstLine="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71312C18" w:rsidR="00EA13EE" w:rsidRDefault="00EA13EE" w:rsidP="00593F73">
      <w:pPr>
        <w:pStyle w:val="af"/>
        <w:ind w:firstLine="400"/>
        <w:jc w:val="center"/>
      </w:pPr>
      <w:bookmarkStart w:id="128" w:name="_Toc106290067"/>
      <w:bookmarkStart w:id="129"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3</w:t>
      </w:r>
      <w:r>
        <w:fldChar w:fldCharType="end"/>
      </w:r>
      <w:r>
        <w:rPr>
          <w:rFonts w:hint="eastAsia"/>
        </w:rPr>
        <w:t>資料搜集模擬畫面</w:t>
      </w:r>
      <w:bookmarkEnd w:id="128"/>
      <w:bookmarkEnd w:id="129"/>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3D1598DE" w14:textId="655C135F" w:rsidR="00926846" w:rsidRDefault="00926846" w:rsidP="00926846">
      <w:pPr>
        <w:pStyle w:val="af"/>
        <w:ind w:firstLine="400"/>
        <w:jc w:val="center"/>
      </w:pPr>
      <w:bookmarkStart w:id="130" w:name="_Toc106290068"/>
      <w:bookmarkStart w:id="131"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4</w:t>
      </w:r>
      <w:r>
        <w:fldChar w:fldCharType="end"/>
      </w:r>
      <w:r>
        <w:rPr>
          <w:rFonts w:hint="eastAsia"/>
        </w:rPr>
        <w:t>訓練類神經網路模擬畫面</w:t>
      </w:r>
      <w:bookmarkEnd w:id="130"/>
      <w:bookmarkEnd w:id="131"/>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073688ED" w:rsidR="003957EB" w:rsidRDefault="00954E8D" w:rsidP="00954E8D">
      <w:pPr>
        <w:pStyle w:val="af"/>
        <w:ind w:firstLine="400"/>
        <w:jc w:val="center"/>
      </w:pPr>
      <w:bookmarkStart w:id="132" w:name="_Toc106290069"/>
      <w:bookmarkStart w:id="133"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5</w:t>
      </w:r>
      <w:r>
        <w:fldChar w:fldCharType="end"/>
      </w:r>
      <w:r>
        <w:rPr>
          <w:rFonts w:hint="eastAsia"/>
        </w:rPr>
        <w:t>應用</w:t>
      </w:r>
      <w:r w:rsidRPr="00923D85">
        <w:rPr>
          <w:rFonts w:hint="eastAsia"/>
        </w:rPr>
        <w:t>類神經網路模擬畫面</w:t>
      </w:r>
      <w:bookmarkEnd w:id="132"/>
      <w:bookmarkEnd w:id="133"/>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790438B6" w:rsidR="00F07508" w:rsidRDefault="00F07508" w:rsidP="00F07508">
      <w:pPr>
        <w:pStyle w:val="af"/>
        <w:ind w:firstLine="400"/>
        <w:jc w:val="center"/>
      </w:pPr>
      <w:bookmarkStart w:id="134" w:name="_Toc106290070"/>
      <w:bookmarkStart w:id="135"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6</w:t>
      </w:r>
      <w:r>
        <w:fldChar w:fldCharType="end"/>
      </w:r>
      <w:r>
        <w:rPr>
          <w:rFonts w:hint="eastAsia"/>
        </w:rPr>
        <w:t>圖片資料輸入</w:t>
      </w:r>
      <w:r w:rsidRPr="00D32165">
        <w:rPr>
          <w:rFonts w:hint="eastAsia"/>
        </w:rPr>
        <w:t>模擬畫面</w:t>
      </w:r>
      <w:bookmarkEnd w:id="134"/>
      <w:bookmarkEnd w:id="135"/>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0BD4AFB5" w:rsidR="00E25C37" w:rsidRDefault="00F56895" w:rsidP="00F56895">
      <w:pPr>
        <w:pStyle w:val="af"/>
        <w:ind w:firstLine="400"/>
        <w:jc w:val="center"/>
      </w:pPr>
      <w:bookmarkStart w:id="136" w:name="_Toc106290071"/>
      <w:bookmarkStart w:id="137"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7</w:t>
      </w:r>
      <w:r>
        <w:fldChar w:fldCharType="end"/>
      </w:r>
      <w:r w:rsidRPr="00E8440C">
        <w:rPr>
          <w:rFonts w:hint="eastAsia"/>
        </w:rPr>
        <w:t>健康照護與類神經網路</w:t>
      </w:r>
      <w:r>
        <w:rPr>
          <w:rFonts w:hint="eastAsia"/>
        </w:rPr>
        <w:t>模擬畫面</w:t>
      </w:r>
      <w:bookmarkEnd w:id="136"/>
      <w:bookmarkEnd w:id="137"/>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A6E402" w:rsidR="00ED3925" w:rsidRDefault="00546B80" w:rsidP="00546B80">
      <w:pPr>
        <w:pStyle w:val="af"/>
        <w:ind w:firstLine="400"/>
        <w:jc w:val="center"/>
      </w:pPr>
      <w:bookmarkStart w:id="138" w:name="_Toc106290072"/>
      <w:bookmarkStart w:id="139"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8</w:t>
      </w:r>
      <w:r>
        <w:fldChar w:fldCharType="end"/>
      </w:r>
      <w:r w:rsidRPr="001262AD">
        <w:rPr>
          <w:rFonts w:hint="eastAsia"/>
        </w:rPr>
        <w:t>權重與誤差</w:t>
      </w:r>
      <w:r>
        <w:rPr>
          <w:rFonts w:hint="eastAsia"/>
        </w:rPr>
        <w:t>模擬畫面</w:t>
      </w:r>
      <w:bookmarkEnd w:id="138"/>
      <w:bookmarkEnd w:id="139"/>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E2FB4EC" w:rsidR="00F833D5" w:rsidRDefault="00983143" w:rsidP="00983143">
      <w:pPr>
        <w:pStyle w:val="af"/>
        <w:ind w:firstLine="400"/>
        <w:jc w:val="center"/>
      </w:pPr>
      <w:bookmarkStart w:id="140" w:name="_Toc106290073"/>
      <w:bookmarkStart w:id="141"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9</w:t>
      </w:r>
      <w:r>
        <w:fldChar w:fldCharType="end"/>
      </w:r>
      <w:r w:rsidRPr="00F43F37">
        <w:rPr>
          <w:rFonts w:hint="eastAsia"/>
        </w:rPr>
        <w:t>類神經元模型</w:t>
      </w:r>
      <w:r>
        <w:rPr>
          <w:rFonts w:hint="eastAsia"/>
        </w:rPr>
        <w:t>模擬畫面</w:t>
      </w:r>
      <w:bookmarkEnd w:id="140"/>
      <w:bookmarkEnd w:id="141"/>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6F7C7AF" w:rsidR="00735122" w:rsidRDefault="00174F2E" w:rsidP="00637635">
      <w:pPr>
        <w:pStyle w:val="af"/>
        <w:ind w:firstLine="400"/>
        <w:jc w:val="center"/>
      </w:pPr>
      <w:bookmarkStart w:id="142" w:name="_Toc106290074"/>
      <w:bookmarkStart w:id="143"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EB5DF9">
        <w:rPr>
          <w:noProof/>
        </w:rPr>
        <w:t>10</w:t>
      </w:r>
      <w:r>
        <w:fldChar w:fldCharType="end"/>
      </w:r>
      <w:r w:rsidRPr="00D3799E">
        <w:rPr>
          <w:rFonts w:hint="eastAsia"/>
        </w:rPr>
        <w:t>學習演算法</w:t>
      </w:r>
      <w:r>
        <w:rPr>
          <w:rFonts w:hint="eastAsia"/>
        </w:rPr>
        <w:t>模擬畫面</w:t>
      </w:r>
      <w:bookmarkEnd w:id="142"/>
      <w:bookmarkEnd w:id="143"/>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144" w:name="_Toc519413772"/>
      <w:bookmarkStart w:id="145" w:name="_Toc519413773"/>
      <w:bookmarkStart w:id="146" w:name="_Toc519413774"/>
      <w:bookmarkStart w:id="147" w:name="_Toc519413775"/>
      <w:bookmarkEnd w:id="144"/>
      <w:bookmarkEnd w:id="145"/>
      <w:bookmarkEnd w:id="146"/>
      <w:bookmarkEnd w:id="147"/>
      <w:r>
        <w:br w:type="page"/>
      </w:r>
    </w:p>
    <w:p w14:paraId="5D67231E" w14:textId="0484352D" w:rsidR="00190493" w:rsidRDefault="00190493" w:rsidP="006D387D">
      <w:pPr>
        <w:pStyle w:val="a0"/>
      </w:pPr>
      <w:bookmarkStart w:id="148" w:name="_Toc107083465"/>
      <w:r>
        <w:rPr>
          <w:rFonts w:hint="eastAsia"/>
        </w:rPr>
        <w:lastRenderedPageBreak/>
        <w:t>研究</w:t>
      </w:r>
      <w:bookmarkStart w:id="149" w:name="_Hlk35453180"/>
      <w:r w:rsidR="006D387D">
        <w:rPr>
          <w:rFonts w:hint="eastAsia"/>
        </w:rPr>
        <w:t>程序</w:t>
      </w:r>
      <w:bookmarkEnd w:id="148"/>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A1BEAFD" w:rsidR="00E95257" w:rsidRDefault="00E95257" w:rsidP="00E95257">
      <w:pPr>
        <w:pStyle w:val="af"/>
        <w:keepNext/>
        <w:ind w:firstLine="400"/>
        <w:jc w:val="center"/>
      </w:pPr>
      <w:bookmarkStart w:id="150"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2</w:t>
      </w:r>
      <w:r>
        <w:fldChar w:fldCharType="end"/>
      </w:r>
      <w:r>
        <w:rPr>
          <w:rFonts w:hint="eastAsia"/>
        </w:rPr>
        <w:t>研究程序</w:t>
      </w:r>
      <w:bookmarkEnd w:id="15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C3991">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6AEC3034" w:rsidR="006222C8" w:rsidRDefault="006222C8" w:rsidP="006222C8">
      <w:pPr>
        <w:pStyle w:val="af"/>
        <w:keepNext/>
        <w:ind w:firstLine="400"/>
        <w:jc w:val="center"/>
      </w:pPr>
      <w:bookmarkStart w:id="151"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3</w:t>
      </w:r>
      <w:r>
        <w:fldChar w:fldCharType="end"/>
      </w:r>
      <w:r>
        <w:rPr>
          <w:rFonts w:hint="eastAsia"/>
        </w:rPr>
        <w:t>實驗組與控制組課堂流程設計</w:t>
      </w:r>
      <w:bookmarkEnd w:id="151"/>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30EB2F70" w:rsidR="00912D84" w:rsidRDefault="00912D84" w:rsidP="00912D84">
      <w:pPr>
        <w:pStyle w:val="af"/>
        <w:keepNext/>
        <w:ind w:firstLine="400"/>
        <w:jc w:val="center"/>
      </w:pPr>
      <w:bookmarkStart w:id="152"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15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7ADEC41A" w:rsidR="00F54AF0" w:rsidRDefault="00F54AF0" w:rsidP="00F54AF0">
      <w:pPr>
        <w:pStyle w:val="af"/>
        <w:keepNext/>
        <w:ind w:firstLine="400"/>
        <w:jc w:val="center"/>
      </w:pPr>
      <w:bookmarkStart w:id="153"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5</w:t>
      </w:r>
      <w:r>
        <w:fldChar w:fldCharType="end"/>
      </w:r>
      <w:r>
        <w:rPr>
          <w:rFonts w:hint="eastAsia"/>
        </w:rPr>
        <w:t>控制</w:t>
      </w:r>
      <w:r w:rsidRPr="0059362C">
        <w:rPr>
          <w:rFonts w:hint="eastAsia"/>
        </w:rPr>
        <w:t>組課程安排</w:t>
      </w:r>
      <w:bookmarkEnd w:id="153"/>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EC3991">
        <w:tc>
          <w:tcPr>
            <w:tcW w:w="846" w:type="dxa"/>
            <w:tcBorders>
              <w:top w:val="single" w:sz="12" w:space="0" w:color="auto"/>
              <w:bottom w:val="single" w:sz="12" w:space="0" w:color="auto"/>
            </w:tcBorders>
            <w:vAlign w:val="center"/>
          </w:tcPr>
          <w:p w14:paraId="09CE81C3" w14:textId="77777777" w:rsidR="00F54AF0" w:rsidRPr="00FD7AE2" w:rsidRDefault="00F54AF0" w:rsidP="00EC3991">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EC3991">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EC3991">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EC3991">
            <w:pPr>
              <w:ind w:firstLineChars="0" w:firstLine="0"/>
              <w:jc w:val="center"/>
              <w:rPr>
                <w:b/>
                <w:bCs/>
              </w:rPr>
            </w:pPr>
            <w:r w:rsidRPr="00FD7AE2">
              <w:rPr>
                <w:rFonts w:hint="eastAsia"/>
                <w:b/>
                <w:bCs/>
              </w:rPr>
              <w:t>預計時間</w:t>
            </w:r>
          </w:p>
        </w:tc>
      </w:tr>
      <w:tr w:rsidR="00F54AF0" w14:paraId="5D836130" w14:textId="77777777" w:rsidTr="00EC3991">
        <w:tc>
          <w:tcPr>
            <w:tcW w:w="846" w:type="dxa"/>
            <w:vMerge w:val="restart"/>
            <w:tcBorders>
              <w:top w:val="single" w:sz="12" w:space="0" w:color="auto"/>
            </w:tcBorders>
            <w:vAlign w:val="center"/>
          </w:tcPr>
          <w:p w14:paraId="2B53F310" w14:textId="77777777" w:rsidR="00F54AF0" w:rsidRPr="00FD7AE2" w:rsidRDefault="00F54AF0" w:rsidP="00EC3991">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EC3991">
            <w:pPr>
              <w:ind w:firstLineChars="0" w:firstLine="0"/>
            </w:pPr>
            <w:r>
              <w:rPr>
                <w:rFonts w:hint="eastAsia"/>
              </w:rPr>
              <w:t>神經網路</w:t>
            </w:r>
          </w:p>
          <w:p w14:paraId="7C2A2B11" w14:textId="77777777" w:rsidR="00F54AF0" w:rsidRDefault="00F54AF0" w:rsidP="00EC3991">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EC3991">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EC3991">
            <w:pPr>
              <w:ind w:firstLineChars="0" w:firstLine="0"/>
            </w:pPr>
            <w:r>
              <w:t>15</w:t>
            </w:r>
            <w:r>
              <w:rPr>
                <w:rFonts w:hint="eastAsia"/>
              </w:rPr>
              <w:t>分鐘</w:t>
            </w:r>
          </w:p>
        </w:tc>
      </w:tr>
      <w:tr w:rsidR="00F54AF0" w14:paraId="5A253FA1" w14:textId="77777777" w:rsidTr="00EC3991">
        <w:tc>
          <w:tcPr>
            <w:tcW w:w="846" w:type="dxa"/>
            <w:vMerge/>
            <w:vAlign w:val="center"/>
          </w:tcPr>
          <w:p w14:paraId="14345205" w14:textId="77777777" w:rsidR="00F54AF0" w:rsidRPr="00FD7AE2" w:rsidRDefault="00F54AF0" w:rsidP="00EC3991">
            <w:pPr>
              <w:ind w:firstLineChars="0" w:firstLine="0"/>
              <w:jc w:val="center"/>
              <w:rPr>
                <w:b/>
                <w:bCs/>
              </w:rPr>
            </w:pPr>
          </w:p>
        </w:tc>
        <w:tc>
          <w:tcPr>
            <w:tcW w:w="2410" w:type="dxa"/>
            <w:vMerge/>
            <w:vAlign w:val="center"/>
          </w:tcPr>
          <w:p w14:paraId="363B4CA7"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EC3991">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EC3991">
            <w:pPr>
              <w:ind w:firstLineChars="0" w:firstLine="0"/>
            </w:pPr>
            <w:r>
              <w:t>15</w:t>
            </w:r>
            <w:r>
              <w:rPr>
                <w:rFonts w:hint="eastAsia"/>
              </w:rPr>
              <w:t>分鐘</w:t>
            </w:r>
          </w:p>
        </w:tc>
      </w:tr>
      <w:tr w:rsidR="00F54AF0" w14:paraId="6B7A9D25" w14:textId="77777777" w:rsidTr="00EC3991">
        <w:tc>
          <w:tcPr>
            <w:tcW w:w="846" w:type="dxa"/>
            <w:vMerge/>
            <w:vAlign w:val="center"/>
          </w:tcPr>
          <w:p w14:paraId="6206FC92" w14:textId="77777777" w:rsidR="00F54AF0" w:rsidRPr="00FD7AE2" w:rsidRDefault="00F54AF0" w:rsidP="00EC3991">
            <w:pPr>
              <w:ind w:firstLineChars="0" w:firstLine="0"/>
              <w:jc w:val="center"/>
              <w:rPr>
                <w:b/>
                <w:bCs/>
              </w:rPr>
            </w:pPr>
          </w:p>
        </w:tc>
        <w:tc>
          <w:tcPr>
            <w:tcW w:w="2410" w:type="dxa"/>
            <w:vMerge/>
            <w:vAlign w:val="center"/>
          </w:tcPr>
          <w:p w14:paraId="41145B42"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EC3991">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EC3991">
            <w:pPr>
              <w:ind w:firstLineChars="0" w:firstLine="0"/>
            </w:pPr>
            <w:r>
              <w:t>35</w:t>
            </w:r>
            <w:r>
              <w:rPr>
                <w:rFonts w:hint="eastAsia"/>
              </w:rPr>
              <w:t>分鐘</w:t>
            </w:r>
          </w:p>
        </w:tc>
      </w:tr>
      <w:tr w:rsidR="00F54AF0" w14:paraId="40D2A924" w14:textId="77777777" w:rsidTr="00EC3991">
        <w:tc>
          <w:tcPr>
            <w:tcW w:w="846" w:type="dxa"/>
            <w:vMerge/>
            <w:vAlign w:val="center"/>
          </w:tcPr>
          <w:p w14:paraId="59EB87C1" w14:textId="77777777" w:rsidR="00F54AF0" w:rsidRPr="00FD7AE2" w:rsidRDefault="00F54AF0" w:rsidP="00EC3991">
            <w:pPr>
              <w:ind w:firstLineChars="0" w:firstLine="0"/>
              <w:jc w:val="center"/>
              <w:rPr>
                <w:b/>
                <w:bCs/>
              </w:rPr>
            </w:pPr>
          </w:p>
        </w:tc>
        <w:tc>
          <w:tcPr>
            <w:tcW w:w="2410" w:type="dxa"/>
            <w:vMerge/>
            <w:vAlign w:val="center"/>
          </w:tcPr>
          <w:p w14:paraId="3BC3E5EF"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EC3991">
            <w:pPr>
              <w:ind w:firstLineChars="0" w:firstLine="0"/>
            </w:pPr>
            <w:r>
              <w:t>15</w:t>
            </w:r>
            <w:r>
              <w:rPr>
                <w:rFonts w:hint="eastAsia"/>
              </w:rPr>
              <w:t>分鐘</w:t>
            </w:r>
          </w:p>
        </w:tc>
      </w:tr>
      <w:tr w:rsidR="00F54AF0" w14:paraId="6F7B390C" w14:textId="77777777" w:rsidTr="00EC3991">
        <w:tc>
          <w:tcPr>
            <w:tcW w:w="846" w:type="dxa"/>
            <w:vMerge/>
            <w:vAlign w:val="center"/>
          </w:tcPr>
          <w:p w14:paraId="6CAFA138" w14:textId="77777777" w:rsidR="00F54AF0" w:rsidRPr="00FD7AE2" w:rsidRDefault="00F54AF0" w:rsidP="00EC3991">
            <w:pPr>
              <w:ind w:firstLineChars="0" w:firstLine="0"/>
              <w:jc w:val="center"/>
              <w:rPr>
                <w:b/>
                <w:bCs/>
              </w:rPr>
            </w:pPr>
          </w:p>
        </w:tc>
        <w:tc>
          <w:tcPr>
            <w:tcW w:w="2410" w:type="dxa"/>
            <w:vMerge/>
            <w:vAlign w:val="center"/>
          </w:tcPr>
          <w:p w14:paraId="28C8C4B3"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EC3991">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EC3991">
            <w:pPr>
              <w:ind w:firstLineChars="0" w:firstLine="0"/>
            </w:pPr>
            <w:r>
              <w:t>20</w:t>
            </w:r>
            <w:r>
              <w:rPr>
                <w:rFonts w:hint="eastAsia"/>
              </w:rPr>
              <w:t>分鐘</w:t>
            </w:r>
          </w:p>
        </w:tc>
      </w:tr>
      <w:tr w:rsidR="00F54AF0" w14:paraId="62C47F27" w14:textId="77777777" w:rsidTr="00EC3991">
        <w:tc>
          <w:tcPr>
            <w:tcW w:w="846" w:type="dxa"/>
            <w:vMerge/>
            <w:tcBorders>
              <w:bottom w:val="single" w:sz="8" w:space="0" w:color="auto"/>
            </w:tcBorders>
            <w:vAlign w:val="center"/>
          </w:tcPr>
          <w:p w14:paraId="65488156" w14:textId="77777777" w:rsidR="00F54AF0" w:rsidRPr="00FD7AE2" w:rsidRDefault="00F54AF0" w:rsidP="00EC3991">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EC3991">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EC3991">
            <w:pPr>
              <w:ind w:firstLineChars="0" w:firstLine="0"/>
            </w:pPr>
            <w:r>
              <w:t>15</w:t>
            </w:r>
            <w:r>
              <w:rPr>
                <w:rFonts w:hint="eastAsia"/>
              </w:rPr>
              <w:t>分鐘</w:t>
            </w:r>
          </w:p>
        </w:tc>
      </w:tr>
      <w:tr w:rsidR="00F54AF0" w14:paraId="224213F5" w14:textId="77777777" w:rsidTr="00EC3991">
        <w:tc>
          <w:tcPr>
            <w:tcW w:w="846" w:type="dxa"/>
            <w:vMerge w:val="restart"/>
            <w:tcBorders>
              <w:top w:val="single" w:sz="8" w:space="0" w:color="auto"/>
            </w:tcBorders>
            <w:vAlign w:val="center"/>
          </w:tcPr>
          <w:p w14:paraId="274EDE9A" w14:textId="77777777" w:rsidR="00F54AF0" w:rsidRPr="00FD7AE2" w:rsidRDefault="00F54AF0" w:rsidP="00EC3991">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EC3991">
            <w:pPr>
              <w:ind w:firstLineChars="0" w:firstLine="0"/>
            </w:pPr>
            <w:r>
              <w:rPr>
                <w:rFonts w:hint="eastAsia"/>
              </w:rPr>
              <w:t>權重的調整</w:t>
            </w:r>
          </w:p>
          <w:p w14:paraId="7FAF3772" w14:textId="77777777" w:rsidR="00F54AF0" w:rsidRDefault="00F54AF0" w:rsidP="00EC3991">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EC3991">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EC3991">
            <w:pPr>
              <w:ind w:firstLineChars="0" w:firstLine="0"/>
            </w:pPr>
            <w:r>
              <w:t>20</w:t>
            </w:r>
            <w:r>
              <w:rPr>
                <w:rFonts w:hint="eastAsia"/>
              </w:rPr>
              <w:t>分鐘</w:t>
            </w:r>
          </w:p>
        </w:tc>
      </w:tr>
      <w:tr w:rsidR="00F54AF0" w14:paraId="196C525A" w14:textId="77777777" w:rsidTr="00EC3991">
        <w:trPr>
          <w:trHeight w:val="272"/>
        </w:trPr>
        <w:tc>
          <w:tcPr>
            <w:tcW w:w="846" w:type="dxa"/>
            <w:vMerge/>
            <w:vAlign w:val="center"/>
          </w:tcPr>
          <w:p w14:paraId="5C046915" w14:textId="77777777" w:rsidR="00F54AF0" w:rsidRPr="00FD7AE2" w:rsidRDefault="00F54AF0" w:rsidP="00EC3991">
            <w:pPr>
              <w:ind w:firstLineChars="0" w:firstLine="0"/>
              <w:jc w:val="center"/>
              <w:rPr>
                <w:b/>
                <w:bCs/>
              </w:rPr>
            </w:pPr>
          </w:p>
        </w:tc>
        <w:tc>
          <w:tcPr>
            <w:tcW w:w="2410" w:type="dxa"/>
            <w:vMerge/>
            <w:vAlign w:val="center"/>
          </w:tcPr>
          <w:p w14:paraId="3040249E"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EC3991">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EC3991">
            <w:pPr>
              <w:ind w:firstLineChars="0" w:firstLine="0"/>
            </w:pPr>
            <w:r>
              <w:t>30</w:t>
            </w:r>
            <w:r>
              <w:rPr>
                <w:rFonts w:hint="eastAsia"/>
              </w:rPr>
              <w:t>分鐘</w:t>
            </w:r>
          </w:p>
        </w:tc>
      </w:tr>
      <w:tr w:rsidR="00F54AF0" w14:paraId="356A21E1" w14:textId="77777777" w:rsidTr="00EC3991">
        <w:tc>
          <w:tcPr>
            <w:tcW w:w="846" w:type="dxa"/>
            <w:vMerge/>
            <w:vAlign w:val="center"/>
          </w:tcPr>
          <w:p w14:paraId="6BA00B8D" w14:textId="77777777" w:rsidR="00F54AF0" w:rsidRPr="00FD7AE2" w:rsidRDefault="00F54AF0" w:rsidP="00EC3991">
            <w:pPr>
              <w:ind w:firstLineChars="0" w:firstLine="0"/>
              <w:jc w:val="center"/>
              <w:rPr>
                <w:b/>
                <w:bCs/>
              </w:rPr>
            </w:pPr>
          </w:p>
        </w:tc>
        <w:tc>
          <w:tcPr>
            <w:tcW w:w="2410" w:type="dxa"/>
            <w:vMerge/>
            <w:vAlign w:val="center"/>
          </w:tcPr>
          <w:p w14:paraId="75E81DA6"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EC3991">
            <w:pPr>
              <w:ind w:firstLineChars="0" w:firstLine="0"/>
            </w:pPr>
            <w:r>
              <w:rPr>
                <w:rFonts w:hint="eastAsia"/>
              </w:rPr>
              <w:t>1</w:t>
            </w:r>
            <w:r>
              <w:t>5</w:t>
            </w:r>
            <w:r>
              <w:rPr>
                <w:rFonts w:hint="eastAsia"/>
              </w:rPr>
              <w:t>分鐘</w:t>
            </w:r>
          </w:p>
        </w:tc>
      </w:tr>
      <w:tr w:rsidR="00F54AF0" w14:paraId="750F0474" w14:textId="77777777" w:rsidTr="00EC3991">
        <w:tc>
          <w:tcPr>
            <w:tcW w:w="846" w:type="dxa"/>
            <w:vMerge/>
            <w:vAlign w:val="center"/>
          </w:tcPr>
          <w:p w14:paraId="43A28C54" w14:textId="77777777" w:rsidR="00F54AF0" w:rsidRPr="00FD7AE2" w:rsidRDefault="00F54AF0" w:rsidP="00EC3991">
            <w:pPr>
              <w:ind w:firstLineChars="0" w:firstLine="0"/>
              <w:jc w:val="center"/>
              <w:rPr>
                <w:b/>
                <w:bCs/>
              </w:rPr>
            </w:pPr>
          </w:p>
        </w:tc>
        <w:tc>
          <w:tcPr>
            <w:tcW w:w="2410" w:type="dxa"/>
            <w:vMerge/>
            <w:vAlign w:val="center"/>
          </w:tcPr>
          <w:p w14:paraId="4DEE5951"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EC3991">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EC3991">
            <w:pPr>
              <w:ind w:firstLineChars="0" w:firstLine="0"/>
            </w:pPr>
            <w:r>
              <w:rPr>
                <w:rFonts w:hint="eastAsia"/>
              </w:rPr>
              <w:t>2</w:t>
            </w:r>
            <w:r>
              <w:t>0</w:t>
            </w:r>
            <w:r>
              <w:rPr>
                <w:rFonts w:hint="eastAsia"/>
              </w:rPr>
              <w:t>分鐘</w:t>
            </w:r>
          </w:p>
        </w:tc>
      </w:tr>
      <w:tr w:rsidR="00F54AF0" w14:paraId="08C59C6D" w14:textId="77777777" w:rsidTr="00EC3991">
        <w:tc>
          <w:tcPr>
            <w:tcW w:w="846" w:type="dxa"/>
            <w:vMerge/>
            <w:tcBorders>
              <w:bottom w:val="single" w:sz="8" w:space="0" w:color="auto"/>
            </w:tcBorders>
            <w:vAlign w:val="center"/>
          </w:tcPr>
          <w:p w14:paraId="5C2ACCD3" w14:textId="77777777" w:rsidR="00F54AF0" w:rsidRPr="00FD7AE2" w:rsidRDefault="00F54AF0" w:rsidP="00EC3991">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EC3991">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EC3991">
            <w:pPr>
              <w:ind w:firstLineChars="0" w:firstLine="0"/>
            </w:pPr>
            <w:r>
              <w:t>15</w:t>
            </w:r>
            <w:r>
              <w:rPr>
                <w:rFonts w:hint="eastAsia"/>
              </w:rPr>
              <w:t>分鐘</w:t>
            </w:r>
          </w:p>
        </w:tc>
      </w:tr>
      <w:tr w:rsidR="00F54AF0" w14:paraId="11D758E4" w14:textId="77777777" w:rsidTr="00EC3991">
        <w:trPr>
          <w:trHeight w:val="272"/>
        </w:trPr>
        <w:tc>
          <w:tcPr>
            <w:tcW w:w="846" w:type="dxa"/>
            <w:vMerge w:val="restart"/>
            <w:tcBorders>
              <w:top w:val="single" w:sz="8" w:space="0" w:color="auto"/>
            </w:tcBorders>
            <w:vAlign w:val="center"/>
          </w:tcPr>
          <w:p w14:paraId="200EA724" w14:textId="77777777" w:rsidR="00F54AF0" w:rsidRPr="00FD7AE2" w:rsidRDefault="00F54AF0" w:rsidP="00EC3991">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EC3991">
            <w:pPr>
              <w:ind w:firstLineChars="0" w:firstLine="0"/>
            </w:pPr>
            <w:r>
              <w:rPr>
                <w:rFonts w:hint="eastAsia"/>
              </w:rPr>
              <w:t>激勵函數</w:t>
            </w:r>
          </w:p>
          <w:p w14:paraId="3613D021" w14:textId="77777777" w:rsidR="00F54AF0" w:rsidRDefault="00F54AF0" w:rsidP="00EC3991">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EC3991">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EC3991">
            <w:pPr>
              <w:ind w:firstLineChars="0" w:firstLine="0"/>
            </w:pPr>
            <w:r>
              <w:t>20</w:t>
            </w:r>
            <w:r>
              <w:rPr>
                <w:rFonts w:hint="eastAsia"/>
              </w:rPr>
              <w:t>分鐘</w:t>
            </w:r>
          </w:p>
        </w:tc>
      </w:tr>
      <w:tr w:rsidR="00F54AF0" w14:paraId="60959A69" w14:textId="77777777" w:rsidTr="00EC3991">
        <w:tc>
          <w:tcPr>
            <w:tcW w:w="846" w:type="dxa"/>
            <w:vMerge/>
            <w:vAlign w:val="center"/>
          </w:tcPr>
          <w:p w14:paraId="0D79DA94" w14:textId="77777777" w:rsidR="00F54AF0" w:rsidRPr="00FD7AE2" w:rsidRDefault="00F54AF0" w:rsidP="00EC3991">
            <w:pPr>
              <w:ind w:firstLineChars="0" w:firstLine="0"/>
              <w:jc w:val="center"/>
              <w:rPr>
                <w:b/>
                <w:bCs/>
              </w:rPr>
            </w:pPr>
          </w:p>
        </w:tc>
        <w:tc>
          <w:tcPr>
            <w:tcW w:w="2410" w:type="dxa"/>
            <w:vMerge/>
            <w:vAlign w:val="center"/>
          </w:tcPr>
          <w:p w14:paraId="16C318A4"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EC3991">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EC3991">
            <w:pPr>
              <w:ind w:firstLineChars="0" w:firstLine="0"/>
            </w:pPr>
            <w:r>
              <w:t>30</w:t>
            </w:r>
            <w:r>
              <w:rPr>
                <w:rFonts w:hint="eastAsia"/>
              </w:rPr>
              <w:t>分鐘</w:t>
            </w:r>
          </w:p>
        </w:tc>
      </w:tr>
      <w:tr w:rsidR="00F54AF0" w14:paraId="63A4CFDC" w14:textId="77777777" w:rsidTr="00EC3991">
        <w:tc>
          <w:tcPr>
            <w:tcW w:w="846" w:type="dxa"/>
            <w:vMerge/>
            <w:vAlign w:val="center"/>
          </w:tcPr>
          <w:p w14:paraId="665188E1" w14:textId="77777777" w:rsidR="00F54AF0" w:rsidRPr="00FD7AE2" w:rsidRDefault="00F54AF0" w:rsidP="00EC3991">
            <w:pPr>
              <w:ind w:firstLineChars="0" w:firstLine="0"/>
              <w:jc w:val="center"/>
              <w:rPr>
                <w:b/>
                <w:bCs/>
              </w:rPr>
            </w:pPr>
          </w:p>
        </w:tc>
        <w:tc>
          <w:tcPr>
            <w:tcW w:w="2410" w:type="dxa"/>
            <w:vMerge/>
            <w:vAlign w:val="center"/>
          </w:tcPr>
          <w:p w14:paraId="60FD1EAA"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EC3991">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EC3991">
            <w:pPr>
              <w:ind w:firstLineChars="0" w:firstLine="0"/>
            </w:pPr>
            <w:r>
              <w:rPr>
                <w:rFonts w:hint="eastAsia"/>
              </w:rPr>
              <w:t>1</w:t>
            </w:r>
            <w:r>
              <w:t>5</w:t>
            </w:r>
            <w:r>
              <w:rPr>
                <w:rFonts w:hint="eastAsia"/>
              </w:rPr>
              <w:t>分鐘</w:t>
            </w:r>
          </w:p>
        </w:tc>
      </w:tr>
      <w:tr w:rsidR="00F54AF0" w14:paraId="2BCCF06E" w14:textId="77777777" w:rsidTr="00EC3991">
        <w:tc>
          <w:tcPr>
            <w:tcW w:w="846" w:type="dxa"/>
            <w:vMerge/>
            <w:vAlign w:val="center"/>
          </w:tcPr>
          <w:p w14:paraId="44C70C2E" w14:textId="77777777" w:rsidR="00F54AF0" w:rsidRPr="00FD7AE2" w:rsidRDefault="00F54AF0" w:rsidP="00EC3991">
            <w:pPr>
              <w:ind w:firstLineChars="0" w:firstLine="0"/>
              <w:jc w:val="center"/>
              <w:rPr>
                <w:b/>
                <w:bCs/>
              </w:rPr>
            </w:pPr>
          </w:p>
        </w:tc>
        <w:tc>
          <w:tcPr>
            <w:tcW w:w="2410" w:type="dxa"/>
            <w:vMerge/>
            <w:vAlign w:val="center"/>
          </w:tcPr>
          <w:p w14:paraId="232B11B6"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EC3991">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EC3991">
            <w:pPr>
              <w:ind w:firstLineChars="0" w:firstLine="0"/>
            </w:pPr>
            <w:r>
              <w:rPr>
                <w:rFonts w:hint="eastAsia"/>
              </w:rPr>
              <w:t>2</w:t>
            </w:r>
            <w:r>
              <w:t>0</w:t>
            </w:r>
            <w:r>
              <w:rPr>
                <w:rFonts w:hint="eastAsia"/>
              </w:rPr>
              <w:t>分鐘</w:t>
            </w:r>
          </w:p>
        </w:tc>
      </w:tr>
      <w:tr w:rsidR="00F54AF0" w14:paraId="6F25CF06" w14:textId="77777777" w:rsidTr="00EC3991">
        <w:tc>
          <w:tcPr>
            <w:tcW w:w="846" w:type="dxa"/>
            <w:vMerge/>
            <w:tcBorders>
              <w:bottom w:val="single" w:sz="8" w:space="0" w:color="auto"/>
            </w:tcBorders>
            <w:vAlign w:val="center"/>
          </w:tcPr>
          <w:p w14:paraId="70307145" w14:textId="77777777" w:rsidR="00F54AF0" w:rsidRPr="00FD7AE2" w:rsidRDefault="00F54AF0" w:rsidP="00EC3991">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EC3991">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EC3991">
            <w:pPr>
              <w:ind w:firstLineChars="0" w:firstLine="0"/>
            </w:pPr>
            <w:r>
              <w:t>15</w:t>
            </w:r>
            <w:r>
              <w:rPr>
                <w:rFonts w:hint="eastAsia"/>
              </w:rPr>
              <w:t>分鐘</w:t>
            </w:r>
          </w:p>
        </w:tc>
      </w:tr>
      <w:tr w:rsidR="00F54AF0" w14:paraId="2DB84F83" w14:textId="77777777" w:rsidTr="00EC3991">
        <w:tc>
          <w:tcPr>
            <w:tcW w:w="846" w:type="dxa"/>
            <w:vMerge w:val="restart"/>
            <w:tcBorders>
              <w:top w:val="single" w:sz="8" w:space="0" w:color="auto"/>
            </w:tcBorders>
            <w:vAlign w:val="center"/>
          </w:tcPr>
          <w:p w14:paraId="18840EBF" w14:textId="77777777" w:rsidR="00F54AF0" w:rsidRPr="00FD7AE2" w:rsidRDefault="00F54AF0" w:rsidP="00EC3991">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EC3991">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EC3991">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EC3991">
            <w:pPr>
              <w:ind w:firstLineChars="0" w:firstLine="0"/>
            </w:pPr>
            <w:r>
              <w:t>20</w:t>
            </w:r>
            <w:r>
              <w:rPr>
                <w:rFonts w:hint="eastAsia"/>
              </w:rPr>
              <w:t>分鐘</w:t>
            </w:r>
          </w:p>
        </w:tc>
      </w:tr>
      <w:tr w:rsidR="00F54AF0" w14:paraId="3CD863D1" w14:textId="77777777" w:rsidTr="00EC3991">
        <w:tc>
          <w:tcPr>
            <w:tcW w:w="846" w:type="dxa"/>
            <w:vMerge/>
          </w:tcPr>
          <w:p w14:paraId="12CF2764" w14:textId="77777777" w:rsidR="00F54AF0" w:rsidRDefault="00F54AF0" w:rsidP="00EC3991">
            <w:pPr>
              <w:ind w:firstLineChars="0" w:firstLine="0"/>
            </w:pPr>
          </w:p>
        </w:tc>
        <w:tc>
          <w:tcPr>
            <w:tcW w:w="2410" w:type="dxa"/>
            <w:vMerge/>
            <w:vAlign w:val="center"/>
          </w:tcPr>
          <w:p w14:paraId="3026CFCA" w14:textId="77777777" w:rsidR="00F54AF0" w:rsidRDefault="00F54AF0" w:rsidP="00EC3991">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EC3991">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EC3991">
            <w:pPr>
              <w:ind w:firstLineChars="0" w:firstLine="0"/>
            </w:pPr>
            <w:r>
              <w:t>40</w:t>
            </w:r>
            <w:r>
              <w:rPr>
                <w:rFonts w:hint="eastAsia"/>
              </w:rPr>
              <w:t>分鐘</w:t>
            </w:r>
          </w:p>
        </w:tc>
      </w:tr>
      <w:tr w:rsidR="00F54AF0" w14:paraId="0563FB72" w14:textId="77777777" w:rsidTr="00EC3991">
        <w:tc>
          <w:tcPr>
            <w:tcW w:w="846" w:type="dxa"/>
            <w:vMerge/>
          </w:tcPr>
          <w:p w14:paraId="547A27A2" w14:textId="77777777" w:rsidR="00F54AF0" w:rsidRDefault="00F54AF0" w:rsidP="00EC3991">
            <w:pPr>
              <w:ind w:firstLineChars="0" w:firstLine="0"/>
            </w:pPr>
          </w:p>
        </w:tc>
        <w:tc>
          <w:tcPr>
            <w:tcW w:w="2410" w:type="dxa"/>
            <w:vMerge/>
            <w:vAlign w:val="center"/>
          </w:tcPr>
          <w:p w14:paraId="6D4F6277" w14:textId="77777777" w:rsidR="00F54AF0" w:rsidRDefault="00F54AF0" w:rsidP="00EC3991">
            <w:pPr>
              <w:ind w:firstLineChars="0" w:firstLine="0"/>
            </w:pPr>
          </w:p>
        </w:tc>
        <w:tc>
          <w:tcPr>
            <w:tcW w:w="3220" w:type="dxa"/>
            <w:tcBorders>
              <w:top w:val="single" w:sz="8" w:space="0" w:color="auto"/>
            </w:tcBorders>
            <w:vAlign w:val="center"/>
          </w:tcPr>
          <w:p w14:paraId="19816FA9" w14:textId="77777777" w:rsidR="00F54AF0" w:rsidRDefault="00F54AF0" w:rsidP="00EC3991">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EC3991">
            <w:pPr>
              <w:ind w:firstLineChars="0" w:firstLine="0"/>
            </w:pPr>
            <w:r>
              <w:rPr>
                <w:rFonts w:hint="eastAsia"/>
              </w:rPr>
              <w:t>2</w:t>
            </w:r>
            <w:r>
              <w:t>0</w:t>
            </w:r>
            <w:r>
              <w:rPr>
                <w:rFonts w:hint="eastAsia"/>
              </w:rPr>
              <w:t>分鐘</w:t>
            </w:r>
          </w:p>
        </w:tc>
      </w:tr>
      <w:tr w:rsidR="00F54AF0" w14:paraId="38CA1997" w14:textId="77777777" w:rsidTr="00EC3991">
        <w:tc>
          <w:tcPr>
            <w:tcW w:w="846" w:type="dxa"/>
            <w:vMerge/>
            <w:tcBorders>
              <w:bottom w:val="single" w:sz="12" w:space="0" w:color="auto"/>
            </w:tcBorders>
          </w:tcPr>
          <w:p w14:paraId="67B1E528" w14:textId="77777777" w:rsidR="00F54AF0" w:rsidRDefault="00F54AF0" w:rsidP="00EC3991">
            <w:pPr>
              <w:ind w:firstLineChars="0" w:firstLine="0"/>
            </w:pPr>
          </w:p>
        </w:tc>
        <w:tc>
          <w:tcPr>
            <w:tcW w:w="2410" w:type="dxa"/>
            <w:vMerge/>
            <w:tcBorders>
              <w:bottom w:val="single" w:sz="12" w:space="0" w:color="auto"/>
            </w:tcBorders>
            <w:vAlign w:val="center"/>
          </w:tcPr>
          <w:p w14:paraId="2EB117D5" w14:textId="77777777" w:rsidR="00F54AF0" w:rsidRDefault="00F54AF0" w:rsidP="00EC3991">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EC3991">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EC3991">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154" w:name="_Toc107083466"/>
      <w:r>
        <w:rPr>
          <w:rFonts w:hint="eastAsia"/>
        </w:rPr>
        <w:lastRenderedPageBreak/>
        <w:t>研究工具</w:t>
      </w:r>
      <w:bookmarkEnd w:id="154"/>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0E56544E" w:rsidR="002C64EC" w:rsidRDefault="002C64EC" w:rsidP="002C64EC">
      <w:pPr>
        <w:pStyle w:val="af"/>
        <w:keepNext/>
        <w:ind w:firstLine="400"/>
        <w:jc w:val="center"/>
      </w:pPr>
      <w:bookmarkStart w:id="155"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EB5DF9">
        <w:rPr>
          <w:noProof/>
        </w:rPr>
        <w:t>6</w:t>
      </w:r>
      <w:r>
        <w:fldChar w:fldCharType="end"/>
      </w:r>
      <w:r w:rsidRPr="00035E0B">
        <w:rPr>
          <w:rFonts w:hint="eastAsia"/>
        </w:rPr>
        <w:t>半結構式訪談控制組與實驗組之題目</w:t>
      </w:r>
      <w:bookmarkEnd w:id="15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156" w:name="_Toc107083467"/>
      <w:bookmarkEnd w:id="149"/>
      <w:r w:rsidRPr="0081442B">
        <w:rPr>
          <w:rFonts w:hint="eastAsia"/>
        </w:rPr>
        <w:lastRenderedPageBreak/>
        <w:t>資料蒐集與分析</w:t>
      </w:r>
      <w:bookmarkEnd w:id="156"/>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157" w:name="_Toc107083468"/>
      <w:r w:rsidRPr="008F0A7D">
        <w:rPr>
          <w:rFonts w:hint="eastAsia"/>
        </w:rPr>
        <w:lastRenderedPageBreak/>
        <w:t>分析結果與討論</w:t>
      </w:r>
      <w:bookmarkEnd w:id="157"/>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158" w:name="_Toc107083469"/>
      <w:r>
        <w:rPr>
          <w:rFonts w:hint="eastAsia"/>
        </w:rPr>
        <w:t>對人工智慧學習成就之影響</w:t>
      </w:r>
      <w:bookmarkEnd w:id="158"/>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64B9CA04"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color w:val="000000" w:themeColor="text1"/>
        </w:rPr>
      </w:pPr>
    </w:p>
    <w:p w14:paraId="34D358E4" w14:textId="6C9FC979"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1F57BC08"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1B4522A7"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是依照課堂內容之人工智慧概念出題，所以本研究也將此數據輔以說明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4259DA26"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pPr>
    </w:p>
    <w:p w14:paraId="53BC6088" w14:textId="27C55572"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EC3991">
        <w:tc>
          <w:tcPr>
            <w:tcW w:w="1560" w:type="dxa"/>
            <w:tcBorders>
              <w:top w:val="single" w:sz="12" w:space="0" w:color="auto"/>
              <w:bottom w:val="single" w:sz="12" w:space="0" w:color="auto"/>
            </w:tcBorders>
            <w:vAlign w:val="center"/>
          </w:tcPr>
          <w:p w14:paraId="68214F39" w14:textId="77777777" w:rsidR="00042F13" w:rsidRDefault="00042F13" w:rsidP="00EC3991">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EC3991">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EC3991">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EC3991">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EC3991">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EC3991">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EC3991">
        <w:tc>
          <w:tcPr>
            <w:tcW w:w="1560" w:type="dxa"/>
            <w:tcBorders>
              <w:top w:val="single" w:sz="12" w:space="0" w:color="auto"/>
              <w:bottom w:val="single" w:sz="6" w:space="0" w:color="auto"/>
            </w:tcBorders>
            <w:vAlign w:val="center"/>
          </w:tcPr>
          <w:p w14:paraId="071F8FC1" w14:textId="77777777" w:rsidR="00042F13" w:rsidRDefault="00042F13" w:rsidP="00EC3991">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EC3991">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EC3991">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EC3991">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EC3991">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EC3991">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EC3991">
        <w:tc>
          <w:tcPr>
            <w:tcW w:w="1560" w:type="dxa"/>
            <w:tcBorders>
              <w:top w:val="single" w:sz="6" w:space="0" w:color="auto"/>
              <w:bottom w:val="single" w:sz="6" w:space="0" w:color="auto"/>
            </w:tcBorders>
            <w:vAlign w:val="center"/>
          </w:tcPr>
          <w:p w14:paraId="52766FF7" w14:textId="77777777" w:rsidR="00042F13" w:rsidRDefault="00042F13" w:rsidP="00EC3991">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EC3991">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EC3991">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EC3991">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EC3991">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EC3991">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EC3991">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EC3991">
        <w:tc>
          <w:tcPr>
            <w:tcW w:w="1560" w:type="dxa"/>
            <w:tcBorders>
              <w:top w:val="single" w:sz="6" w:space="0" w:color="auto"/>
              <w:bottom w:val="single" w:sz="6" w:space="0" w:color="auto"/>
            </w:tcBorders>
            <w:vAlign w:val="center"/>
          </w:tcPr>
          <w:p w14:paraId="30A0C629" w14:textId="77777777" w:rsidR="00042F13" w:rsidRDefault="00042F13" w:rsidP="00EC3991">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EC3991">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EC3991">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EC3991">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EC3991">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EC3991">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EC3991">
        <w:tc>
          <w:tcPr>
            <w:tcW w:w="1560" w:type="dxa"/>
            <w:tcBorders>
              <w:top w:val="single" w:sz="6" w:space="0" w:color="auto"/>
              <w:bottom w:val="single" w:sz="6" w:space="0" w:color="auto"/>
            </w:tcBorders>
            <w:vAlign w:val="center"/>
          </w:tcPr>
          <w:p w14:paraId="32E8E914" w14:textId="77777777" w:rsidR="00042F13" w:rsidRDefault="00042F13" w:rsidP="00EC3991">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EC3991">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EC3991">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EC3991">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EC3991">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EC3991">
            <w:pPr>
              <w:ind w:firstLineChars="0" w:firstLine="0"/>
              <w:jc w:val="center"/>
              <w:rPr>
                <w:color w:val="000000" w:themeColor="text1"/>
              </w:rPr>
            </w:pPr>
          </w:p>
        </w:tc>
      </w:tr>
      <w:tr w:rsidR="00042F13" w14:paraId="4ADE80A1" w14:textId="77777777" w:rsidTr="00EC3991">
        <w:tc>
          <w:tcPr>
            <w:tcW w:w="1560" w:type="dxa"/>
            <w:tcBorders>
              <w:top w:val="single" w:sz="6" w:space="0" w:color="auto"/>
              <w:bottom w:val="single" w:sz="12" w:space="0" w:color="auto"/>
            </w:tcBorders>
            <w:vAlign w:val="center"/>
          </w:tcPr>
          <w:p w14:paraId="4BC8E2CE" w14:textId="77777777" w:rsidR="00042F13" w:rsidRDefault="00042F13" w:rsidP="00EC3991">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EC3991">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EC3991">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EC3991">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EC3991">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EC3991">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5846A2A3"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EC3991">
        <w:tc>
          <w:tcPr>
            <w:tcW w:w="1453" w:type="dxa"/>
            <w:tcBorders>
              <w:top w:val="single" w:sz="12" w:space="0" w:color="auto"/>
              <w:bottom w:val="single" w:sz="12" w:space="0" w:color="auto"/>
            </w:tcBorders>
            <w:vAlign w:val="center"/>
          </w:tcPr>
          <w:p w14:paraId="5AB9FBF7" w14:textId="77777777" w:rsidR="00CC24FA" w:rsidRDefault="00CC24FA" w:rsidP="00EC3991">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EC3991">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EC3991">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EC3991">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EC3991">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EC3991">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EC3991">
        <w:tc>
          <w:tcPr>
            <w:tcW w:w="1453" w:type="dxa"/>
            <w:tcBorders>
              <w:top w:val="single" w:sz="12" w:space="0" w:color="auto"/>
              <w:bottom w:val="single" w:sz="6" w:space="0" w:color="auto"/>
            </w:tcBorders>
            <w:vAlign w:val="center"/>
          </w:tcPr>
          <w:p w14:paraId="3BD8C5E0" w14:textId="77777777" w:rsidR="00CC24FA" w:rsidRDefault="00CC24FA" w:rsidP="00EC3991">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EC3991">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EC3991">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EC3991">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EC3991">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EC3991">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EC3991">
        <w:tc>
          <w:tcPr>
            <w:tcW w:w="1453" w:type="dxa"/>
            <w:tcBorders>
              <w:top w:val="single" w:sz="6" w:space="0" w:color="auto"/>
              <w:bottom w:val="single" w:sz="6" w:space="0" w:color="auto"/>
            </w:tcBorders>
            <w:vAlign w:val="center"/>
          </w:tcPr>
          <w:p w14:paraId="4191469D" w14:textId="77777777" w:rsidR="00CC24FA" w:rsidRDefault="00CC24FA" w:rsidP="00EC3991">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EC3991">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EC3991">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EC3991">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EC3991">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EC3991">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EC3991">
        <w:tc>
          <w:tcPr>
            <w:tcW w:w="1453" w:type="dxa"/>
            <w:tcBorders>
              <w:top w:val="single" w:sz="6" w:space="0" w:color="auto"/>
              <w:bottom w:val="single" w:sz="12" w:space="0" w:color="auto"/>
            </w:tcBorders>
            <w:vAlign w:val="center"/>
          </w:tcPr>
          <w:p w14:paraId="145D5E76" w14:textId="77777777" w:rsidR="00CC24FA" w:rsidRDefault="00CC24FA" w:rsidP="00EC3991">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EC3991">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EC3991">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EC3991">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EC3991">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EC3991">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2FDFE396"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159" w:name="_Toc107083470"/>
      <w:r>
        <w:rPr>
          <w:rFonts w:hint="eastAsia"/>
        </w:rPr>
        <w:lastRenderedPageBreak/>
        <w:t>對學習態度之影響</w:t>
      </w:r>
      <w:bookmarkEnd w:id="159"/>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160"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402D7168"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6B22347E"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160"/>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4990A5B0"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37389F85"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2BB45E3D"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7C93E91C"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EC3991">
        <w:tc>
          <w:tcPr>
            <w:tcW w:w="1838" w:type="dxa"/>
            <w:tcBorders>
              <w:top w:val="single" w:sz="12" w:space="0" w:color="auto"/>
              <w:bottom w:val="single" w:sz="12" w:space="0" w:color="auto"/>
            </w:tcBorders>
            <w:vAlign w:val="center"/>
          </w:tcPr>
          <w:p w14:paraId="68EC5DD9" w14:textId="2B75EA09" w:rsidR="00155CBD" w:rsidRDefault="00D82DE5" w:rsidP="00EC3991">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EC3991">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EC3991">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EC3991">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EC3991">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EC3991">
            <w:pPr>
              <w:ind w:firstLineChars="0" w:firstLine="0"/>
              <w:jc w:val="center"/>
              <w:rPr>
                <w:i/>
                <w:iCs/>
              </w:rPr>
            </w:pPr>
            <w:r w:rsidRPr="003A4C6D">
              <w:rPr>
                <w:rFonts w:hint="eastAsia"/>
                <w:i/>
                <w:iCs/>
              </w:rPr>
              <w:t>p</w:t>
            </w:r>
          </w:p>
        </w:tc>
      </w:tr>
      <w:tr w:rsidR="00155CBD" w14:paraId="4D10A107" w14:textId="77777777" w:rsidTr="00EC3991">
        <w:tc>
          <w:tcPr>
            <w:tcW w:w="1838" w:type="dxa"/>
            <w:tcBorders>
              <w:top w:val="single" w:sz="12" w:space="0" w:color="auto"/>
              <w:bottom w:val="single" w:sz="6" w:space="0" w:color="auto"/>
            </w:tcBorders>
            <w:vAlign w:val="center"/>
          </w:tcPr>
          <w:p w14:paraId="1E60F303" w14:textId="77777777" w:rsidR="00155CBD" w:rsidRDefault="00155CBD" w:rsidP="00EC3991">
            <w:pPr>
              <w:ind w:firstLineChars="0" w:firstLine="0"/>
              <w:jc w:val="center"/>
            </w:pPr>
            <w:r>
              <w:rPr>
                <w:rFonts w:hint="eastAsia"/>
              </w:rPr>
              <w:t>電腦科學</w:t>
            </w:r>
          </w:p>
          <w:p w14:paraId="0857780F" w14:textId="77777777" w:rsidR="00155CBD" w:rsidRDefault="00155CBD" w:rsidP="00EC3991">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EC3991">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EC3991">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EC3991">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EC3991">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EC3991">
            <w:pPr>
              <w:ind w:firstLineChars="0" w:firstLine="0"/>
              <w:jc w:val="center"/>
            </w:pPr>
            <w:r>
              <w:rPr>
                <w:rFonts w:hint="eastAsia"/>
              </w:rPr>
              <w:t>.</w:t>
            </w:r>
            <w:r w:rsidR="00074DE8">
              <w:t>268</w:t>
            </w:r>
          </w:p>
        </w:tc>
      </w:tr>
      <w:tr w:rsidR="00155CBD" w14:paraId="54B19BE3" w14:textId="77777777" w:rsidTr="00EC3991">
        <w:tc>
          <w:tcPr>
            <w:tcW w:w="1838" w:type="dxa"/>
            <w:tcBorders>
              <w:top w:val="single" w:sz="6" w:space="0" w:color="auto"/>
              <w:bottom w:val="single" w:sz="6" w:space="0" w:color="auto"/>
            </w:tcBorders>
            <w:vAlign w:val="center"/>
          </w:tcPr>
          <w:p w14:paraId="11FE7A8A" w14:textId="77777777" w:rsidR="00155CBD" w:rsidRDefault="00155CBD" w:rsidP="00EC3991">
            <w:pPr>
              <w:ind w:firstLineChars="0" w:firstLine="0"/>
              <w:jc w:val="center"/>
            </w:pPr>
            <w:r>
              <w:rPr>
                <w:rFonts w:hint="eastAsia"/>
              </w:rPr>
              <w:t>電腦科學</w:t>
            </w:r>
          </w:p>
          <w:p w14:paraId="6AAFB04F" w14:textId="77777777" w:rsidR="00155CBD" w:rsidRDefault="00155CBD" w:rsidP="00EC3991">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EC3991">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EC3991">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EC3991">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EC3991">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EC3991">
            <w:pPr>
              <w:ind w:firstLineChars="0" w:firstLine="0"/>
              <w:jc w:val="center"/>
            </w:pPr>
            <w:r>
              <w:rPr>
                <w:rFonts w:hint="eastAsia"/>
              </w:rPr>
              <w:t>.</w:t>
            </w:r>
            <w:r>
              <w:t>524</w:t>
            </w:r>
          </w:p>
        </w:tc>
      </w:tr>
      <w:tr w:rsidR="00155CBD" w14:paraId="6AC2CE30" w14:textId="77777777" w:rsidTr="00EC3991">
        <w:tc>
          <w:tcPr>
            <w:tcW w:w="1838" w:type="dxa"/>
            <w:tcBorders>
              <w:top w:val="single" w:sz="6" w:space="0" w:color="auto"/>
              <w:bottom w:val="single" w:sz="12" w:space="0" w:color="auto"/>
            </w:tcBorders>
            <w:vAlign w:val="center"/>
          </w:tcPr>
          <w:p w14:paraId="3CB62BF5" w14:textId="77777777" w:rsidR="00155CBD" w:rsidRDefault="00155CBD" w:rsidP="00EC3991">
            <w:pPr>
              <w:ind w:firstLineChars="0" w:firstLine="0"/>
              <w:jc w:val="center"/>
            </w:pPr>
            <w:r w:rsidRPr="00B97FD3">
              <w:rPr>
                <w:rFonts w:hint="eastAsia"/>
              </w:rPr>
              <w:t>資訊科學抽象</w:t>
            </w:r>
          </w:p>
          <w:p w14:paraId="33C11D56" w14:textId="77777777" w:rsidR="00155CBD" w:rsidRDefault="00155CBD" w:rsidP="00EC3991">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EC3991">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EC3991">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EC3991">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EC3991">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EC3991">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422FEDC2"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EC3991">
        <w:tc>
          <w:tcPr>
            <w:tcW w:w="1453" w:type="dxa"/>
            <w:tcBorders>
              <w:top w:val="single" w:sz="12" w:space="0" w:color="auto"/>
              <w:bottom w:val="single" w:sz="12" w:space="0" w:color="auto"/>
            </w:tcBorders>
            <w:vAlign w:val="center"/>
          </w:tcPr>
          <w:p w14:paraId="167A95AC" w14:textId="77777777" w:rsidR="006D235D" w:rsidRDefault="006D235D" w:rsidP="00EC3991">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EC3991">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EC3991">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EC3991">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EC3991">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EC3991">
            <w:pPr>
              <w:ind w:firstLineChars="0" w:firstLine="0"/>
              <w:jc w:val="center"/>
              <w:rPr>
                <w:i/>
                <w:iCs/>
              </w:rPr>
            </w:pPr>
            <w:r w:rsidRPr="00F73295">
              <w:rPr>
                <w:rFonts w:hint="eastAsia"/>
                <w:i/>
                <w:iCs/>
              </w:rPr>
              <w:t>p</w:t>
            </w:r>
          </w:p>
        </w:tc>
      </w:tr>
      <w:tr w:rsidR="006D235D" w14:paraId="0CADAED3" w14:textId="77777777" w:rsidTr="00EC3991">
        <w:tc>
          <w:tcPr>
            <w:tcW w:w="1453" w:type="dxa"/>
            <w:tcBorders>
              <w:top w:val="single" w:sz="12" w:space="0" w:color="auto"/>
              <w:bottom w:val="single" w:sz="6" w:space="0" w:color="auto"/>
            </w:tcBorders>
            <w:vAlign w:val="center"/>
          </w:tcPr>
          <w:p w14:paraId="4AFCDA57" w14:textId="77777777" w:rsidR="006D235D" w:rsidRDefault="006D235D" w:rsidP="00EC3991">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EC3991">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EC3991">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EC3991">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EC3991">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EC3991">
            <w:pPr>
              <w:ind w:firstLineChars="0" w:firstLine="0"/>
              <w:jc w:val="center"/>
            </w:pPr>
            <w:r>
              <w:rPr>
                <w:rFonts w:hint="eastAsia"/>
              </w:rPr>
              <w:t>.</w:t>
            </w:r>
            <w:r>
              <w:t>044*</w:t>
            </w:r>
          </w:p>
        </w:tc>
      </w:tr>
      <w:tr w:rsidR="006D235D" w14:paraId="553D643A" w14:textId="77777777" w:rsidTr="00EC3991">
        <w:tc>
          <w:tcPr>
            <w:tcW w:w="1453" w:type="dxa"/>
            <w:tcBorders>
              <w:top w:val="single" w:sz="6" w:space="0" w:color="auto"/>
              <w:bottom w:val="single" w:sz="12" w:space="0" w:color="auto"/>
            </w:tcBorders>
            <w:vAlign w:val="center"/>
          </w:tcPr>
          <w:p w14:paraId="7E189C21" w14:textId="77777777" w:rsidR="006D235D" w:rsidRDefault="006D235D" w:rsidP="00EC3991">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EC3991">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EC3991">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EC3991">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EC3991">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EC3991">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161" w:name="_Toc107083471"/>
      <w:r>
        <w:rPr>
          <w:rFonts w:hint="eastAsia"/>
          <w:bCs/>
        </w:rPr>
        <w:lastRenderedPageBreak/>
        <w:t>學生對視覺化模擬輔助教學</w:t>
      </w:r>
      <w:r w:rsidRPr="00BC5AD8">
        <w:rPr>
          <w:rFonts w:hint="eastAsia"/>
          <w:bCs/>
        </w:rPr>
        <w:t>之</w:t>
      </w:r>
      <w:r w:rsidRPr="00666132">
        <w:rPr>
          <w:rFonts w:hint="eastAsia"/>
          <w:bCs/>
        </w:rPr>
        <w:t>感受</w:t>
      </w:r>
      <w:bookmarkEnd w:id="161"/>
    </w:p>
    <w:p w14:paraId="23016BD0" w14:textId="048C3E7C"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w:t>
      </w:r>
      <w:r w:rsidR="001724D0">
        <w:rPr>
          <w:rFonts w:hint="eastAsia"/>
        </w:rPr>
        <w:t>調查</w:t>
      </w:r>
      <w:r>
        <w:rPr>
          <w:rFonts w:hint="eastAsia"/>
        </w:rPr>
        <w:t>，包含「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1724D0">
        <w:rPr>
          <w:rFonts w:hint="eastAsia"/>
        </w:rPr>
        <w:t>，</w:t>
      </w:r>
      <w:r w:rsidR="001724D0" w:rsidRPr="000950C5">
        <w:rPr>
          <w:rFonts w:hint="eastAsia"/>
          <w:highlight w:val="yellow"/>
        </w:rPr>
        <w:t>探討學生是否認可各策略延伸之教學活動有助於學習課程概念</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6BC2A59D" w:rsidR="006927F7" w:rsidRPr="006927F7" w:rsidRDefault="006927F7" w:rsidP="006D2D80">
      <w:pPr>
        <w:ind w:firstLineChars="0" w:firstLine="0"/>
        <w:rPr>
          <w:b/>
          <w:bCs/>
        </w:rPr>
      </w:pPr>
      <w:r w:rsidRPr="000950C5">
        <w:rPr>
          <w:rFonts w:hint="eastAsia"/>
          <w:b/>
          <w:bCs/>
          <w:highlight w:val="yellow"/>
        </w:rPr>
        <w:t>一、</w:t>
      </w:r>
      <w:r w:rsidR="001724D0" w:rsidRPr="000950C5">
        <w:rPr>
          <w:rFonts w:hint="eastAsia"/>
          <w:b/>
          <w:bCs/>
          <w:highlight w:val="yellow"/>
        </w:rPr>
        <w:t>學生對</w:t>
      </w:r>
      <w:r w:rsidRPr="000950C5">
        <w:rPr>
          <w:rFonts w:hint="eastAsia"/>
          <w:b/>
          <w:bCs/>
          <w:highlight w:val="yellow"/>
        </w:rPr>
        <w:t>「概念理解」</w:t>
      </w:r>
      <w:r w:rsidR="001724D0" w:rsidRPr="000950C5">
        <w:rPr>
          <w:rFonts w:hint="eastAsia"/>
          <w:b/>
          <w:bCs/>
          <w:highlight w:val="yellow"/>
        </w:rPr>
        <w:t>幫助學習的認可狀況</w:t>
      </w:r>
    </w:p>
    <w:p w14:paraId="2D3C7E7F" w14:textId="2E13C329" w:rsidR="006927F7" w:rsidRDefault="00855042" w:rsidP="00CB3D4A">
      <w:pPr>
        <w:ind w:firstLine="480"/>
        <w:rPr>
          <w:rFonts w:cs="Times New Roman"/>
        </w:rPr>
      </w:pPr>
      <w:r>
        <w:rPr>
          <w:rFonts w:hint="eastAsia"/>
        </w:rPr>
        <w:t>為探討學生</w:t>
      </w:r>
      <w:r w:rsidR="007A24F7">
        <w:rPr>
          <w:rFonts w:hint="eastAsia"/>
        </w:rPr>
        <w:t>是否認可</w:t>
      </w:r>
      <w:r>
        <w:rPr>
          <w:rFonts w:hint="eastAsia"/>
        </w:rPr>
        <w:t>「概念理解」</w:t>
      </w:r>
      <w:r w:rsidR="0062554E">
        <w:rPr>
          <w:rFonts w:hint="eastAsia"/>
        </w:rPr>
        <w:t>策略所延伸之</w:t>
      </w:r>
      <w:r w:rsidR="001724D0">
        <w:rPr>
          <w:rFonts w:hint="eastAsia"/>
        </w:rPr>
        <w:t>教學</w:t>
      </w:r>
      <w:r w:rsidR="0062554E">
        <w:rPr>
          <w:rFonts w:hint="eastAsia"/>
        </w:rPr>
        <w:t>活動「老師講解」，對於自己</w:t>
      </w:r>
      <w:r w:rsidR="008E1B9D">
        <w:rPr>
          <w:rFonts w:hint="eastAsia"/>
        </w:rPr>
        <w:t>學習</w:t>
      </w:r>
      <w:r w:rsidR="0062554E">
        <w:rPr>
          <w:rFonts w:hint="eastAsia"/>
        </w:rPr>
        <w:t>課</w:t>
      </w:r>
      <w:r w:rsidR="001724D0">
        <w:rPr>
          <w:rFonts w:hint="eastAsia"/>
        </w:rPr>
        <w:t>程</w:t>
      </w:r>
      <w:r w:rsidR="0062554E">
        <w:rPr>
          <w:rFonts w:hint="eastAsia"/>
        </w:rPr>
        <w:t>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w:t>
      </w:r>
      <w:r w:rsidR="008D5EA4">
        <w:rPr>
          <w:rFonts w:ascii="Apple Color Emoji" w:hAnsi="Apple Color Emoji" w:cs="Apple Color Emoji" w:hint="eastAsia"/>
        </w:rPr>
        <w:t>程</w:t>
      </w:r>
      <w:r>
        <w:rPr>
          <w:rFonts w:ascii="Apple Color Emoji" w:hAnsi="Apple Color Emoji" w:cs="Apple Color Emoji" w:hint="eastAsia"/>
        </w:rPr>
        <w:t>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sidRPr="005543D6">
        <w:rPr>
          <w:rFonts w:cs="Times New Roman" w:hint="eastAsia"/>
        </w:rPr>
        <w:t>如何應用類神經網路解決問題</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」是在教材中</w:t>
      </w:r>
      <w:r w:rsidR="00403802">
        <w:rPr>
          <w:rFonts w:cs="Times New Roman" w:hint="eastAsia"/>
        </w:rPr>
        <w:t>較簡單的概念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7933E69F" w:rsidR="001724D0" w:rsidRDefault="001724D0" w:rsidP="001724D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15</w:t>
      </w:r>
      <w:r>
        <w:fldChar w:fldCharType="end"/>
      </w:r>
      <w:r w:rsidRPr="001951C3">
        <w:rPr>
          <w:rFonts w:hint="eastAsia"/>
        </w:rPr>
        <w:t>「</w:t>
      </w:r>
      <w:r>
        <w:rPr>
          <w:rFonts w:hint="eastAsia"/>
        </w:rPr>
        <w:t>概念理解</w:t>
      </w:r>
      <w:r w:rsidRPr="001951C3">
        <w:rPr>
          <w:rFonts w:hint="eastAsia"/>
        </w:rPr>
        <w:t>」有助於各概念學習的認可狀況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98926C5" w:rsidR="006927F7" w:rsidRPr="006927F7" w:rsidRDefault="006927F7" w:rsidP="006D2D80">
      <w:pPr>
        <w:ind w:firstLineChars="0" w:firstLine="0"/>
        <w:rPr>
          <w:b/>
          <w:bCs/>
        </w:rPr>
      </w:pPr>
      <w:r w:rsidRPr="000950C5">
        <w:rPr>
          <w:rFonts w:hint="eastAsia"/>
          <w:b/>
          <w:bCs/>
          <w:highlight w:val="yellow"/>
        </w:rPr>
        <w:t>二、</w:t>
      </w:r>
      <w:r w:rsidR="001724D0" w:rsidRPr="000950C5">
        <w:rPr>
          <w:rFonts w:hint="eastAsia"/>
          <w:b/>
          <w:bCs/>
          <w:highlight w:val="yellow"/>
        </w:rPr>
        <w:t>學生對「概念反思」幫助學習的認可狀況</w:t>
      </w:r>
    </w:p>
    <w:p w14:paraId="6E0CC74D" w14:textId="62299AD5" w:rsidR="006979C1" w:rsidRDefault="00855042" w:rsidP="00E2503E">
      <w:pPr>
        <w:ind w:firstLine="480"/>
      </w:pPr>
      <w:r>
        <w:rPr>
          <w:rFonts w:hint="eastAsia"/>
        </w:rPr>
        <w:t>為探討學生</w:t>
      </w:r>
      <w:r w:rsidR="008E1B9D">
        <w:rPr>
          <w:rFonts w:hint="eastAsia"/>
        </w:rPr>
        <w:t>是否認可「概念反思」策略所延伸之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，可見學生普遍同意「模擬平台之操作」有助於學習各個課堂概念。</w:t>
      </w:r>
    </w:p>
    <w:p w14:paraId="65DD62FE" w14:textId="77777777" w:rsidR="006979C1" w:rsidRDefault="006979C1" w:rsidP="006B535C">
      <w:pPr>
        <w:ind w:firstLineChars="0" w:firstLine="0"/>
      </w:pPr>
    </w:p>
    <w:p w14:paraId="6A974230" w14:textId="4281CCF5" w:rsidR="001724D0" w:rsidRDefault="001724D0" w:rsidP="001724D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16</w:t>
      </w:r>
      <w:r>
        <w:fldChar w:fldCharType="end"/>
      </w:r>
      <w:r w:rsidRPr="008B41CB">
        <w:rPr>
          <w:rFonts w:hint="eastAsia"/>
        </w:rPr>
        <w:t>「</w:t>
      </w:r>
      <w:r>
        <w:rPr>
          <w:rFonts w:hint="eastAsia"/>
        </w:rPr>
        <w:t>概念反思</w:t>
      </w:r>
      <w:r w:rsidRPr="008B41CB">
        <w:rPr>
          <w:rFonts w:hint="eastAsia"/>
        </w:rPr>
        <w:t>」有助於各概念學習的認可狀況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4A5DCA3" w:rsidR="006927F7" w:rsidRPr="006927F7" w:rsidRDefault="006927F7" w:rsidP="006D2D80">
      <w:pPr>
        <w:ind w:firstLineChars="0" w:firstLine="0"/>
        <w:rPr>
          <w:b/>
          <w:bCs/>
        </w:rPr>
      </w:pPr>
      <w:r w:rsidRPr="000950C5">
        <w:rPr>
          <w:rFonts w:hint="eastAsia"/>
          <w:b/>
          <w:bCs/>
          <w:highlight w:val="yellow"/>
        </w:rPr>
        <w:lastRenderedPageBreak/>
        <w:t>三、</w:t>
      </w:r>
      <w:r w:rsidR="001724D0" w:rsidRPr="000950C5">
        <w:rPr>
          <w:rFonts w:hint="eastAsia"/>
          <w:b/>
          <w:bCs/>
          <w:highlight w:val="yellow"/>
        </w:rPr>
        <w:t>學生對「概念應用」幫助學習的認可狀況</w:t>
      </w:r>
    </w:p>
    <w:p w14:paraId="21A2B8AA" w14:textId="1197CB6D" w:rsidR="005543D6" w:rsidRDefault="00A55A66" w:rsidP="005543D6">
      <w:pPr>
        <w:ind w:firstLine="480"/>
        <w:rPr>
          <w:rFonts w:cs="Times New Roman"/>
        </w:rPr>
      </w:pPr>
      <w:r>
        <w:rPr>
          <w:rFonts w:hint="eastAsia"/>
        </w:rPr>
        <w:t>為探討學生</w:t>
      </w:r>
      <w:r w:rsidR="001E37FA">
        <w:rPr>
          <w:rFonts w:hint="eastAsia"/>
        </w:rPr>
        <w:t>是否認可「概念應用」策略所延伸之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」是在教材中較難的課堂概念，但由於</w:t>
      </w:r>
      <w:r w:rsidR="00361FEA">
        <w:rPr>
          <w:rFonts w:cs="Times New Roman" w:hint="eastAsia"/>
        </w:rPr>
        <w:t>較少學生認可「程式實作」有助於學習</w:t>
      </w:r>
      <w:r w:rsidR="00D22C4D">
        <w:rPr>
          <w:rFonts w:cs="Times New Roman" w:hint="eastAsia"/>
        </w:rPr>
        <w:t>較難的課堂概念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激勵函數在類神經網路中所扮演的角色</w:t>
      </w:r>
      <w:r w:rsidR="00D22C4D">
        <w:rPr>
          <w:rFonts w:cs="Times New Roman" w:hint="eastAsia"/>
        </w:rPr>
        <w:t>」、「</w:t>
      </w:r>
      <w:r w:rsidR="00D22C4D" w:rsidRPr="00D22C4D">
        <w:rPr>
          <w:rFonts w:cs="Times New Roman" w:hint="eastAsia"/>
        </w:rPr>
        <w:t>學習演算法的目的與程序</w:t>
      </w:r>
      <w:r w:rsidR="00D22C4D">
        <w:rPr>
          <w:rFonts w:cs="Times New Roman" w:hint="eastAsia"/>
        </w:rPr>
        <w:t>」</w:t>
      </w:r>
      <w:r w:rsidR="000950C5">
        <w:rPr>
          <w:rFonts w:cs="Times New Roman" w:hint="eastAsia"/>
        </w:rPr>
        <w:t>，</w:t>
      </w:r>
      <w:r w:rsidR="000950C5" w:rsidRPr="000950C5">
        <w:rPr>
          <w:rFonts w:cs="Times New Roman" w:hint="eastAsia"/>
          <w:highlight w:val="yellow"/>
        </w:rPr>
        <w:t>這些課程單元有牽涉到較多複雜的計算，以及概念也較抽象，因為其課程概念融入許多其他課程單元介紹的概念，舉例而言，在「學習演算法」這個課程單元中，就包含「權重」、「激勵函數」、「誤差」等概念，若學生在學習這個課程單元之前，</w:t>
      </w:r>
      <w:commentRangeStart w:id="162"/>
      <w:r w:rsidR="000950C5" w:rsidRPr="000950C5">
        <w:rPr>
          <w:rFonts w:cs="Times New Roman" w:hint="eastAsia"/>
          <w:highlight w:val="yellow"/>
        </w:rPr>
        <w:t>沒有熟悉「權重」、「激勵函數」、「誤差」等概念，則會造成學習上的困難。</w:t>
      </w:r>
      <w:r w:rsidR="00361FEA" w:rsidRPr="000950C5">
        <w:rPr>
          <w:rFonts w:cs="Times New Roman" w:hint="eastAsia"/>
          <w:highlight w:val="yellow"/>
        </w:rPr>
        <w:t>所以</w:t>
      </w:r>
      <w:r w:rsidR="000950C5">
        <w:rPr>
          <w:rFonts w:cs="Times New Roman" w:hint="eastAsia"/>
          <w:highlight w:val="yellow"/>
        </w:rPr>
        <w:t>從學生對「概念應用」助於學習的認可狀況，與各個單元的難易程度，</w:t>
      </w:r>
      <w:r w:rsidR="00361FEA" w:rsidRPr="000950C5">
        <w:rPr>
          <w:rFonts w:cs="Times New Roman" w:hint="eastAsia"/>
          <w:highlight w:val="yellow"/>
        </w:rPr>
        <w:t>仍能推測</w:t>
      </w:r>
      <w:r w:rsidR="00D22C4D" w:rsidRPr="000950C5">
        <w:rPr>
          <w:rFonts w:cs="Times New Roman" w:hint="eastAsia"/>
          <w:highlight w:val="yellow"/>
        </w:rPr>
        <w:t>學生認為「</w:t>
      </w:r>
      <w:r w:rsidR="00361FEA" w:rsidRPr="000950C5">
        <w:rPr>
          <w:rFonts w:cs="Times New Roman" w:hint="eastAsia"/>
          <w:highlight w:val="yellow"/>
        </w:rPr>
        <w:t>程式實作</w:t>
      </w:r>
      <w:r w:rsidR="00D22C4D" w:rsidRPr="000950C5">
        <w:rPr>
          <w:rFonts w:cs="Times New Roman" w:hint="eastAsia"/>
          <w:highlight w:val="yellow"/>
        </w:rPr>
        <w:t>」之課堂活動</w:t>
      </w:r>
      <w:r w:rsidR="00361FEA" w:rsidRPr="000950C5">
        <w:rPr>
          <w:rFonts w:cs="Times New Roman" w:hint="eastAsia"/>
          <w:highlight w:val="yellow"/>
        </w:rPr>
        <w:t>對於</w:t>
      </w:r>
      <w:r w:rsidR="00D22C4D" w:rsidRPr="000950C5">
        <w:rPr>
          <w:rFonts w:cs="Times New Roman" w:hint="eastAsia"/>
          <w:highlight w:val="yellow"/>
        </w:rPr>
        <w:t>較簡單的概念</w:t>
      </w:r>
      <w:r w:rsidR="00361FEA" w:rsidRPr="000950C5">
        <w:rPr>
          <w:rFonts w:cs="Times New Roman" w:hint="eastAsia"/>
          <w:highlight w:val="yellow"/>
        </w:rPr>
        <w:t>較有益處</w:t>
      </w:r>
      <w:r w:rsidR="00D22C4D" w:rsidRPr="000950C5">
        <w:rPr>
          <w:rFonts w:cs="Times New Roman" w:hint="eastAsia"/>
          <w:highlight w:val="yellow"/>
        </w:rPr>
        <w:t>。</w:t>
      </w:r>
      <w:commentRangeEnd w:id="162"/>
      <w:r w:rsidR="00F60556">
        <w:rPr>
          <w:rStyle w:val="af7"/>
        </w:rPr>
        <w:commentReference w:id="162"/>
      </w:r>
    </w:p>
    <w:p w14:paraId="1457A721" w14:textId="27A45378" w:rsidR="00D22C4D" w:rsidRDefault="00D22C4D" w:rsidP="005543D6">
      <w:pPr>
        <w:ind w:firstLineChars="0" w:firstLine="0"/>
      </w:pPr>
    </w:p>
    <w:p w14:paraId="6622F4F0" w14:textId="661B8CED" w:rsidR="00176909" w:rsidRDefault="00176909" w:rsidP="005543D6">
      <w:pPr>
        <w:ind w:firstLineChars="0" w:firstLine="0"/>
      </w:pPr>
    </w:p>
    <w:p w14:paraId="49FA55F6" w14:textId="23C08D7E" w:rsidR="00176909" w:rsidRDefault="00176909" w:rsidP="005543D6">
      <w:pPr>
        <w:ind w:firstLineChars="0" w:firstLine="0"/>
      </w:pPr>
    </w:p>
    <w:p w14:paraId="2D00ED6C" w14:textId="17A10920" w:rsidR="00176909" w:rsidRDefault="00176909" w:rsidP="005543D6">
      <w:pPr>
        <w:ind w:firstLineChars="0" w:firstLine="0"/>
      </w:pPr>
    </w:p>
    <w:p w14:paraId="17E7CFA4" w14:textId="33159734" w:rsidR="00176909" w:rsidRDefault="00176909" w:rsidP="005543D6">
      <w:pPr>
        <w:ind w:firstLineChars="0" w:firstLine="0"/>
      </w:pPr>
    </w:p>
    <w:p w14:paraId="5E566A73" w14:textId="343E9F56" w:rsidR="00176909" w:rsidRDefault="00176909" w:rsidP="005543D6">
      <w:pPr>
        <w:ind w:firstLineChars="0" w:firstLine="0"/>
      </w:pPr>
    </w:p>
    <w:p w14:paraId="61736CBF" w14:textId="241FD8AB" w:rsidR="00176909" w:rsidRDefault="00176909" w:rsidP="005543D6">
      <w:pPr>
        <w:ind w:firstLineChars="0" w:firstLine="0"/>
      </w:pPr>
    </w:p>
    <w:p w14:paraId="74C7E691" w14:textId="33E54FB3" w:rsidR="00176909" w:rsidRDefault="00176909" w:rsidP="005543D6">
      <w:pPr>
        <w:ind w:firstLineChars="0" w:firstLine="0"/>
      </w:pPr>
    </w:p>
    <w:p w14:paraId="20B7C661" w14:textId="77777777" w:rsidR="00176909" w:rsidRDefault="00176909" w:rsidP="005543D6">
      <w:pPr>
        <w:ind w:firstLineChars="0" w:firstLine="0"/>
      </w:pPr>
    </w:p>
    <w:p w14:paraId="77AAC1BB" w14:textId="47358E11" w:rsidR="001724D0" w:rsidRDefault="001724D0" w:rsidP="001724D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17</w:t>
      </w:r>
      <w:r>
        <w:fldChar w:fldCharType="end"/>
      </w:r>
      <w:r w:rsidRPr="00E50DF6">
        <w:rPr>
          <w:rFonts w:hint="eastAsia"/>
        </w:rPr>
        <w:t>「</w:t>
      </w:r>
      <w:r>
        <w:rPr>
          <w:rFonts w:hint="eastAsia"/>
        </w:rPr>
        <w:t>概念應用</w:t>
      </w:r>
      <w:r w:rsidRPr="00E50DF6">
        <w:rPr>
          <w:rFonts w:hint="eastAsia"/>
        </w:rPr>
        <w:t>」有助於各概念學習的認可狀況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0D01C5C8" w:rsidR="001105B0" w:rsidRDefault="001105B0" w:rsidP="00EC3991">
            <w:pPr>
              <w:ind w:firstLineChars="0" w:firstLine="0"/>
              <w:jc w:val="center"/>
            </w:pPr>
            <w:r>
              <w:rPr>
                <w:rFonts w:hint="eastAsia"/>
              </w:rPr>
              <w:t>課</w:t>
            </w:r>
            <w:r w:rsidR="008D5EA4">
              <w:rPr>
                <w:rFonts w:hint="eastAsia"/>
              </w:rPr>
              <w:t>程</w:t>
            </w:r>
            <w:r>
              <w:rPr>
                <w:rFonts w:hint="eastAsia"/>
              </w:rPr>
              <w:t>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EC3991">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EC3991">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EC3991">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EC3991">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EC3991">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EC3991">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EC3991">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EC3991">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EC3991">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EC3991">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EC3991">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EC3991">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EC3991">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EC3991">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EC3991">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t>四、「概念理解」、「概念反思」、「概念應用」課堂感受比較</w:t>
      </w:r>
    </w:p>
    <w:p w14:paraId="1C2A7B92" w14:textId="44F147D2" w:rsidR="00FE45AA" w:rsidRPr="00FE45AA" w:rsidRDefault="00572C60" w:rsidP="00FE45AA">
      <w:pPr>
        <w:ind w:firstLine="480"/>
        <w:rPr>
          <w:rFonts w:cs="Times New Roman"/>
        </w:rPr>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此調查結果可以得知，學生認為各項學習策略所延伸的課堂活動（例如：「老師講解」、「模擬平台之操</w:t>
      </w:r>
      <w:r w:rsidR="00813CD2">
        <w:rPr>
          <w:rFonts w:cs="Times New Roman" w:hint="eastAsia"/>
        </w:rPr>
        <w:lastRenderedPageBreak/>
        <w:t>作」、「程式實作」）對於自身學習之影響與本研究原先設定的教學目的相符，亦即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C3411C6" w14:textId="0BF7CE35"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163" w:name="_Toc107083472"/>
      <w:r>
        <w:rPr>
          <w:rFonts w:hint="eastAsia"/>
        </w:rPr>
        <w:lastRenderedPageBreak/>
        <w:t>講述式教學之課堂感受</w:t>
      </w:r>
      <w:bookmarkEnd w:id="163"/>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2B3DD6D9" w14:textId="012DBEAB"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」皆為教材內容中，較簡單的課堂概念，由此可見控制組學生認為「老師講解」之課堂活動能夠幫助理解較簡單的課程概念。</w:t>
      </w:r>
    </w:p>
    <w:p w14:paraId="4759EC52" w14:textId="291DD7B8"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040A7E">
        <w:rPr>
          <w:rFonts w:cs="Times New Roman" w:hint="eastAsia"/>
        </w:rPr>
        <w:t>課堂概念有較高的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04CF6D21" w:rsidR="008D5EA4" w:rsidRDefault="008D5EA4" w:rsidP="008D5EA4">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6BBA361F" w:rsidR="004879FF" w:rsidRDefault="004879FF" w:rsidP="00EC3991">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EC3991">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EC3991">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EC3991">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EC3991">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EC3991">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EC3991">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EC3991">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EC3991">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EC3991">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EC3991">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EC3991">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EC3991">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EC3991">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EC3991">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EC3991">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38A02636" w:rsidR="008D5EA4" w:rsidRDefault="008D5EA4" w:rsidP="008D5EA4">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12BECEBF" w:rsidR="00A16DA3" w:rsidRDefault="00A16DA3" w:rsidP="00EC3991">
            <w:pPr>
              <w:ind w:firstLineChars="0" w:firstLine="0"/>
              <w:jc w:val="center"/>
            </w:pPr>
            <w:r>
              <w:rPr>
                <w:rFonts w:hint="eastAsia"/>
              </w:rPr>
              <w:t>課</w:t>
            </w:r>
            <w:r w:rsidR="008D5EA4">
              <w:rPr>
                <w:rFonts w:hint="eastAsia"/>
              </w:rPr>
              <w:t>程</w:t>
            </w:r>
            <w:r>
              <w:rPr>
                <w:rFonts w:hint="eastAsia"/>
              </w:rPr>
              <w:t>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EC3991">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EC3991">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EC3991">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EC3991">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EC3991">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EC3991">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EC3991">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EC3991">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EC3991">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EC3991">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EC3991">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EC3991">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EC3991">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EC3991">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EC3991">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EC3991">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164" w:name="_Toc107083473"/>
      <w:r>
        <w:rPr>
          <w:rFonts w:hint="eastAsia"/>
        </w:rPr>
        <w:lastRenderedPageBreak/>
        <w:t>討論</w:t>
      </w:r>
      <w:bookmarkEnd w:id="164"/>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77777777" w:rsidR="004719B0"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2A3469BD" w:rsidR="007A1EDD" w:rsidRDefault="004719B0" w:rsidP="005A2FEA">
      <w:pPr>
        <w:ind w:firstLine="480"/>
      </w:pPr>
      <w:r>
        <w:rPr>
          <w:rFonts w:hint="eastAsia"/>
        </w:rPr>
        <w:t>此</w:t>
      </w:r>
      <w:r w:rsidR="004E2DE3">
        <w:rPr>
          <w:rFonts w:hint="eastAsia"/>
        </w:rPr>
        <w:t>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529593AB" w:rsidR="00904EF3" w:rsidRDefault="004719B0" w:rsidP="00901AA1">
      <w:pPr>
        <w:ind w:firstLine="480"/>
      </w:pPr>
      <w:r w:rsidRPr="00FA0ED1">
        <w:rPr>
          <w:rFonts w:hint="eastAsia"/>
          <w:highlight w:val="yellow"/>
        </w:rPr>
        <w:t>以本研究的實驗組課程</w:t>
      </w:r>
      <w:r w:rsidR="00573825" w:rsidRPr="00FA0ED1">
        <w:rPr>
          <w:rFonts w:hint="eastAsia"/>
          <w:highlight w:val="yellow"/>
        </w:rPr>
        <w:t>來說，</w:t>
      </w:r>
      <w:r w:rsidR="00500294" w:rsidRPr="00FA0ED1">
        <w:rPr>
          <w:rFonts w:hint="eastAsia"/>
          <w:highlight w:val="yellow"/>
        </w:rPr>
        <w:t>在教導學生訓練一個類神經網路分辨貓與狗的圖片時，</w:t>
      </w:r>
      <w:r w:rsidR="00B30B9E" w:rsidRPr="00FA0ED1">
        <w:rPr>
          <w:rFonts w:hint="eastAsia"/>
          <w:highlight w:val="yellow"/>
        </w:rPr>
        <w:t>老師會先透過投影片講解訓練類神經網路的目的或過程</w:t>
      </w:r>
      <w:r w:rsidR="00B30B9E" w:rsidRPr="00FA0ED1">
        <w:rPr>
          <w:highlight w:val="yellow"/>
        </w:rPr>
        <w:t>(</w:t>
      </w:r>
      <w:r w:rsidR="00B30B9E" w:rsidRPr="00FA0ED1">
        <w:rPr>
          <w:rFonts w:hint="eastAsia"/>
          <w:highlight w:val="yellow"/>
        </w:rPr>
        <w:t>如圖</w:t>
      </w:r>
      <w:r w:rsidR="00B30B9E" w:rsidRPr="00FA0ED1">
        <w:rPr>
          <w:highlight w:val="yellow"/>
        </w:rPr>
        <w:t>4-1)</w:t>
      </w:r>
      <w:r w:rsidR="00B30B9E" w:rsidRPr="00FA0ED1">
        <w:rPr>
          <w:rFonts w:hint="eastAsia"/>
          <w:highlight w:val="yellow"/>
        </w:rPr>
        <w:t>，再讓學生使用模擬平台操作相關概念</w:t>
      </w:r>
      <w:r w:rsidR="00B30B9E" w:rsidRPr="00FA0ED1">
        <w:rPr>
          <w:highlight w:val="yellow"/>
        </w:rPr>
        <w:t>(</w:t>
      </w:r>
      <w:r w:rsidR="00B30B9E" w:rsidRPr="00FA0ED1">
        <w:rPr>
          <w:rFonts w:hint="eastAsia"/>
          <w:highlight w:val="yellow"/>
        </w:rPr>
        <w:t>如圖</w:t>
      </w:r>
      <w:r w:rsidR="00B30B9E" w:rsidRPr="00FA0ED1">
        <w:rPr>
          <w:highlight w:val="yellow"/>
        </w:rPr>
        <w:t>4-</w:t>
      </w:r>
      <w:r w:rsidR="00B30B9E" w:rsidRPr="00FA0ED1">
        <w:rPr>
          <w:rFonts w:hint="eastAsia"/>
          <w:highlight w:val="yellow"/>
        </w:rPr>
        <w:t>2</w:t>
      </w:r>
      <w:r w:rsidR="00B30B9E" w:rsidRPr="00FA0ED1">
        <w:rPr>
          <w:highlight w:val="yellow"/>
        </w:rPr>
        <w:t>)</w:t>
      </w:r>
      <w:r w:rsidR="008D4005" w:rsidRPr="00FA0ED1">
        <w:rPr>
          <w:rFonts w:hint="eastAsia"/>
          <w:highlight w:val="yellow"/>
        </w:rPr>
        <w:t>。</w:t>
      </w:r>
      <w:r w:rsidR="00730845" w:rsidRPr="00FA0ED1">
        <w:rPr>
          <w:rFonts w:hint="eastAsia"/>
          <w:highlight w:val="yellow"/>
        </w:rPr>
        <w:t>在此單元中，學生可以點擊模擬平台上設計的按鈕，讓類神經網路開始讀取訓練資料集當中的圖片，然後畫面會以動態的方式呈現訓練過程，像是圖</w:t>
      </w:r>
      <w:r w:rsidR="00730845" w:rsidRPr="00FA0ED1">
        <w:rPr>
          <w:highlight w:val="yellow"/>
        </w:rPr>
        <w:t>4-</w:t>
      </w:r>
      <w:r w:rsidR="00730845" w:rsidRPr="00FA0ED1">
        <w:rPr>
          <w:rFonts w:hint="eastAsia"/>
          <w:highlight w:val="yellow"/>
        </w:rPr>
        <w:t>2</w:t>
      </w:r>
      <w:r w:rsidR="00730845" w:rsidRPr="00FA0ED1">
        <w:rPr>
          <w:rFonts w:hint="eastAsia"/>
          <w:highlight w:val="yellow"/>
        </w:rPr>
        <w:t>中有呈現「調整權重」的過程，在類神經網路讀取圖片並重新調整權重的過程中，</w:t>
      </w:r>
      <w:commentRangeStart w:id="165"/>
      <w:r w:rsidR="00730845" w:rsidRPr="00FA0ED1">
        <w:rPr>
          <w:rFonts w:hint="eastAsia"/>
          <w:highlight w:val="yellow"/>
        </w:rPr>
        <w:t>畫面中會呈現權重數值的修改，並用黃色的標記讓學生更清楚知道類神經網路的權重正在修改</w:t>
      </w:r>
      <w:commentRangeEnd w:id="165"/>
      <w:r w:rsidR="00292C56">
        <w:rPr>
          <w:rStyle w:val="af7"/>
        </w:rPr>
        <w:commentReference w:id="165"/>
      </w:r>
      <w:r w:rsidR="008D4005" w:rsidRPr="00FA0ED1">
        <w:rPr>
          <w:rFonts w:hint="eastAsia"/>
          <w:highlight w:val="yellow"/>
        </w:rPr>
        <w:t>。在操作模擬平台的教學活動中，本研究也設計學習單引導學生操作模擬平台，讓學生更清楚知道操作平台的學習目的為何，以上述訓練類神經網路的單元說明，學習單</w:t>
      </w:r>
      <w:r w:rsidR="00A44FAE" w:rsidRPr="00FA0ED1">
        <w:rPr>
          <w:rFonts w:hint="eastAsia"/>
          <w:highlight w:val="yellow"/>
        </w:rPr>
        <w:t>會提出問題，例如：按下「進行第一次迭代」且接續按下「讀取圖片」，觀察頁面中呈現了什麼</w:t>
      </w:r>
      <w:r w:rsidR="007A1EDD" w:rsidRPr="00FA0ED1">
        <w:rPr>
          <w:rFonts w:hint="eastAsia"/>
          <w:highlight w:val="yellow"/>
        </w:rPr>
        <w:t>？</w:t>
      </w:r>
      <w:r w:rsidR="00A44FAE" w:rsidRPr="00FA0ED1">
        <w:rPr>
          <w:highlight w:val="yellow"/>
        </w:rPr>
        <w:t>(</w:t>
      </w:r>
      <w:r w:rsidR="00A44FAE" w:rsidRPr="00FA0ED1">
        <w:rPr>
          <w:rFonts w:hint="eastAsia"/>
          <w:highlight w:val="yellow"/>
        </w:rPr>
        <w:t>詳見附錄一</w:t>
      </w:r>
      <w:r w:rsidR="003730CB" w:rsidRPr="00FA0ED1">
        <w:rPr>
          <w:rFonts w:hint="eastAsia"/>
          <w:highlight w:val="yellow"/>
        </w:rPr>
        <w:t>，第一單元、第二單元概念學習單</w:t>
      </w:r>
      <w:r w:rsidR="00A44FAE" w:rsidRPr="00FA0ED1">
        <w:rPr>
          <w:rFonts w:hint="eastAsia"/>
          <w:highlight w:val="yellow"/>
        </w:rPr>
        <w:t>)</w:t>
      </w:r>
      <w:r w:rsidR="007A1EDD" w:rsidRPr="00FA0ED1">
        <w:rPr>
          <w:rFonts w:hint="eastAsia"/>
          <w:highlight w:val="yellow"/>
        </w:rPr>
        <w:t>。</w:t>
      </w:r>
      <w:r w:rsidR="000F436C" w:rsidRPr="00FA0ED1">
        <w:rPr>
          <w:rFonts w:hint="eastAsia"/>
          <w:highlight w:val="yellow"/>
        </w:rPr>
        <w:t>在教導權重與誤差之關係時，老師透過投影片講解相關計算方式與過程</w:t>
      </w:r>
      <w:r w:rsidR="000F436C" w:rsidRPr="00FA0ED1">
        <w:rPr>
          <w:highlight w:val="yellow"/>
        </w:rPr>
        <w:t>(</w:t>
      </w:r>
      <w:r w:rsidR="000F436C" w:rsidRPr="00FA0ED1">
        <w:rPr>
          <w:rFonts w:hint="eastAsia"/>
          <w:highlight w:val="yellow"/>
        </w:rPr>
        <w:t>如圖</w:t>
      </w:r>
      <w:r w:rsidR="000F436C" w:rsidRPr="00FA0ED1">
        <w:rPr>
          <w:highlight w:val="yellow"/>
        </w:rPr>
        <w:t>4-3)</w:t>
      </w:r>
      <w:r w:rsidR="000F436C" w:rsidRPr="00FA0ED1">
        <w:rPr>
          <w:rFonts w:hint="eastAsia"/>
          <w:highlight w:val="yellow"/>
        </w:rPr>
        <w:t>，</w:t>
      </w:r>
      <w:r w:rsidR="001058C9" w:rsidRPr="00FA0ED1">
        <w:rPr>
          <w:rFonts w:hint="eastAsia"/>
          <w:highlight w:val="yellow"/>
        </w:rPr>
        <w:t>再讓學生使用平台，輸入類神經網路的輸入值、權重、期望輸出，學生按下畫面中的計算按鈕，畫面則會呈現類神經網路的輸出值、誤差</w:t>
      </w:r>
      <w:r w:rsidR="001058C9" w:rsidRPr="00FA0ED1">
        <w:rPr>
          <w:highlight w:val="yellow"/>
        </w:rPr>
        <w:t>(</w:t>
      </w:r>
      <w:r w:rsidR="001058C9" w:rsidRPr="00FA0ED1">
        <w:rPr>
          <w:rFonts w:hint="eastAsia"/>
          <w:highlight w:val="yellow"/>
        </w:rPr>
        <w:t>如圖</w:t>
      </w:r>
      <w:r w:rsidR="001058C9" w:rsidRPr="00FA0ED1">
        <w:rPr>
          <w:highlight w:val="yellow"/>
        </w:rPr>
        <w:t>4-4)</w:t>
      </w:r>
      <w:r w:rsidR="001058C9" w:rsidRPr="00FA0ED1">
        <w:rPr>
          <w:rFonts w:hint="eastAsia"/>
          <w:highlight w:val="yellow"/>
        </w:rPr>
        <w:t>，</w:t>
      </w:r>
      <w:r w:rsidR="00901AA1" w:rsidRPr="00FA0ED1">
        <w:rPr>
          <w:rFonts w:hint="eastAsia"/>
          <w:highlight w:val="yellow"/>
        </w:rPr>
        <w:t>並在學習單提出問題，例如：若以健康評分系統為例，平均心跳為</w:t>
      </w:r>
      <w:r w:rsidR="00901AA1" w:rsidRPr="00FA0ED1">
        <w:rPr>
          <w:rFonts w:hint="eastAsia"/>
          <w:highlight w:val="yellow"/>
        </w:rPr>
        <w:t>90</w:t>
      </w:r>
      <w:r w:rsidR="00901AA1" w:rsidRPr="00FA0ED1">
        <w:rPr>
          <w:rFonts w:hint="eastAsia"/>
          <w:highlight w:val="yellow"/>
        </w:rPr>
        <w:t>、平均血壓為</w:t>
      </w:r>
      <w:r w:rsidR="00901AA1" w:rsidRPr="00FA0ED1">
        <w:rPr>
          <w:rFonts w:hint="eastAsia"/>
          <w:highlight w:val="yellow"/>
        </w:rPr>
        <w:t>70</w:t>
      </w:r>
      <w:r w:rsidR="00901AA1" w:rsidRPr="00FA0ED1">
        <w:rPr>
          <w:rFonts w:hint="eastAsia"/>
          <w:highlight w:val="yellow"/>
        </w:rPr>
        <w:t>，期望輸出為</w:t>
      </w:r>
      <w:r w:rsidR="00901AA1" w:rsidRPr="00FA0ED1">
        <w:rPr>
          <w:highlight w:val="yellow"/>
        </w:rPr>
        <w:t>97</w:t>
      </w:r>
      <w:r w:rsidR="00901AA1" w:rsidRPr="00FA0ED1">
        <w:rPr>
          <w:rFonts w:hint="eastAsia"/>
          <w:highlight w:val="yellow"/>
        </w:rPr>
        <w:t>，如果心跳的權重為</w:t>
      </w:r>
      <w:r w:rsidR="00901AA1" w:rsidRPr="00FA0ED1">
        <w:rPr>
          <w:rFonts w:hint="eastAsia"/>
          <w:highlight w:val="yellow"/>
        </w:rPr>
        <w:t>0.8</w:t>
      </w:r>
      <w:r w:rsidR="00901AA1" w:rsidRPr="00FA0ED1">
        <w:rPr>
          <w:rFonts w:hint="eastAsia"/>
          <w:highlight w:val="yellow"/>
        </w:rPr>
        <w:t>、血壓的權重為</w:t>
      </w:r>
      <w:r w:rsidR="00901AA1" w:rsidRPr="00FA0ED1">
        <w:rPr>
          <w:rFonts w:hint="eastAsia"/>
          <w:highlight w:val="yellow"/>
        </w:rPr>
        <w:t>0.7</w:t>
      </w:r>
      <w:r w:rsidR="00901AA1" w:rsidRPr="00FA0ED1">
        <w:rPr>
          <w:rFonts w:hint="eastAsia"/>
          <w:highlight w:val="yellow"/>
        </w:rPr>
        <w:t>，則此時誤差為多少？</w:t>
      </w:r>
      <w:r w:rsidR="00DE6E8D" w:rsidRPr="00FA0ED1">
        <w:rPr>
          <w:rFonts w:hint="eastAsia"/>
          <w:highlight w:val="yellow"/>
        </w:rPr>
        <w:t>請試著調整權重，並說明調整權重的目的</w:t>
      </w:r>
      <w:r w:rsidR="00DE6E8D" w:rsidRPr="00FA0ED1">
        <w:rPr>
          <w:highlight w:val="yellow"/>
        </w:rPr>
        <w:t>(</w:t>
      </w:r>
      <w:r w:rsidR="00DE6E8D" w:rsidRPr="00FA0ED1">
        <w:rPr>
          <w:rFonts w:hint="eastAsia"/>
          <w:highlight w:val="yellow"/>
        </w:rPr>
        <w:t>詳見附錄一，第三單元、第四單元概念學習單</w:t>
      </w:r>
      <w:r w:rsidR="00DE6E8D" w:rsidRPr="00FA0ED1">
        <w:rPr>
          <w:rFonts w:hint="eastAsia"/>
          <w:highlight w:val="yellow"/>
        </w:rPr>
        <w:t>)</w:t>
      </w:r>
      <w:r w:rsidR="00DE6E8D" w:rsidRPr="00FA0ED1">
        <w:rPr>
          <w:rFonts w:hint="eastAsia"/>
          <w:highlight w:val="yellow"/>
        </w:rPr>
        <w:t>。</w:t>
      </w:r>
    </w:p>
    <w:p w14:paraId="092B5DA2" w14:textId="77777777" w:rsidR="00B30B9E" w:rsidRDefault="00500294" w:rsidP="00B30B9E">
      <w:pPr>
        <w:keepNext/>
        <w:ind w:firstLine="480"/>
        <w:jc w:val="center"/>
      </w:pPr>
      <w:r>
        <w:rPr>
          <w:rFonts w:hint="eastAsia"/>
          <w:noProof/>
        </w:rPr>
        <w:lastRenderedPageBreak/>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p>
    <w:p w14:paraId="6DCCEADA" w14:textId="77777777" w:rsidR="005F4E3A" w:rsidRDefault="005F4E3A" w:rsidP="005F4E3A">
      <w:pPr>
        <w:keepNext/>
        <w:ind w:firstLine="480"/>
        <w:jc w:val="center"/>
      </w:pPr>
      <w:r>
        <w:rPr>
          <w:rFonts w:hint="eastAsia"/>
          <w:noProof/>
        </w:rPr>
        <w:drawing>
          <wp:inline distT="0" distB="0" distL="0" distR="0" wp14:anchorId="74CC3921" wp14:editId="59B88F36">
            <wp:extent cx="2558663" cy="1692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185AFDEF" wp14:editId="75CC8234">
            <wp:extent cx="2532344" cy="1692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0A6715FE" w14:textId="30420DB1" w:rsidR="005F4E3A" w:rsidRPr="005F4E3A" w:rsidRDefault="005F4E3A" w:rsidP="005F4E3A">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p>
    <w:p w14:paraId="19EF5E70" w14:textId="0EC675B3" w:rsidR="000F62EF" w:rsidRDefault="000F62EF" w:rsidP="001647F5">
      <w:pPr>
        <w:ind w:firstLine="480"/>
      </w:pPr>
      <w:r>
        <w:rPr>
          <w:rFonts w:hint="eastAsia"/>
        </w:rPr>
        <w:lastRenderedPageBreak/>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442A995C"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融入日常經驗能幫助學生理解，在教導演算法相關主題時，將演算法的執行過程融入日常生活經驗，是能夠幫助學生理解課程內容的</w:t>
      </w:r>
      <w:r w:rsidR="001C3F2F" w:rsidRPr="00C56584">
        <w:t>(Hansen, Narayanan, &amp; Schrimpsher, 2000)</w:t>
      </w:r>
      <w:r w:rsidR="001C3F2F">
        <w:rPr>
          <w:rFonts w:hint="eastAsia"/>
        </w:rPr>
        <w:t>，所以本研究在設計模擬平台之功能時，也將日常生活經驗的例子考量至教材內容中，像是健康照護與貓狗圖片分類的例子以增進學生對於課程的理解程度，像是表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，說明了將演算法的執行過程融入日常生活經驗，是能夠幫助學生理解課程內容的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可以發現學生對於「激勵函數」這個課</w:t>
      </w:r>
      <w:r w:rsidR="008D5EA4">
        <w:rPr>
          <w:rFonts w:hint="eastAsia"/>
        </w:rPr>
        <w:t>程</w:t>
      </w:r>
      <w:r w:rsidR="001647F5">
        <w:rPr>
          <w:rFonts w:hint="eastAsia"/>
        </w:rPr>
        <w:t>單元，普遍覺得困難，在課程內容設計中，本單元確實將許多運算融入至此單元中</w:t>
      </w:r>
      <w:r w:rsidR="00503E58" w:rsidRPr="00503E58">
        <w:rPr>
          <w:rFonts w:hint="eastAsia"/>
          <w:highlight w:val="yellow"/>
        </w:rPr>
        <w:t>（例如：輸入值與權重相乘、減去臨界值）</w:t>
      </w:r>
      <w:r w:rsidR="001647F5">
        <w:rPr>
          <w:rFonts w:hint="eastAsia"/>
        </w:rPr>
        <w:t>，使學生認為課程從此單元開始變得更加困難，但訪談內容也顯示，學生認為本</w:t>
      </w:r>
      <w:r w:rsidR="001647F5">
        <w:rPr>
          <w:rFonts w:hint="eastAsia"/>
        </w:rPr>
        <w:lastRenderedPageBreak/>
        <w:t>單元遇到的學習困難，在模擬平台上是能夠幫助自己解決學習困難的，表示學生在面對較複雜計算的教學內容時，</w:t>
      </w:r>
      <w:r w:rsidR="001647F5" w:rsidRPr="005C6F9B">
        <w:rPr>
          <w:rFonts w:hint="eastAsia"/>
          <w:highlight w:val="yellow"/>
        </w:rPr>
        <w:t>模擬平台是能夠</w:t>
      </w:r>
      <w:r w:rsidR="005C6F9B" w:rsidRPr="005C6F9B">
        <w:rPr>
          <w:rFonts w:hint="eastAsia"/>
          <w:highlight w:val="yellow"/>
        </w:rPr>
        <w:t>協助學生進行</w:t>
      </w:r>
      <w:del w:id="166" w:author="user" w:date="2022-07-22T01:40:00Z">
        <w:r w:rsidR="005C6F9B" w:rsidRPr="005C6F9B" w:rsidDel="00167C7B">
          <w:rPr>
            <w:rFonts w:hint="eastAsia"/>
            <w:highlight w:val="yellow"/>
          </w:rPr>
          <w:delText>基本的</w:delText>
        </w:r>
      </w:del>
      <w:r w:rsidR="005C6F9B" w:rsidRPr="005C6F9B">
        <w:rPr>
          <w:rFonts w:hint="eastAsia"/>
          <w:highlight w:val="yellow"/>
        </w:rPr>
        <w:t>數學計算</w:t>
      </w:r>
      <w:r w:rsidR="005C6F9B" w:rsidRPr="005C6F9B">
        <w:rPr>
          <w:rFonts w:cs="Times New Roman" w:hint="eastAsia"/>
          <w:kern w:val="0"/>
          <w:highlight w:val="yellow"/>
        </w:rPr>
        <w:t>（例如：</w:t>
      </w:r>
      <w:commentRangeStart w:id="167"/>
      <w:r w:rsidR="005C6F9B" w:rsidRPr="005C6F9B">
        <w:rPr>
          <w:rFonts w:cs="Times New Roman" w:hint="eastAsia"/>
          <w:kern w:val="0"/>
          <w:highlight w:val="yellow"/>
        </w:rPr>
        <w:t>加、減、乘、除</w:t>
      </w:r>
      <w:commentRangeEnd w:id="167"/>
      <w:r w:rsidR="001E6BE5">
        <w:rPr>
          <w:rStyle w:val="af7"/>
        </w:rPr>
        <w:commentReference w:id="167"/>
      </w:r>
      <w:r w:rsidR="005C6F9B" w:rsidRPr="005C6F9B">
        <w:rPr>
          <w:rFonts w:cs="Times New Roman" w:hint="eastAsia"/>
          <w:kern w:val="0"/>
          <w:highlight w:val="yellow"/>
        </w:rPr>
        <w:t>）</w:t>
      </w:r>
      <w:r w:rsidR="005C6F9B">
        <w:rPr>
          <w:rFonts w:cs="Times New Roman" w:hint="eastAsia"/>
          <w:kern w:val="0"/>
          <w:highlight w:val="yellow"/>
        </w:rPr>
        <w:t>，減少學習過程中的認知負荷，讓</w:t>
      </w:r>
      <w:r w:rsidR="005C6F9B" w:rsidRPr="005C6F9B">
        <w:rPr>
          <w:rFonts w:cs="Times New Roman" w:hint="eastAsia"/>
          <w:kern w:val="0"/>
          <w:highlight w:val="yellow"/>
        </w:rPr>
        <w:t>學生</w:t>
      </w:r>
      <w:r w:rsidR="005C6F9B">
        <w:rPr>
          <w:rFonts w:cs="Times New Roman" w:hint="eastAsia"/>
          <w:kern w:val="0"/>
          <w:highlight w:val="yellow"/>
        </w:rPr>
        <w:t>更專注學習</w:t>
      </w:r>
      <w:r w:rsidR="005C6F9B" w:rsidRPr="005C6F9B">
        <w:rPr>
          <w:rFonts w:cs="Times New Roman" w:hint="eastAsia"/>
          <w:kern w:val="0"/>
          <w:highlight w:val="yellow"/>
        </w:rPr>
        <w:t>演算法的輸入、運算過程、輸出，以及不同情況應該如何調整演算法的設計</w:t>
      </w:r>
      <w:r w:rsidR="001647F5">
        <w:rPr>
          <w:rFonts w:hint="eastAsia"/>
        </w:rPr>
        <w:t>，而且本研究</w:t>
      </w:r>
      <w:r w:rsidR="001647F5">
        <w:rPr>
          <w:rFonts w:cs="Times New Roman" w:hint="eastAsia"/>
          <w:kern w:val="0"/>
        </w:rPr>
        <w:t>從表</w:t>
      </w:r>
      <w:r w:rsidR="001647F5">
        <w:rPr>
          <w:rFonts w:cs="Times New Roman"/>
          <w:kern w:val="0"/>
        </w:rPr>
        <w:t>4-22</w:t>
      </w:r>
      <w:r w:rsidR="001647F5">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6965FDFC" w:rsidR="00472860" w:rsidRDefault="00472860" w:rsidP="0047286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lastRenderedPageBreak/>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7EB3BBA4"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EC3991">
        <w:trPr>
          <w:jc w:val="center"/>
        </w:trPr>
        <w:tc>
          <w:tcPr>
            <w:tcW w:w="1275" w:type="dxa"/>
            <w:tcBorders>
              <w:top w:val="single" w:sz="12" w:space="0" w:color="auto"/>
              <w:bottom w:val="single" w:sz="12" w:space="0" w:color="auto"/>
            </w:tcBorders>
            <w:vAlign w:val="center"/>
          </w:tcPr>
          <w:p w14:paraId="1C15C596" w14:textId="77777777" w:rsidR="000A6E05" w:rsidRDefault="000A6E05" w:rsidP="00EC3991">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EC3991">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EC3991">
            <w:pPr>
              <w:ind w:firstLineChars="0" w:firstLine="0"/>
              <w:jc w:val="center"/>
            </w:pPr>
            <w:r>
              <w:rPr>
                <w:rFonts w:hint="eastAsia"/>
              </w:rPr>
              <w:t>學生編號</w:t>
            </w:r>
          </w:p>
        </w:tc>
      </w:tr>
      <w:tr w:rsidR="000A6E05" w14:paraId="5D65876B" w14:textId="77777777" w:rsidTr="00EC3991">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EC3991">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EC3991">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EC3991">
            <w:pPr>
              <w:ind w:firstLineChars="0" w:firstLine="0"/>
              <w:jc w:val="center"/>
            </w:pPr>
            <w:r>
              <w:t>10313</w:t>
            </w:r>
          </w:p>
        </w:tc>
      </w:tr>
      <w:tr w:rsidR="000A6E05" w14:paraId="02AEA664" w14:textId="77777777" w:rsidTr="00EC3991">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EC3991">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EC3991">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EC3991">
            <w:pPr>
              <w:ind w:firstLineChars="0" w:firstLine="0"/>
              <w:jc w:val="center"/>
            </w:pPr>
            <w:r>
              <w:t>10327</w:t>
            </w:r>
          </w:p>
        </w:tc>
      </w:tr>
      <w:tr w:rsidR="000A6E05" w14:paraId="00F4CC07" w14:textId="77777777" w:rsidTr="00EC3991">
        <w:trPr>
          <w:jc w:val="center"/>
        </w:trPr>
        <w:tc>
          <w:tcPr>
            <w:tcW w:w="1275" w:type="dxa"/>
            <w:tcBorders>
              <w:top w:val="single" w:sz="6" w:space="0" w:color="auto"/>
              <w:bottom w:val="single" w:sz="6" w:space="0" w:color="auto"/>
            </w:tcBorders>
            <w:vAlign w:val="center"/>
          </w:tcPr>
          <w:p w14:paraId="0131EAC7" w14:textId="77777777" w:rsidR="000A6E05" w:rsidRDefault="000A6E05" w:rsidP="00EC3991">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EC3991">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EC3991">
            <w:pPr>
              <w:ind w:firstLineChars="0" w:firstLine="0"/>
              <w:jc w:val="center"/>
            </w:pPr>
            <w:r>
              <w:t>10320</w:t>
            </w:r>
          </w:p>
        </w:tc>
      </w:tr>
      <w:tr w:rsidR="000A6E05" w14:paraId="4AE49AAD" w14:textId="77777777" w:rsidTr="00EC3991">
        <w:trPr>
          <w:jc w:val="center"/>
        </w:trPr>
        <w:tc>
          <w:tcPr>
            <w:tcW w:w="1275" w:type="dxa"/>
            <w:tcBorders>
              <w:top w:val="single" w:sz="6" w:space="0" w:color="auto"/>
              <w:bottom w:val="single" w:sz="6" w:space="0" w:color="auto"/>
            </w:tcBorders>
            <w:vAlign w:val="center"/>
          </w:tcPr>
          <w:p w14:paraId="4A43D5A6" w14:textId="77777777" w:rsidR="000A6E05" w:rsidRDefault="000A6E05" w:rsidP="00EC3991">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EC3991">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EC3991">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EC3991">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EC3991">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EC3991">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7E769AD1"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(Esteves, Fonseca, Morgado, &amp; Martins, 2011)</w:t>
      </w:r>
      <w:r>
        <w:rPr>
          <w:rFonts w:hint="eastAsia"/>
        </w:rPr>
        <w:t>，</w:t>
      </w:r>
      <w:r w:rsidR="002B4CDC">
        <w:rPr>
          <w:rFonts w:hint="eastAsia"/>
        </w:rPr>
        <w:t>使本研究原本預期模擬式教學能夠輔助學生學習課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(Bellstrom and Thoren,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347E2F58"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EC3991">
        <w:trPr>
          <w:jc w:val="center"/>
        </w:trPr>
        <w:tc>
          <w:tcPr>
            <w:tcW w:w="1275" w:type="dxa"/>
            <w:tcBorders>
              <w:top w:val="single" w:sz="12" w:space="0" w:color="auto"/>
              <w:bottom w:val="single" w:sz="12" w:space="0" w:color="auto"/>
            </w:tcBorders>
            <w:vAlign w:val="center"/>
          </w:tcPr>
          <w:p w14:paraId="4116DCD4" w14:textId="77777777" w:rsidR="00C27A00" w:rsidRDefault="00C27A00" w:rsidP="00EC3991">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EC3991">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EC3991">
            <w:pPr>
              <w:ind w:firstLineChars="0" w:firstLine="0"/>
              <w:jc w:val="center"/>
            </w:pPr>
            <w:r>
              <w:rPr>
                <w:rFonts w:hint="eastAsia"/>
              </w:rPr>
              <w:t>學生編號</w:t>
            </w:r>
          </w:p>
        </w:tc>
      </w:tr>
      <w:tr w:rsidR="00C27A00" w14:paraId="4E0AB13C" w14:textId="77777777" w:rsidTr="00EC3991">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EC3991">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EC3991">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EC3991">
            <w:pPr>
              <w:ind w:firstLineChars="0" w:firstLine="0"/>
              <w:jc w:val="center"/>
            </w:pPr>
            <w:r>
              <w:t>101</w:t>
            </w:r>
            <w:r>
              <w:rPr>
                <w:rFonts w:hint="eastAsia"/>
              </w:rPr>
              <w:t>1</w:t>
            </w:r>
            <w:r>
              <w:t>8</w:t>
            </w:r>
          </w:p>
        </w:tc>
      </w:tr>
      <w:tr w:rsidR="00C27A00" w14:paraId="2C8EB5D9" w14:textId="77777777" w:rsidTr="00EC3991">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EC3991">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EC3991">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EC3991">
            <w:pPr>
              <w:ind w:firstLineChars="0" w:firstLine="0"/>
              <w:jc w:val="center"/>
            </w:pPr>
            <w:r>
              <w:t>10122</w:t>
            </w:r>
          </w:p>
        </w:tc>
      </w:tr>
      <w:tr w:rsidR="00C27A00" w14:paraId="0F7666B8" w14:textId="77777777" w:rsidTr="00EC3991">
        <w:trPr>
          <w:jc w:val="center"/>
        </w:trPr>
        <w:tc>
          <w:tcPr>
            <w:tcW w:w="1275" w:type="dxa"/>
            <w:tcBorders>
              <w:top w:val="single" w:sz="6" w:space="0" w:color="auto"/>
              <w:bottom w:val="single" w:sz="6" w:space="0" w:color="auto"/>
            </w:tcBorders>
            <w:vAlign w:val="center"/>
          </w:tcPr>
          <w:p w14:paraId="79E306DE" w14:textId="77777777" w:rsidR="00C27A00" w:rsidRDefault="00C27A00" w:rsidP="00EC3991">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EC3991">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EC3991">
            <w:pPr>
              <w:ind w:firstLineChars="0" w:firstLine="0"/>
              <w:jc w:val="center"/>
            </w:pPr>
            <w:r>
              <w:t>10</w:t>
            </w:r>
            <w:r w:rsidR="00690ED8">
              <w:t>128</w:t>
            </w:r>
          </w:p>
        </w:tc>
      </w:tr>
      <w:tr w:rsidR="00C27A00" w14:paraId="0D7987E1" w14:textId="77777777" w:rsidTr="00EC3991">
        <w:trPr>
          <w:jc w:val="center"/>
        </w:trPr>
        <w:tc>
          <w:tcPr>
            <w:tcW w:w="1275" w:type="dxa"/>
            <w:tcBorders>
              <w:top w:val="single" w:sz="6" w:space="0" w:color="auto"/>
              <w:bottom w:val="single" w:sz="6" w:space="0" w:color="auto"/>
            </w:tcBorders>
            <w:vAlign w:val="center"/>
          </w:tcPr>
          <w:p w14:paraId="4C4F50DF" w14:textId="77777777" w:rsidR="00C27A00" w:rsidRDefault="00C27A00" w:rsidP="00EC3991">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EC3991">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EC3991">
            <w:pPr>
              <w:ind w:firstLineChars="0" w:firstLine="0"/>
              <w:jc w:val="center"/>
            </w:pPr>
            <w:r>
              <w:rPr>
                <w:rFonts w:hint="eastAsia"/>
              </w:rPr>
              <w:t>1</w:t>
            </w:r>
            <w:r>
              <w:t>1</w:t>
            </w:r>
            <w:r w:rsidR="00690ED8">
              <w:t>215</w:t>
            </w:r>
          </w:p>
        </w:tc>
      </w:tr>
      <w:tr w:rsidR="00690ED8" w14:paraId="67854A6B" w14:textId="77777777" w:rsidTr="00EC3991">
        <w:trPr>
          <w:jc w:val="center"/>
        </w:trPr>
        <w:tc>
          <w:tcPr>
            <w:tcW w:w="1275" w:type="dxa"/>
            <w:tcBorders>
              <w:top w:val="single" w:sz="6" w:space="0" w:color="auto"/>
              <w:bottom w:val="single" w:sz="6" w:space="0" w:color="auto"/>
            </w:tcBorders>
            <w:vAlign w:val="center"/>
          </w:tcPr>
          <w:p w14:paraId="2D5E7721" w14:textId="527320B4" w:rsidR="00690ED8" w:rsidRDefault="00690ED8" w:rsidP="00EC3991">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EC3991">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EC3991">
            <w:pPr>
              <w:ind w:firstLineChars="0" w:firstLine="0"/>
              <w:jc w:val="center"/>
            </w:pPr>
            <w:r>
              <w:rPr>
                <w:rFonts w:hint="eastAsia"/>
              </w:rPr>
              <w:t>1</w:t>
            </w:r>
            <w:r>
              <w:t>1237</w:t>
            </w:r>
          </w:p>
        </w:tc>
      </w:tr>
      <w:tr w:rsidR="00690ED8" w14:paraId="30A1F335" w14:textId="77777777" w:rsidTr="00EC3991">
        <w:trPr>
          <w:jc w:val="center"/>
        </w:trPr>
        <w:tc>
          <w:tcPr>
            <w:tcW w:w="1275" w:type="dxa"/>
            <w:tcBorders>
              <w:top w:val="single" w:sz="6" w:space="0" w:color="auto"/>
              <w:bottom w:val="single" w:sz="6" w:space="0" w:color="auto"/>
            </w:tcBorders>
            <w:vAlign w:val="center"/>
          </w:tcPr>
          <w:p w14:paraId="41948416" w14:textId="26DB995A" w:rsidR="00690ED8" w:rsidRDefault="00690ED8" w:rsidP="00EC3991">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EC3991">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EC3991">
            <w:pPr>
              <w:ind w:firstLineChars="0" w:firstLine="0"/>
              <w:jc w:val="center"/>
            </w:pPr>
            <w:r>
              <w:rPr>
                <w:rFonts w:hint="eastAsia"/>
              </w:rPr>
              <w:t>1</w:t>
            </w:r>
            <w:r>
              <w:t>1225</w:t>
            </w:r>
          </w:p>
        </w:tc>
      </w:tr>
      <w:tr w:rsidR="00690ED8" w14:paraId="18181262" w14:textId="77777777" w:rsidTr="00EC3991">
        <w:trPr>
          <w:jc w:val="center"/>
        </w:trPr>
        <w:tc>
          <w:tcPr>
            <w:tcW w:w="1275" w:type="dxa"/>
            <w:tcBorders>
              <w:top w:val="single" w:sz="6" w:space="0" w:color="auto"/>
              <w:bottom w:val="single" w:sz="6" w:space="0" w:color="auto"/>
            </w:tcBorders>
            <w:vAlign w:val="center"/>
          </w:tcPr>
          <w:p w14:paraId="48CA7E51" w14:textId="5196D1A5" w:rsidR="00690ED8" w:rsidRDefault="00690ED8" w:rsidP="00EC3991">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EC3991">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EC3991">
            <w:pPr>
              <w:ind w:firstLineChars="0" w:firstLine="0"/>
              <w:jc w:val="center"/>
            </w:pPr>
            <w:r>
              <w:rPr>
                <w:rFonts w:hint="eastAsia"/>
              </w:rPr>
              <w:t>1</w:t>
            </w:r>
            <w:r>
              <w:t>1225</w:t>
            </w:r>
          </w:p>
        </w:tc>
      </w:tr>
      <w:tr w:rsidR="00C27A00" w14:paraId="65A653AB" w14:textId="77777777" w:rsidTr="00EC3991">
        <w:trPr>
          <w:jc w:val="center"/>
        </w:trPr>
        <w:tc>
          <w:tcPr>
            <w:tcW w:w="1275" w:type="dxa"/>
            <w:tcBorders>
              <w:top w:val="single" w:sz="6" w:space="0" w:color="auto"/>
              <w:bottom w:val="single" w:sz="12" w:space="0" w:color="auto"/>
            </w:tcBorders>
            <w:vAlign w:val="center"/>
          </w:tcPr>
          <w:p w14:paraId="0A5E70AC" w14:textId="21F59520" w:rsidR="00C27A00" w:rsidRDefault="00690ED8" w:rsidP="00EC3991">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EC3991">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EC3991">
            <w:pPr>
              <w:ind w:firstLineChars="0" w:firstLine="0"/>
              <w:jc w:val="center"/>
            </w:pPr>
            <w:r>
              <w:t>11</w:t>
            </w:r>
            <w:r w:rsidR="00690ED8">
              <w:t>229</w:t>
            </w:r>
          </w:p>
        </w:tc>
      </w:tr>
    </w:tbl>
    <w:p w14:paraId="4385B262" w14:textId="27A5C19D" w:rsidR="008F0D05" w:rsidRDefault="008F0D05" w:rsidP="00CB3D4A">
      <w:pPr>
        <w:ind w:firstLine="480"/>
      </w:pPr>
    </w:p>
    <w:p w14:paraId="7B3736F0" w14:textId="11982DB6"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EC3991">
        <w:trPr>
          <w:jc w:val="center"/>
        </w:trPr>
        <w:tc>
          <w:tcPr>
            <w:tcW w:w="1275" w:type="dxa"/>
            <w:tcBorders>
              <w:top w:val="single" w:sz="12" w:space="0" w:color="auto"/>
              <w:bottom w:val="single" w:sz="12" w:space="0" w:color="auto"/>
            </w:tcBorders>
            <w:vAlign w:val="center"/>
          </w:tcPr>
          <w:p w14:paraId="341BF4B2" w14:textId="77777777" w:rsidR="005B667C" w:rsidRDefault="005B667C" w:rsidP="00EC3991">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EC3991">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EC3991">
            <w:pPr>
              <w:ind w:firstLineChars="0" w:firstLine="0"/>
              <w:jc w:val="center"/>
            </w:pPr>
            <w:r>
              <w:rPr>
                <w:rFonts w:hint="eastAsia"/>
              </w:rPr>
              <w:t>學生編號</w:t>
            </w:r>
          </w:p>
        </w:tc>
      </w:tr>
      <w:tr w:rsidR="005B667C" w14:paraId="7BC55EFA" w14:textId="77777777" w:rsidTr="00EC3991">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EC3991">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EC3991">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EC3991">
            <w:pPr>
              <w:ind w:firstLineChars="0" w:firstLine="0"/>
              <w:jc w:val="center"/>
            </w:pPr>
            <w:r>
              <w:t>10302</w:t>
            </w:r>
          </w:p>
        </w:tc>
      </w:tr>
      <w:tr w:rsidR="005B667C" w14:paraId="62E042BA" w14:textId="77777777" w:rsidTr="00EC3991">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EC3991">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EC3991">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EC3991">
            <w:pPr>
              <w:ind w:firstLineChars="0" w:firstLine="0"/>
              <w:jc w:val="center"/>
            </w:pPr>
            <w:r>
              <w:t>10321</w:t>
            </w:r>
          </w:p>
        </w:tc>
      </w:tr>
      <w:tr w:rsidR="005B667C" w14:paraId="6033B99D" w14:textId="77777777" w:rsidTr="00EC3991">
        <w:trPr>
          <w:jc w:val="center"/>
        </w:trPr>
        <w:tc>
          <w:tcPr>
            <w:tcW w:w="1275" w:type="dxa"/>
            <w:tcBorders>
              <w:top w:val="single" w:sz="6" w:space="0" w:color="auto"/>
              <w:bottom w:val="single" w:sz="6" w:space="0" w:color="auto"/>
            </w:tcBorders>
            <w:vAlign w:val="center"/>
          </w:tcPr>
          <w:p w14:paraId="506CD790" w14:textId="77777777" w:rsidR="005B667C" w:rsidRDefault="005B667C" w:rsidP="00EC3991">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EC3991">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EC3991">
            <w:pPr>
              <w:ind w:firstLineChars="0" w:firstLine="0"/>
              <w:jc w:val="center"/>
            </w:pPr>
            <w:r>
              <w:t>11302</w:t>
            </w:r>
          </w:p>
        </w:tc>
      </w:tr>
      <w:tr w:rsidR="005B667C" w14:paraId="09267EEA" w14:textId="77777777" w:rsidTr="00EC3991">
        <w:trPr>
          <w:jc w:val="center"/>
        </w:trPr>
        <w:tc>
          <w:tcPr>
            <w:tcW w:w="1275" w:type="dxa"/>
            <w:tcBorders>
              <w:top w:val="single" w:sz="6" w:space="0" w:color="auto"/>
              <w:bottom w:val="single" w:sz="6" w:space="0" w:color="auto"/>
            </w:tcBorders>
            <w:vAlign w:val="center"/>
          </w:tcPr>
          <w:p w14:paraId="3B64A9CE" w14:textId="77777777" w:rsidR="005B667C" w:rsidRDefault="005B667C" w:rsidP="00EC3991">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EC3991">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EC3991">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EC3991">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EC3991">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EC3991">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(Cayvaz &amp; Kapici, 2020)</w:t>
      </w:r>
      <w:r w:rsidR="00320929">
        <w:rPr>
          <w:rFonts w:hint="eastAsia"/>
        </w:rPr>
        <w:t>，而也有研究說明學生的學習態度會受到許多不同因素影響，像是教師本身、同儕、家長、學生的自尊等</w:t>
      </w:r>
      <w:r w:rsidR="00320929">
        <w:t>(Kind et al., 2007</w:t>
      </w:r>
      <w:r w:rsidR="002D60DD">
        <w:t>; Osborne et al., 2003</w:t>
      </w:r>
      <w:r w:rsidR="00320929">
        <w:rPr>
          <w:rFonts w:hint="eastAsia"/>
        </w:rPr>
        <w:t>)</w:t>
      </w:r>
      <w:r w:rsidR="00320929">
        <w:rPr>
          <w:rFonts w:hint="eastAsia"/>
        </w:rPr>
        <w:t>。</w:t>
      </w:r>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17951F97"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Hansen, Narayanan, &amp; Schrimpsher, 2000)</w:t>
      </w:r>
      <w:r>
        <w:rPr>
          <w:rFonts w:hint="eastAsia"/>
        </w:rPr>
        <w:t>，使學生能夠樂於參與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中的學習表現更有信心，進而在調查學生自己對於此課程理解程度的評鑑時，</w:t>
      </w:r>
      <w:r w:rsidR="00D507CB">
        <w:rPr>
          <w:rFonts w:hint="eastAsia"/>
        </w:rPr>
        <w:t>呈現顯著的差異。</w:t>
      </w:r>
    </w:p>
    <w:p w14:paraId="26EDFFAA" w14:textId="2CA20B4A" w:rsidR="00D507CB" w:rsidRPr="00D507CB" w:rsidRDefault="00D507CB" w:rsidP="00CB3D4A">
      <w:pPr>
        <w:ind w:firstLine="480"/>
        <w:rPr>
          <w:b/>
          <w:bCs/>
        </w:rPr>
      </w:pPr>
      <w:r w:rsidRPr="00C94D59">
        <w:rPr>
          <w:rFonts w:hint="eastAsia"/>
          <w:highlight w:val="yellow"/>
        </w:rPr>
        <w:t>另外，這也印證了模擬式教學能讓</w:t>
      </w:r>
      <w:r w:rsidRPr="00C94D59">
        <w:rPr>
          <w:rFonts w:cs="Times New Roman" w:hint="eastAsia"/>
          <w:kern w:val="0"/>
          <w:highlight w:val="yellow"/>
        </w:rPr>
        <w:t>學生</w:t>
      </w:r>
      <w:r w:rsidR="00C94D59" w:rsidRPr="00C94D59">
        <w:rPr>
          <w:rFonts w:cs="Times New Roman" w:hint="eastAsia"/>
          <w:kern w:val="0"/>
          <w:highlight w:val="yellow"/>
        </w:rPr>
        <w:t>反覆探索問題與解決問題</w:t>
      </w:r>
      <w:r w:rsidRPr="00C94D59">
        <w:rPr>
          <w:rFonts w:cs="Times New Roman" w:hint="eastAsia"/>
          <w:kern w:val="0"/>
          <w:highlight w:val="yellow"/>
        </w:rPr>
        <w:t>，</w:t>
      </w:r>
      <w:r w:rsidR="00C94D59" w:rsidRPr="00C94D59">
        <w:rPr>
          <w:rFonts w:cs="Times New Roman" w:hint="eastAsia"/>
          <w:kern w:val="0"/>
          <w:highlight w:val="yellow"/>
        </w:rPr>
        <w:t>也較容易讓學生思考問題，不只提升學生的學習成就，也增進學習信心</w:t>
      </w:r>
      <w:r w:rsidR="00C94D59" w:rsidRPr="00C94D59">
        <w:rPr>
          <w:rFonts w:cs="Times New Roman"/>
          <w:kern w:val="0"/>
          <w:highlight w:val="yellow"/>
        </w:rPr>
        <w:t>(</w:t>
      </w:r>
      <w:r w:rsidR="00C94D59" w:rsidRPr="00C94D59">
        <w:rPr>
          <w:rFonts w:cs="Times New Roman" w:hint="eastAsia"/>
          <w:noProof/>
          <w:highlight w:val="yellow"/>
        </w:rPr>
        <w:t>F</w:t>
      </w:r>
      <w:r w:rsidR="00C94D59" w:rsidRPr="00C94D59">
        <w:rPr>
          <w:rFonts w:cs="Times New Roman"/>
          <w:noProof/>
          <w:highlight w:val="yellow"/>
        </w:rPr>
        <w:t>aryniarz &amp; Lockwood, 1992)</w:t>
      </w:r>
      <w:r w:rsidRPr="00C94D59">
        <w:rPr>
          <w:rFonts w:cs="Times New Roman" w:hint="eastAsia"/>
          <w:kern w:val="0"/>
          <w:highlight w:val="yellow"/>
        </w:rPr>
        <w:t>。從過往研究的角度討論，就代表在本研究中的實驗組學生，</w:t>
      </w:r>
      <w:r w:rsidR="00C94D59">
        <w:rPr>
          <w:rFonts w:cs="Times New Roman" w:hint="eastAsia"/>
          <w:kern w:val="0"/>
          <w:highlight w:val="yellow"/>
        </w:rPr>
        <w:t>擁有</w:t>
      </w:r>
      <w:r w:rsidRPr="00C94D59">
        <w:rPr>
          <w:rFonts w:cs="Times New Roman" w:hint="eastAsia"/>
          <w:kern w:val="0"/>
          <w:highlight w:val="yellow"/>
        </w:rPr>
        <w:t>模擬操作的</w:t>
      </w:r>
      <w:r w:rsidR="00C94D59">
        <w:rPr>
          <w:rFonts w:cs="Times New Roman" w:hint="eastAsia"/>
          <w:kern w:val="0"/>
          <w:highlight w:val="yellow"/>
        </w:rPr>
        <w:t>機會也透過學習單的題目引導，比起控制組學生，更深入地探究了類神經網路相關的知識，</w:t>
      </w:r>
      <w:r w:rsidRPr="00C94D59">
        <w:rPr>
          <w:rFonts w:cs="Times New Roman" w:hint="eastAsia"/>
          <w:kern w:val="0"/>
          <w:highlight w:val="yellow"/>
        </w:rPr>
        <w:t>提升概念學習的成效，也同時增進自己對於學習內容的信心。</w:t>
      </w:r>
    </w:p>
    <w:p w14:paraId="468CDC0A" w14:textId="37F9E41F"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w:t>
      </w:r>
      <w:bookmarkStart w:id="168" w:name="_GoBack"/>
      <w:commentRangeStart w:id="169"/>
      <w:r w:rsidRPr="00697980">
        <w:rPr>
          <w:rFonts w:hint="eastAsia"/>
          <w:b/>
          <w:bCs/>
        </w:rPr>
        <w:t>課堂感受</w:t>
      </w:r>
      <w:bookmarkEnd w:id="168"/>
      <w:commentRangeEnd w:id="169"/>
      <w:r w:rsidR="00674702">
        <w:rPr>
          <w:rStyle w:val="af7"/>
        </w:rPr>
        <w:commentReference w:id="169"/>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1DD33400" w:rsidR="00440232" w:rsidRPr="00D437F3" w:rsidRDefault="00440232" w:rsidP="00440232">
      <w:pPr>
        <w:ind w:firstLine="480"/>
        <w:rPr>
          <w:b/>
          <w:bCs/>
        </w:rPr>
      </w:pPr>
      <w:r w:rsidRPr="00D437F3">
        <w:rPr>
          <w:b/>
          <w:bCs/>
        </w:rPr>
        <w:lastRenderedPageBreak/>
        <w:t xml:space="preserve">1. </w:t>
      </w:r>
      <w:r w:rsidR="003B6B3F">
        <w:rPr>
          <w:rFonts w:hint="eastAsia"/>
          <w:b/>
          <w:bCs/>
        </w:rPr>
        <w:t>「老師講解」有助於課堂概念學習之認可狀況</w:t>
      </w:r>
    </w:p>
    <w:p w14:paraId="56E2AE20" w14:textId="77777777" w:rsidR="00DE743D"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w:t>
      </w:r>
      <w:r w:rsidR="00DE743D">
        <w:rPr>
          <w:rFonts w:cs="Times New Roman" w:hint="eastAsia"/>
        </w:rPr>
        <w:t>程</w:t>
      </w:r>
      <w:r w:rsidR="008415ED">
        <w:rPr>
          <w:rFonts w:cs="Times New Roman" w:hint="eastAsia"/>
        </w:rPr>
        <w:t>概念</w:t>
      </w:r>
      <w:r>
        <w:rPr>
          <w:rFonts w:cs="Times New Roman" w:hint="eastAsia"/>
        </w:rPr>
        <w:t>，勾選的學生人數較少</w:t>
      </w:r>
      <w:r w:rsidR="00DE743D">
        <w:rPr>
          <w:rFonts w:cs="Times New Roman" w:hint="eastAsia"/>
        </w:rPr>
        <w:t>。</w:t>
      </w:r>
    </w:p>
    <w:p w14:paraId="127D68CF" w14:textId="25EC21B1" w:rsidR="00DE743D" w:rsidRDefault="00DE743D" w:rsidP="00DE743D">
      <w:pPr>
        <w:ind w:firstLine="480"/>
        <w:rPr>
          <w:rFonts w:cs="Times New Roman"/>
        </w:rPr>
      </w:pPr>
      <w:r w:rsidRPr="00DE743D">
        <w:rPr>
          <w:rFonts w:cs="Times New Roman" w:hint="eastAsia"/>
          <w:highlight w:val="yellow"/>
        </w:rPr>
        <w:t>在本研究的第三章</w:t>
      </w:r>
      <w:r>
        <w:rPr>
          <w:rFonts w:cs="Times New Roman" w:hint="eastAsia"/>
          <w:highlight w:val="yellow"/>
        </w:rPr>
        <w:t>視覺化模擬輔助教學策略</w:t>
      </w:r>
      <w:r w:rsidRPr="00DE743D">
        <w:rPr>
          <w:rFonts w:cs="Times New Roman" w:hint="eastAsia"/>
          <w:highlight w:val="yellow"/>
        </w:rPr>
        <w:t>所述</w:t>
      </w:r>
      <w:r>
        <w:rPr>
          <w:rFonts w:cs="Times New Roman" w:hint="eastAsia"/>
          <w:highlight w:val="yellow"/>
        </w:rPr>
        <w:t>，</w:t>
      </w:r>
      <w:r w:rsidRPr="00DE743D">
        <w:rPr>
          <w:rFonts w:hint="eastAsia"/>
          <w:highlight w:val="yellow"/>
        </w:rPr>
        <w:t>在概念理解的過程中，教師透過投影片或教科書講解每個單元所要介紹的內容，投影片或教科書會以文字與視覺化圖表的方式呈現，讓學生初步理解單元內容</w:t>
      </w:r>
      <w:r>
        <w:rPr>
          <w:rFonts w:hint="eastAsia"/>
          <w:highlight w:val="yellow"/>
        </w:rPr>
        <w:t>，在教</w:t>
      </w:r>
      <w:r w:rsidRPr="00DE743D">
        <w:rPr>
          <w:rFonts w:hint="eastAsia"/>
          <w:highlight w:val="yellow"/>
        </w:rPr>
        <w:t>導「</w:t>
      </w:r>
      <w:r w:rsidRPr="00DE743D">
        <w:rPr>
          <w:rFonts w:cs="Times New Roman" w:hint="eastAsia"/>
          <w:highlight w:val="yellow"/>
        </w:rPr>
        <w:t>如何應用類神經網路解決問題</w:t>
      </w:r>
      <w:r>
        <w:rPr>
          <w:rFonts w:hint="eastAsia"/>
          <w:highlight w:val="yellow"/>
        </w:rPr>
        <w:t>」時，是透過投影片講解訓練過後的類神經網路如何應用（如圖</w:t>
      </w:r>
      <w:r>
        <w:rPr>
          <w:highlight w:val="yellow"/>
        </w:rPr>
        <w:t>4-5</w:t>
      </w:r>
      <w:r>
        <w:rPr>
          <w:rFonts w:hint="eastAsia"/>
          <w:highlight w:val="yellow"/>
        </w:rPr>
        <w:t>），由於在本研究設計的教材中，是以貓狗圖片分類為例，所以在講解此課程概念時，透過投影片說明訓練後的類神經網路可以輸入圖片，最後輸出判斷的機率值；在教導</w:t>
      </w:r>
      <w:r w:rsidRPr="00DE743D">
        <w:rPr>
          <w:rFonts w:cs="Times New Roman" w:hint="eastAsia"/>
          <w:highlight w:val="yellow"/>
        </w:rPr>
        <w:t>「資料搜集」、「訓練類神經網路的目的」</w:t>
      </w:r>
      <w:r>
        <w:rPr>
          <w:rFonts w:cs="Times New Roman" w:hint="eastAsia"/>
          <w:highlight w:val="yellow"/>
        </w:rPr>
        <w:t>時，也是透過投影片講解的方式（如圖</w:t>
      </w:r>
      <w:r>
        <w:rPr>
          <w:rFonts w:cs="Times New Roman"/>
          <w:highlight w:val="yellow"/>
        </w:rPr>
        <w:t>4-6</w:t>
      </w:r>
      <w:r>
        <w:rPr>
          <w:rFonts w:cs="Times New Roman" w:hint="eastAsia"/>
          <w:highlight w:val="yellow"/>
        </w:rPr>
        <w:t>、圖</w:t>
      </w:r>
      <w:r>
        <w:rPr>
          <w:rFonts w:cs="Times New Roman"/>
          <w:highlight w:val="yellow"/>
        </w:rPr>
        <w:t>4-7</w:t>
      </w:r>
      <w:r>
        <w:rPr>
          <w:rFonts w:cs="Times New Roman" w:hint="eastAsia"/>
          <w:highlight w:val="yellow"/>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Pr>
          <w:rFonts w:cs="Times New Roman"/>
          <w:highlight w:val="yellow"/>
        </w:rPr>
        <w:t>4-8</w:t>
      </w:r>
      <w:r>
        <w:rPr>
          <w:rFonts w:cs="Times New Roman" w:hint="eastAsia"/>
          <w:highlight w:val="yellow"/>
        </w:rPr>
        <w:t>），以及類神經網路計算出現誤差時，如何透過學習演算法計算出權重的調整方向與大小（如圖</w:t>
      </w:r>
      <w:r>
        <w:rPr>
          <w:rFonts w:cs="Times New Roman"/>
          <w:highlight w:val="yellow"/>
        </w:rPr>
        <w:t>4-9</w:t>
      </w:r>
      <w:r>
        <w:rPr>
          <w:rFonts w:cs="Times New Roman" w:hint="eastAsia"/>
          <w:highlight w:val="yellow"/>
        </w:rPr>
        <w:t>）。然</w:t>
      </w:r>
      <w:r w:rsidRPr="00DE743D">
        <w:rPr>
          <w:rFonts w:cs="Times New Roman" w:hint="eastAsia"/>
          <w:highlight w:val="yellow"/>
        </w:rPr>
        <w:t>而，就如同本節前述所討論，「激勵函數」、「學習演算法」的課程內容牽涉到較多繁複的計算，</w:t>
      </w:r>
      <w:r>
        <w:rPr>
          <w:rFonts w:cs="Times New Roman" w:hint="eastAsia"/>
          <w:highlight w:val="yellow"/>
        </w:rPr>
        <w:t>雖然教學目的不是期望學生練習基礎的數學計算（例如：加、減、乘、除），但在講解投影片的過程，沒有任何工具輔助的情況下，只能讓學生自行計算，這使學生在此學習過程消耗更多認知資源，可能較容易造成教學上</w:t>
      </w:r>
      <w:r>
        <w:rPr>
          <w:rFonts w:cs="Times New Roman" w:hint="eastAsia"/>
          <w:highlight w:val="yellow"/>
        </w:rPr>
        <w:lastRenderedPageBreak/>
        <w:t>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p>
    <w:p w14:paraId="7CE745A5" w14:textId="77777777" w:rsidR="00DE743D" w:rsidRDefault="00DE743D" w:rsidP="00DE743D">
      <w:pPr>
        <w:keepNext/>
        <w:ind w:firstLine="480"/>
        <w:jc w:val="center"/>
      </w:pPr>
      <w:r>
        <w:rPr>
          <w:rFonts w:hint="eastAsia"/>
          <w:noProof/>
        </w:rPr>
        <w:lastRenderedPageBreak/>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pPr>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p>
    <w:p w14:paraId="6679140E" w14:textId="655EE3C1" w:rsidR="00DE743D" w:rsidRPr="00DE743D" w:rsidRDefault="00DE743D" w:rsidP="00DE743D">
      <w:pPr>
        <w:ind w:firstLine="480"/>
        <w:rPr>
          <w:rFonts w:cs="Times New Roman"/>
        </w:rPr>
      </w:pPr>
      <w:r w:rsidRPr="00DE743D">
        <w:rPr>
          <w:rFonts w:cs="Times New Roman" w:hint="eastAsia"/>
          <w:highlight w:val="yellow"/>
        </w:rPr>
        <w:t>所以可以從</w:t>
      </w:r>
      <w:r w:rsidRPr="00DE743D">
        <w:rPr>
          <w:rFonts w:hint="eastAsia"/>
          <w:highlight w:val="yellow"/>
        </w:rPr>
        <w:t>「模擬式教學策略『概念理解』課堂感受」面向的調查</w:t>
      </w:r>
      <w:r w:rsidRPr="00DE743D">
        <w:rPr>
          <w:rFonts w:cs="Times New Roman" w:hint="eastAsia"/>
          <w:highlight w:val="yellow"/>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6D6F6B6D" w:rsidR="00DE7880" w:rsidRDefault="00DE7880" w:rsidP="00CB3D4A">
      <w:pPr>
        <w:ind w:firstLine="480"/>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495EEDF5" w:rsidR="00440232" w:rsidRPr="00D437F3" w:rsidRDefault="00440232" w:rsidP="00440232">
      <w:pPr>
        <w:ind w:firstLine="480"/>
        <w:rPr>
          <w:b/>
          <w:bCs/>
        </w:rPr>
      </w:pPr>
      <w:r w:rsidRPr="00D437F3">
        <w:rPr>
          <w:rFonts w:hint="eastAsia"/>
          <w:b/>
          <w:bCs/>
        </w:rPr>
        <w:lastRenderedPageBreak/>
        <w:t>2</w:t>
      </w:r>
      <w:r w:rsidRPr="00D437F3">
        <w:rPr>
          <w:b/>
          <w:bCs/>
        </w:rPr>
        <w:t xml:space="preserve">. </w:t>
      </w:r>
      <w:r w:rsidR="003B6B3F">
        <w:rPr>
          <w:rFonts w:hint="eastAsia"/>
          <w:b/>
          <w:bCs/>
        </w:rPr>
        <w:t>「模擬平台之操作」有助於課堂概念學習之認可狀況</w:t>
      </w:r>
    </w:p>
    <w:p w14:paraId="5A01D5EF" w14:textId="49DB624F" w:rsidR="00697980" w:rsidRPr="008D257F" w:rsidRDefault="00FE3767" w:rsidP="008D257F">
      <w:pPr>
        <w:ind w:firstLine="480"/>
        <w:rPr>
          <w:rFonts w:ascii="Cambria" w:hAnsi="Cambria" w:cs="Apple Color Emoji"/>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783F83F9"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教學策略的「概念反思」，是需要模擬平台搭配學習單，讓學生能夠依照學習單上的問題操作模擬平台並回答問題，</w:t>
      </w:r>
      <w:r w:rsidR="00303F8B" w:rsidRPr="00866B9A">
        <w:rPr>
          <w:rFonts w:hint="eastAsia"/>
        </w:rPr>
        <w:t>驗證與澄清學生的概念，反思在「概念理解」過程中所學習到的概念</w:t>
      </w:r>
      <w:r w:rsidR="00DE743D">
        <w:rPr>
          <w:rFonts w:hint="eastAsia"/>
        </w:rPr>
        <w:t>，</w:t>
      </w:r>
      <w:r w:rsidR="00DE743D" w:rsidRPr="00DE743D">
        <w:rPr>
          <w:rFonts w:hint="eastAsia"/>
          <w:highlight w:val="yellow"/>
        </w:rPr>
        <w:t>在</w:t>
      </w:r>
      <w:r w:rsidR="00DE743D">
        <w:rPr>
          <w:rFonts w:hint="eastAsia"/>
          <w:highlight w:val="yellow"/>
        </w:rPr>
        <w:t>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DE743D" w:rsidRPr="00DE743D">
        <w:rPr>
          <w:rFonts w:hint="eastAsia"/>
          <w:highlight w:val="yellow"/>
        </w:rPr>
        <w:t>「模擬式教學策略『概念反思』課堂感受」面向</w:t>
      </w:r>
      <w:r w:rsidR="00DE743D">
        <w:rPr>
          <w:rFonts w:hint="eastAsia"/>
          <w:highlight w:val="yellow"/>
        </w:rPr>
        <w:t>的調查結果也顯示學生普遍認同此教學活動的設計</w:t>
      </w:r>
      <w:r w:rsidR="00303F8B" w:rsidRPr="00DE743D">
        <w:rPr>
          <w:rFonts w:hint="eastAsia"/>
          <w:highlight w:val="yellow"/>
        </w:rPr>
        <w:t>，也能夠在學生的訪談內容中發現，學生會認為有模擬平台搭配學習單的輔助對學習是有幫助的</w:t>
      </w:r>
      <w:r w:rsidR="00F47839" w:rsidRPr="00DE743D">
        <w:rPr>
          <w:rFonts w:hint="eastAsia"/>
          <w:highlight w:val="yellow"/>
        </w:rPr>
        <w:t>，如表</w:t>
      </w:r>
      <w:r w:rsidR="00F47839" w:rsidRPr="00DE743D">
        <w:rPr>
          <w:highlight w:val="yellow"/>
        </w:rPr>
        <w:t>4-25</w:t>
      </w:r>
      <w:r w:rsidR="00F47839" w:rsidRPr="00DE743D">
        <w:rPr>
          <w:rFonts w:hint="eastAsia"/>
          <w:highlight w:val="yellow"/>
        </w:rPr>
        <w:t>所示。</w:t>
      </w:r>
    </w:p>
    <w:p w14:paraId="2A41F692" w14:textId="40F36FE9" w:rsidR="00697980" w:rsidRDefault="00697980" w:rsidP="00CB3D4A">
      <w:pPr>
        <w:ind w:firstLine="480"/>
      </w:pPr>
    </w:p>
    <w:p w14:paraId="45418BC8" w14:textId="62BE988C"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EB5DF9">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EC3991">
        <w:trPr>
          <w:jc w:val="center"/>
        </w:trPr>
        <w:tc>
          <w:tcPr>
            <w:tcW w:w="1275" w:type="dxa"/>
            <w:tcBorders>
              <w:top w:val="single" w:sz="12" w:space="0" w:color="auto"/>
              <w:bottom w:val="single" w:sz="12" w:space="0" w:color="auto"/>
            </w:tcBorders>
            <w:vAlign w:val="center"/>
          </w:tcPr>
          <w:p w14:paraId="7C840B96" w14:textId="77777777" w:rsidR="00364298" w:rsidRDefault="00364298" w:rsidP="00EC3991">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EC3991">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EC3991">
            <w:pPr>
              <w:ind w:firstLineChars="0" w:firstLine="0"/>
              <w:jc w:val="center"/>
            </w:pPr>
            <w:r>
              <w:rPr>
                <w:rFonts w:hint="eastAsia"/>
              </w:rPr>
              <w:t>學生編號</w:t>
            </w:r>
          </w:p>
        </w:tc>
      </w:tr>
      <w:tr w:rsidR="00364298" w14:paraId="6C4B0850" w14:textId="77777777" w:rsidTr="00EC3991">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EC3991">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EC3991">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EC3991">
            <w:pPr>
              <w:ind w:firstLineChars="0" w:firstLine="0"/>
              <w:jc w:val="center"/>
            </w:pPr>
            <w:r>
              <w:t>10</w:t>
            </w:r>
            <w:r w:rsidR="00F47839">
              <w:t>110</w:t>
            </w:r>
          </w:p>
        </w:tc>
      </w:tr>
      <w:tr w:rsidR="00364298" w14:paraId="0A121915" w14:textId="77777777" w:rsidTr="00EC3991">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EC3991">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EC3991">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EC3991">
            <w:pPr>
              <w:ind w:firstLineChars="0" w:firstLine="0"/>
              <w:jc w:val="center"/>
            </w:pPr>
            <w:r>
              <w:t>10</w:t>
            </w:r>
            <w:r w:rsidR="00F47839">
              <w:t>118</w:t>
            </w:r>
          </w:p>
        </w:tc>
      </w:tr>
      <w:tr w:rsidR="00364298" w14:paraId="60E2D5FF" w14:textId="77777777" w:rsidTr="00EC3991">
        <w:trPr>
          <w:jc w:val="center"/>
        </w:trPr>
        <w:tc>
          <w:tcPr>
            <w:tcW w:w="1275" w:type="dxa"/>
            <w:tcBorders>
              <w:top w:val="single" w:sz="6" w:space="0" w:color="auto"/>
              <w:bottom w:val="single" w:sz="6" w:space="0" w:color="auto"/>
            </w:tcBorders>
            <w:vAlign w:val="center"/>
          </w:tcPr>
          <w:p w14:paraId="7358FE5C" w14:textId="77777777" w:rsidR="00364298" w:rsidRDefault="00364298" w:rsidP="00EC3991">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EC3991">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EC3991">
            <w:pPr>
              <w:ind w:firstLineChars="0" w:firstLine="0"/>
              <w:jc w:val="center"/>
            </w:pPr>
            <w:r>
              <w:t>1</w:t>
            </w:r>
            <w:r w:rsidR="00F47839">
              <w:t>0109</w:t>
            </w:r>
          </w:p>
        </w:tc>
      </w:tr>
      <w:tr w:rsidR="00364298" w14:paraId="0AE5E1D8" w14:textId="77777777" w:rsidTr="00EC3991">
        <w:trPr>
          <w:jc w:val="center"/>
        </w:trPr>
        <w:tc>
          <w:tcPr>
            <w:tcW w:w="1275" w:type="dxa"/>
            <w:tcBorders>
              <w:top w:val="single" w:sz="6" w:space="0" w:color="auto"/>
              <w:bottom w:val="single" w:sz="6" w:space="0" w:color="auto"/>
            </w:tcBorders>
            <w:vAlign w:val="center"/>
          </w:tcPr>
          <w:p w14:paraId="793888B3" w14:textId="77777777" w:rsidR="00364298" w:rsidRDefault="00364298" w:rsidP="00EC3991">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EC3991">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EC3991">
            <w:pPr>
              <w:ind w:firstLineChars="0" w:firstLine="0"/>
              <w:jc w:val="center"/>
            </w:pPr>
            <w:r>
              <w:t>10128</w:t>
            </w:r>
          </w:p>
        </w:tc>
      </w:tr>
      <w:tr w:rsidR="00F47839" w14:paraId="1682C08C" w14:textId="77777777" w:rsidTr="00EC3991">
        <w:trPr>
          <w:jc w:val="center"/>
        </w:trPr>
        <w:tc>
          <w:tcPr>
            <w:tcW w:w="1275" w:type="dxa"/>
            <w:tcBorders>
              <w:top w:val="single" w:sz="6" w:space="0" w:color="auto"/>
              <w:bottom w:val="single" w:sz="6" w:space="0" w:color="auto"/>
            </w:tcBorders>
            <w:vAlign w:val="center"/>
          </w:tcPr>
          <w:p w14:paraId="2E05748D" w14:textId="29BEE4DA" w:rsidR="00F47839" w:rsidRDefault="00F47839" w:rsidP="00EC3991">
            <w:pPr>
              <w:ind w:firstLineChars="0" w:firstLine="0"/>
              <w:jc w:val="center"/>
            </w:pPr>
            <w:r>
              <w:rPr>
                <w:rFonts w:hint="eastAsia"/>
              </w:rPr>
              <w:lastRenderedPageBreak/>
              <w:t>5</w:t>
            </w:r>
          </w:p>
        </w:tc>
        <w:tc>
          <w:tcPr>
            <w:tcW w:w="6380" w:type="dxa"/>
            <w:tcBorders>
              <w:top w:val="single" w:sz="6" w:space="0" w:color="auto"/>
              <w:bottom w:val="single" w:sz="6" w:space="0" w:color="auto"/>
            </w:tcBorders>
          </w:tcPr>
          <w:p w14:paraId="2254FE18" w14:textId="14F76EC8" w:rsidR="00F47839" w:rsidRPr="001705B2" w:rsidRDefault="00F47839" w:rsidP="00EC3991">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EC3991">
            <w:pPr>
              <w:ind w:firstLineChars="0" w:firstLine="0"/>
              <w:jc w:val="center"/>
            </w:pPr>
            <w:r>
              <w:t>11215</w:t>
            </w:r>
          </w:p>
        </w:tc>
      </w:tr>
      <w:tr w:rsidR="00364298" w14:paraId="62918893" w14:textId="77777777" w:rsidTr="00EC3991">
        <w:trPr>
          <w:jc w:val="center"/>
        </w:trPr>
        <w:tc>
          <w:tcPr>
            <w:tcW w:w="1275" w:type="dxa"/>
            <w:tcBorders>
              <w:top w:val="single" w:sz="6" w:space="0" w:color="auto"/>
              <w:bottom w:val="single" w:sz="12" w:space="0" w:color="auto"/>
            </w:tcBorders>
            <w:vAlign w:val="center"/>
          </w:tcPr>
          <w:p w14:paraId="3015D5B0" w14:textId="0C3FEED1" w:rsidR="00364298" w:rsidRDefault="00F47839" w:rsidP="00EC3991">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EC3991">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EC3991">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0423D1D7" w:rsidR="00440232" w:rsidRPr="00D437F3" w:rsidRDefault="00440232" w:rsidP="00CB3D4A">
      <w:pPr>
        <w:ind w:firstLine="480"/>
        <w:rPr>
          <w:b/>
          <w:bCs/>
        </w:rPr>
      </w:pPr>
      <w:r w:rsidRPr="00D437F3">
        <w:rPr>
          <w:b/>
          <w:bCs/>
        </w:rPr>
        <w:t xml:space="preserve">3. </w:t>
      </w:r>
      <w:r w:rsidR="003B6B3F">
        <w:rPr>
          <w:rFonts w:hint="eastAsia"/>
          <w:b/>
          <w:bCs/>
        </w:rPr>
        <w:t>「程式實作」有助於課堂概念學習之認可狀況</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7B99C9C7" w14:textId="68ED3497" w:rsidR="00421596" w:rsidRDefault="00421596" w:rsidP="00CB3D4A">
      <w:pPr>
        <w:ind w:firstLine="480"/>
        <w:rPr>
          <w:rFonts w:cs="Times New Roman"/>
        </w:rPr>
      </w:pPr>
      <w:r>
        <w:rPr>
          <w:rFonts w:cs="Times New Roman" w:hint="eastAsia"/>
        </w:rPr>
        <w:t>在本研究第三章說明的模擬式教學策略，</w:t>
      </w:r>
      <w:r w:rsidRPr="00D152CA">
        <w:rPr>
          <w:rFonts w:cs="Times New Roman" w:hint="eastAsia"/>
          <w:highlight w:val="yellow"/>
        </w:rPr>
        <w:t>「概念理解」之目的</w:t>
      </w:r>
      <w:r w:rsidR="00D152CA" w:rsidRPr="00D152CA">
        <w:rPr>
          <w:rFonts w:cs="Times New Roman" w:hint="eastAsia"/>
          <w:highlight w:val="yellow"/>
        </w:rPr>
        <w:t>是</w:t>
      </w:r>
      <w:r w:rsidR="00D152CA" w:rsidRPr="00D152CA">
        <w:rPr>
          <w:rFonts w:hint="eastAsia"/>
          <w:highlight w:val="yellow"/>
        </w:rPr>
        <w:t>教師透過投影片或教科書講解每個單元所要介紹的內容</w:t>
      </w:r>
      <w:r w:rsidR="00D152CA" w:rsidRPr="00D152CA">
        <w:rPr>
          <w:rFonts w:cs="Times New Roman" w:hint="eastAsia"/>
          <w:highlight w:val="yellow"/>
        </w:rPr>
        <w:t>，</w:t>
      </w:r>
      <w:r w:rsidRPr="00D152CA">
        <w:rPr>
          <w:rFonts w:cs="Times New Roman" w:hint="eastAsia"/>
          <w:highlight w:val="yellow"/>
        </w:rPr>
        <w:t>較著重於讓學生初步認識每個單元內容</w:t>
      </w:r>
      <w:r w:rsidR="00D152CA" w:rsidRPr="00D152CA">
        <w:rPr>
          <w:rFonts w:cs="Times New Roman" w:hint="eastAsia"/>
          <w:highlight w:val="yellow"/>
        </w:rPr>
        <w:t>；</w:t>
      </w:r>
      <w:r w:rsidRPr="00D152CA">
        <w:rPr>
          <w:rFonts w:cs="Times New Roman" w:hint="eastAsia"/>
          <w:highlight w:val="yellow"/>
        </w:rPr>
        <w:lastRenderedPageBreak/>
        <w:t>「概念反思」之目的</w:t>
      </w:r>
      <w:r w:rsidR="00D152CA" w:rsidRPr="00D152CA">
        <w:rPr>
          <w:rFonts w:cs="Times New Roman" w:hint="eastAsia"/>
          <w:highlight w:val="yellow"/>
        </w:rPr>
        <w:t>是</w:t>
      </w:r>
      <w:r w:rsidR="00D152CA">
        <w:rPr>
          <w:rFonts w:cs="Times New Roman" w:hint="eastAsia"/>
          <w:highlight w:val="yellow"/>
        </w:rPr>
        <w:t>讓</w:t>
      </w:r>
      <w:r w:rsidR="00D152CA" w:rsidRPr="00D152CA">
        <w:rPr>
          <w:rFonts w:hint="eastAsia"/>
          <w:highlight w:val="yellow"/>
        </w:rPr>
        <w:t>學生透過操作與觀察模擬平台上的功能</w:t>
      </w:r>
      <w:r w:rsidR="00D152CA">
        <w:rPr>
          <w:rFonts w:hint="eastAsia"/>
          <w:highlight w:val="yellow"/>
        </w:rPr>
        <w:t>，</w:t>
      </w:r>
      <w:r w:rsidR="00D152CA" w:rsidRPr="00D152CA">
        <w:rPr>
          <w:rFonts w:hint="eastAsia"/>
          <w:highlight w:val="yellow"/>
        </w:rPr>
        <w:t>搭配學習單操作模擬平台並回答問題，</w:t>
      </w:r>
      <w:r w:rsidRPr="00D152CA">
        <w:rPr>
          <w:rFonts w:cs="Times New Roman" w:hint="eastAsia"/>
          <w:highlight w:val="yellow"/>
        </w:rPr>
        <w:t>較著重於讓學生反思概念，而且熟悉每個單元相關的演算法或原理的運作過程</w:t>
      </w:r>
      <w:r w:rsidR="00D152CA">
        <w:rPr>
          <w:rFonts w:cs="Times New Roman" w:hint="eastAsia"/>
          <w:highlight w:val="yellow"/>
        </w:rPr>
        <w:t>；</w:t>
      </w:r>
      <w:r w:rsidRPr="00D152CA">
        <w:rPr>
          <w:rFonts w:cs="Times New Roman" w:hint="eastAsia"/>
          <w:highlight w:val="yellow"/>
        </w:rPr>
        <w:t>「概念應用」之目的</w:t>
      </w:r>
      <w:r w:rsidR="00D152CA" w:rsidRPr="00D152CA">
        <w:rPr>
          <w:rFonts w:cs="Times New Roman" w:hint="eastAsia"/>
          <w:highlight w:val="yellow"/>
        </w:rPr>
        <w:t>是</w:t>
      </w:r>
      <w:r w:rsidR="00D152CA" w:rsidRPr="00D152CA">
        <w:rPr>
          <w:rFonts w:hint="eastAsia"/>
          <w:highlight w:val="yellow"/>
        </w:rPr>
        <w:t>透過程式實作每個單元相關的概念，教導學生運用程式實作類神經網路的概念</w:t>
      </w:r>
      <w:r w:rsidR="00D152CA" w:rsidRPr="00D152CA">
        <w:rPr>
          <w:rFonts w:cs="Times New Roman" w:hint="eastAsia"/>
          <w:highlight w:val="yellow"/>
        </w:rPr>
        <w:t>，</w:t>
      </w:r>
      <w:r w:rsidRPr="00D152CA">
        <w:rPr>
          <w:rFonts w:cs="Times New Roman" w:hint="eastAsia"/>
          <w:highlight w:val="yellow"/>
        </w:rPr>
        <w:t>著重於讓學生實際應用課程概念</w:t>
      </w:r>
      <w:r w:rsidR="00D152CA">
        <w:rPr>
          <w:rFonts w:cs="Times New Roman" w:hint="eastAsia"/>
          <w:highlight w:val="yellow"/>
        </w:rPr>
        <w:t>撰寫程式</w:t>
      </w:r>
      <w:r w:rsidRPr="00D152CA">
        <w:rPr>
          <w:rFonts w:cs="Times New Roman" w:hint="eastAsia"/>
          <w:highlight w:val="yellow"/>
        </w:rPr>
        <w:t>。</w:t>
      </w:r>
    </w:p>
    <w:p w14:paraId="2106F7A5" w14:textId="77777777" w:rsidR="005C7572" w:rsidRDefault="00A3593A" w:rsidP="00421596">
      <w:pPr>
        <w:ind w:firstLine="480"/>
        <w:rPr>
          <w:rFonts w:cs="Times New Roman"/>
        </w:rPr>
      </w:pPr>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sidR="00C71C38">
        <w:rPr>
          <w:rFonts w:cs="Times New Roman" w:hint="eastAsia"/>
        </w:rPr>
        <w:t>。</w:t>
      </w:r>
    </w:p>
    <w:p w14:paraId="6290D8B6" w14:textId="77777777" w:rsidR="005C7572" w:rsidRDefault="00C71C38" w:rsidP="00421596">
      <w:pPr>
        <w:ind w:firstLine="480"/>
        <w:rPr>
          <w:rFonts w:cs="Times New Roman"/>
        </w:rPr>
      </w:pPr>
      <w:r w:rsidRPr="00C71C38">
        <w:rPr>
          <w:rFonts w:cs="Times New Roman" w:hint="eastAsia"/>
          <w:highlight w:val="yellow"/>
        </w:rPr>
        <w:t>而</w:t>
      </w:r>
      <w:r>
        <w:rPr>
          <w:rFonts w:cs="Times New Roman" w:hint="eastAsia"/>
          <w:highlight w:val="yellow"/>
        </w:rPr>
        <w:t>在此面向</w:t>
      </w:r>
      <w:r w:rsidRPr="00C71C38">
        <w:rPr>
          <w:rFonts w:cs="Times New Roman" w:hint="eastAsia"/>
          <w:highlight w:val="yellow"/>
        </w:rPr>
        <w:t>中，「理解類神經網路的抽象概念」</w:t>
      </w:r>
      <w:r>
        <w:rPr>
          <w:rFonts w:cs="Times New Roman" w:hint="eastAsia"/>
          <w:highlight w:val="yellow"/>
        </w:rPr>
        <w:t>指的是理解類神經網路能夠應用於判斷或分類（例如：輸入資料後，類神經網路可以輸出分類結果），以及為何能夠達成判斷或分類的目的（例如：需要透過資料搜集來訓練類神經網路</w:t>
      </w:r>
      <w:r w:rsidRPr="00C71C38">
        <w:rPr>
          <w:rFonts w:cs="Times New Roman" w:hint="eastAsia"/>
          <w:highlight w:val="yellow"/>
        </w:rPr>
        <w:t>）；「理解類神經網路演算法的原理與運作流程」指</w:t>
      </w:r>
      <w:r>
        <w:rPr>
          <w:rFonts w:cs="Times New Roman" w:hint="eastAsia"/>
          <w:highlight w:val="yellow"/>
        </w:rPr>
        <w:t>的是理解類神經網路的運算過程，像是輸入值與對應權重相乘</w:t>
      </w:r>
      <w:r w:rsidR="005C7572">
        <w:rPr>
          <w:rFonts w:cs="Times New Roman" w:hint="eastAsia"/>
          <w:highlight w:val="yellow"/>
        </w:rPr>
        <w:t>，或是學習演算法的運作流程；</w:t>
      </w:r>
      <w:r w:rsidR="005C7572" w:rsidRPr="005C7572">
        <w:rPr>
          <w:rFonts w:cs="Times New Roman" w:hint="eastAsia"/>
          <w:highlight w:val="yellow"/>
        </w:rPr>
        <w:t>「理解類神經網路演算法的程式實作方法」</w:t>
      </w:r>
      <w:r w:rsidR="005C7572">
        <w:rPr>
          <w:rFonts w:cs="Times New Roman" w:hint="eastAsia"/>
          <w:highlight w:val="yellow"/>
        </w:rPr>
        <w:t>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23572E1D" w:rsidR="00A1407B" w:rsidRDefault="00421596" w:rsidP="00421596">
      <w:pPr>
        <w:ind w:firstLine="480"/>
      </w:pPr>
      <w:r>
        <w:rPr>
          <w:rFonts w:cs="Times New Roman" w:hint="eastAsia"/>
        </w:rPr>
        <w:t>在此</w:t>
      </w:r>
      <w:r w:rsidR="00E43D2C">
        <w:rPr>
          <w:rFonts w:cs="Times New Roman" w:hint="eastAsia"/>
        </w:rPr>
        <w:t>調查結果可以得知，學生認為各項學習策略所延伸的課堂活動</w:t>
      </w:r>
      <w:r>
        <w:rPr>
          <w:rFonts w:cs="Times New Roman" w:hint="eastAsia"/>
        </w:rPr>
        <w:t>（例如：</w:t>
      </w:r>
      <w:r w:rsidR="00E43D2C">
        <w:rPr>
          <w:rFonts w:cs="Times New Roman" w:hint="eastAsia"/>
        </w:rPr>
        <w:t>「老師講解」、「模擬平台之操作」、「程式實作」</w:t>
      </w:r>
      <w:r>
        <w:rPr>
          <w:rFonts w:cs="Times New Roman" w:hint="eastAsia"/>
        </w:rPr>
        <w:t>）對於自身學習之影響</w:t>
      </w:r>
      <w:r w:rsidR="00E43D2C">
        <w:rPr>
          <w:rFonts w:cs="Times New Roman" w:hint="eastAsia"/>
        </w:rPr>
        <w:t>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70" w:name="_Toc107083474"/>
      <w:r w:rsidRPr="00837039">
        <w:rPr>
          <w:rFonts w:hint="eastAsia"/>
        </w:rPr>
        <w:lastRenderedPageBreak/>
        <w:t>結論與建議</w:t>
      </w:r>
      <w:bookmarkEnd w:id="170"/>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71" w:name="_Toc107083475"/>
      <w:r>
        <w:rPr>
          <w:rFonts w:hint="eastAsia"/>
        </w:rPr>
        <w:t>結論</w:t>
      </w:r>
      <w:bookmarkEnd w:id="171"/>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3A1C1386" w:rsidR="00492169" w:rsidRDefault="00492169" w:rsidP="00B43486">
      <w:pPr>
        <w:ind w:firstLineChars="0" w:firstLine="482"/>
        <w:rPr>
          <w:color w:val="000000" w:themeColor="text1"/>
        </w:rPr>
      </w:pPr>
      <w:r w:rsidRPr="00492169">
        <w:rPr>
          <w:rFonts w:hint="eastAsia"/>
          <w:color w:val="000000" w:themeColor="text1"/>
          <w:highlight w:val="yellow"/>
        </w:rPr>
        <w:t>以本研究之實驗設計與成果，對學習人工智慧概念之影響，主要可以分為三項發現：</w:t>
      </w:r>
      <w:r w:rsidRPr="00492169">
        <w:rPr>
          <w:color w:val="000000" w:themeColor="text1"/>
          <w:highlight w:val="yellow"/>
        </w:rPr>
        <w:t>(1</w:t>
      </w:r>
      <w:r w:rsidRPr="00492169">
        <w:rPr>
          <w:rFonts w:hint="eastAsia"/>
          <w:color w:val="000000" w:themeColor="text1"/>
          <w:highlight w:val="yellow"/>
        </w:rPr>
        <w:t>)</w:t>
      </w:r>
      <w:r w:rsidRPr="00492169">
        <w:rPr>
          <w:color w:val="000000" w:themeColor="text1"/>
          <w:highlight w:val="yellow"/>
        </w:rPr>
        <w:t xml:space="preserve"> </w:t>
      </w:r>
      <w:r w:rsidRPr="00492169">
        <w:rPr>
          <w:rFonts w:hint="eastAsia"/>
          <w:color w:val="000000" w:themeColor="text1"/>
          <w:highlight w:val="yellow"/>
        </w:rPr>
        <w:t>給予學生</w:t>
      </w:r>
      <w:r w:rsidRPr="00492169">
        <w:rPr>
          <w:rFonts w:hint="eastAsia"/>
          <w:highlight w:val="yellow"/>
        </w:rPr>
        <w:t>操作、互動的機會，調整參數與觀察模擬畫面的過程，確實能夠增進學習成效</w:t>
      </w:r>
      <w:r w:rsidRPr="00492169">
        <w:rPr>
          <w:rFonts w:hint="eastAsia"/>
          <w:color w:val="000000" w:themeColor="text1"/>
          <w:highlight w:val="yellow"/>
        </w:rPr>
        <w:t>；</w:t>
      </w:r>
      <w:r w:rsidRPr="00492169">
        <w:rPr>
          <w:color w:val="000000" w:themeColor="text1"/>
          <w:highlight w:val="yellow"/>
        </w:rPr>
        <w:t xml:space="preserve">(2) </w:t>
      </w:r>
      <w:r w:rsidRPr="00492169">
        <w:rPr>
          <w:rFonts w:hint="eastAsia"/>
          <w:color w:val="000000" w:themeColor="text1"/>
          <w:highlight w:val="yellow"/>
        </w:rPr>
        <w:t>在設計模擬平台的操作互動功能時，融入日常生活經驗，能夠協助學生理解課程內容；</w:t>
      </w:r>
      <w:r w:rsidRPr="00492169">
        <w:rPr>
          <w:color w:val="000000" w:themeColor="text1"/>
          <w:highlight w:val="yellow"/>
        </w:rPr>
        <w:t xml:space="preserve">(3) </w:t>
      </w:r>
      <w:r w:rsidRPr="00492169">
        <w:rPr>
          <w:rFonts w:hint="eastAsia"/>
          <w:color w:val="000000" w:themeColor="text1"/>
          <w:highlight w:val="yellow"/>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，並且從質性的訪談資料中，</w:t>
      </w:r>
      <w:r>
        <w:rPr>
          <w:rFonts w:hint="eastAsia"/>
          <w:color w:val="000000" w:themeColor="text1"/>
        </w:rPr>
        <w:lastRenderedPageBreak/>
        <w:t>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(Hansen, Narayanan, &amp; Schrimpsher,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6EEFA463" w:rsidR="006A66E4" w:rsidRPr="00653A3D" w:rsidRDefault="00DC7EDA" w:rsidP="00653A3D">
      <w:pPr>
        <w:ind w:firstLineChars="0" w:firstLine="482"/>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02445027" w:rsidR="006A66E4" w:rsidRDefault="006A66E4" w:rsidP="00795279">
      <w:pPr>
        <w:ind w:firstLineChars="0" w:firstLine="482"/>
        <w:rPr>
          <w:b/>
          <w:bCs/>
          <w:color w:val="000000" w:themeColor="text1"/>
        </w:rPr>
      </w:pPr>
      <w:r w:rsidRPr="006A66E4">
        <w:rPr>
          <w:b/>
          <w:bCs/>
          <w:color w:val="000000" w:themeColor="text1"/>
        </w:rPr>
        <w:t xml:space="preserve">2.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人工智慧演算法實作之影響</w:t>
      </w:r>
    </w:p>
    <w:p w14:paraId="11C38A1D" w14:textId="435823DA" w:rsidR="00492169" w:rsidRPr="00492169" w:rsidRDefault="00492169" w:rsidP="00492169">
      <w:pPr>
        <w:ind w:firstLineChars="0" w:firstLine="482"/>
        <w:rPr>
          <w:color w:val="000000" w:themeColor="text1"/>
        </w:rPr>
      </w:pPr>
      <w:r w:rsidRPr="00492169">
        <w:rPr>
          <w:rFonts w:hint="eastAsia"/>
          <w:color w:val="000000" w:themeColor="text1"/>
          <w:highlight w:val="yellow"/>
        </w:rPr>
        <w:t>以本研究之實驗設計與成果，對學習人工智慧</w:t>
      </w:r>
      <w:r>
        <w:rPr>
          <w:rFonts w:hint="eastAsia"/>
          <w:color w:val="000000" w:themeColor="text1"/>
          <w:highlight w:val="yellow"/>
        </w:rPr>
        <w:t>演算法實作</w:t>
      </w:r>
      <w:r w:rsidRPr="00492169">
        <w:rPr>
          <w:rFonts w:hint="eastAsia"/>
          <w:color w:val="000000" w:themeColor="text1"/>
          <w:highlight w:val="yellow"/>
        </w:rPr>
        <w:t>之影響，主要可以分為</w:t>
      </w:r>
      <w:r>
        <w:rPr>
          <w:rFonts w:hint="eastAsia"/>
          <w:color w:val="000000" w:themeColor="text1"/>
          <w:highlight w:val="yellow"/>
        </w:rPr>
        <w:t>兩</w:t>
      </w:r>
      <w:r w:rsidRPr="00492169">
        <w:rPr>
          <w:rFonts w:hint="eastAsia"/>
          <w:color w:val="000000" w:themeColor="text1"/>
          <w:highlight w:val="yellow"/>
        </w:rPr>
        <w:t>項發現：</w:t>
      </w:r>
      <w:r w:rsidRPr="00492169">
        <w:rPr>
          <w:color w:val="000000" w:themeColor="text1"/>
          <w:highlight w:val="yellow"/>
        </w:rPr>
        <w:t>(1</w:t>
      </w:r>
      <w:r w:rsidRPr="00492169">
        <w:rPr>
          <w:rFonts w:hint="eastAsia"/>
          <w:color w:val="000000" w:themeColor="text1"/>
          <w:highlight w:val="yellow"/>
        </w:rPr>
        <w:t>)</w:t>
      </w:r>
      <w:r w:rsidRPr="00492169">
        <w:rPr>
          <w:rFonts w:cs="Times New Roman" w:hint="eastAsia"/>
          <w:highlight w:val="yellow"/>
        </w:rPr>
        <w:t xml:space="preserve"> </w:t>
      </w:r>
      <w:r w:rsidRPr="00492169">
        <w:rPr>
          <w:rFonts w:cs="Times New Roman" w:hint="eastAsia"/>
          <w:highlight w:val="yellow"/>
        </w:rPr>
        <w:t>視覺化模擬平台較缺乏呈現程式實作相關知識，以致兩組學生在演算法實作上沒有顯著差異</w:t>
      </w:r>
      <w:r w:rsidRPr="00492169">
        <w:rPr>
          <w:rFonts w:hint="eastAsia"/>
          <w:color w:val="000000" w:themeColor="text1"/>
          <w:highlight w:val="yellow"/>
        </w:rPr>
        <w:t>；</w:t>
      </w:r>
      <w:r w:rsidRPr="00492169">
        <w:rPr>
          <w:color w:val="000000" w:themeColor="text1"/>
          <w:highlight w:val="yellow"/>
        </w:rPr>
        <w:t>(2)</w:t>
      </w:r>
      <w:r>
        <w:rPr>
          <w:color w:val="000000" w:themeColor="text1"/>
          <w:highlight w:val="yellow"/>
        </w:rPr>
        <w:t xml:space="preserve"> </w:t>
      </w:r>
      <w:r>
        <w:rPr>
          <w:rFonts w:hint="eastAsia"/>
          <w:color w:val="000000" w:themeColor="text1"/>
          <w:highlight w:val="yellow"/>
        </w:rPr>
        <w:t>學生不熟悉程式設計，</w:t>
      </w:r>
      <w:r w:rsidR="006A48BB">
        <w:rPr>
          <w:rFonts w:hint="eastAsia"/>
          <w:color w:val="000000" w:themeColor="text1"/>
          <w:highlight w:val="yellow"/>
        </w:rPr>
        <w:t>以致在實作類神經網路時，產生教學困難</w:t>
      </w:r>
      <w:r w:rsidRPr="00492169">
        <w:rPr>
          <w:rFonts w:hint="eastAsia"/>
          <w:color w:val="000000" w:themeColor="text1"/>
          <w:highlight w:val="yellow"/>
        </w:rPr>
        <w:t>。</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(Bellstrom and Thoren,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5F97EED2" w:rsidR="001A7A39" w:rsidRPr="001A7A39" w:rsidRDefault="006C5AD9" w:rsidP="001A7A39">
      <w:pPr>
        <w:ind w:firstLineChars="0" w:firstLine="482"/>
        <w:rPr>
          <w:b/>
          <w:bCs/>
        </w:rPr>
      </w:pPr>
      <w:r>
        <w:rPr>
          <w:rFonts w:hint="eastAsia"/>
        </w:rPr>
        <w:t>對於「自我評鑑」，本研究認為原因在於實驗組學生在人工智慧概念上的學習成就有顯著高於控制組，所以學生在填寫「自我評鑑」之學習態度問卷時，會更有信心地認為自己有理解課堂內容，</w:t>
      </w:r>
      <w:r w:rsidRPr="001A7A39">
        <w:rPr>
          <w:rFonts w:hint="eastAsia"/>
          <w:highlight w:val="yellow"/>
        </w:rPr>
        <w:t>而過往研究也說明</w:t>
      </w:r>
      <w:r w:rsidR="001A7A39" w:rsidRPr="001A7A39">
        <w:rPr>
          <w:rFonts w:hint="eastAsia"/>
          <w:highlight w:val="yellow"/>
        </w:rPr>
        <w:t>模擬式教學能讓</w:t>
      </w:r>
      <w:r w:rsidR="001A7A39" w:rsidRPr="001A7A39">
        <w:rPr>
          <w:rFonts w:cs="Times New Roman" w:hint="eastAsia"/>
          <w:kern w:val="0"/>
          <w:highlight w:val="yellow"/>
        </w:rPr>
        <w:t>學生反覆探索問題與解決問題，不只提升學生的學習成就，也增進學習信心</w:t>
      </w:r>
      <w:r w:rsidR="001A7A39" w:rsidRPr="001A7A39">
        <w:rPr>
          <w:rFonts w:cs="Times New Roman"/>
          <w:kern w:val="0"/>
          <w:highlight w:val="yellow"/>
        </w:rPr>
        <w:t>(</w:t>
      </w:r>
      <w:r w:rsidR="001A7A39" w:rsidRPr="001A7A39">
        <w:rPr>
          <w:rFonts w:cs="Times New Roman" w:hint="eastAsia"/>
          <w:noProof/>
          <w:highlight w:val="yellow"/>
        </w:rPr>
        <w:t>F</w:t>
      </w:r>
      <w:r w:rsidR="001A7A39" w:rsidRPr="001A7A39">
        <w:rPr>
          <w:rFonts w:cs="Times New Roman"/>
          <w:noProof/>
          <w:highlight w:val="yellow"/>
        </w:rPr>
        <w:t>aryniarz &amp; Lockwood, 1992)</w:t>
      </w:r>
      <w:r w:rsidRPr="001A7A39">
        <w:rPr>
          <w:rFonts w:cs="Times New Roman" w:hint="eastAsia"/>
          <w:kern w:val="0"/>
        </w:rPr>
        <w:t>，使本研究的分析結果更加</w:t>
      </w:r>
      <w:r w:rsidR="001A7A39">
        <w:rPr>
          <w:rFonts w:cs="Times New Roman" w:hint="eastAsia"/>
          <w:kern w:val="0"/>
        </w:rPr>
        <w:t>確立</w:t>
      </w:r>
      <w:r w:rsidRPr="001A7A39">
        <w:rPr>
          <w:rFonts w:cs="Times New Roman" w:hint="eastAsia"/>
          <w:kern w:val="0"/>
        </w:rPr>
        <w:t>模擬式教學</w:t>
      </w:r>
      <w:r w:rsidR="001A7A39">
        <w:rPr>
          <w:rFonts w:cs="Times New Roman" w:hint="eastAsia"/>
          <w:kern w:val="0"/>
        </w:rPr>
        <w:t>能讓學生對自己的學習成果更有自信</w:t>
      </w:r>
      <w:r w:rsidRPr="001A7A39">
        <w:rPr>
          <w:rFonts w:cs="Times New Roman" w:hint="eastAsia"/>
          <w:kern w:val="0"/>
        </w:rPr>
        <w:t>。</w:t>
      </w:r>
    </w:p>
    <w:p w14:paraId="19DCDBEA" w14:textId="37D9AAFC"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w:t>
      </w:r>
      <w:r w:rsidR="00CA6871">
        <w:rPr>
          <w:rFonts w:cs="Times New Roman" w:hint="eastAsia"/>
          <w:kern w:val="0"/>
        </w:rPr>
        <w:t>。然而，</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Hansen, Narayanan, &amp; Schrimpsher, 2000)</w:t>
      </w:r>
      <w:r w:rsidR="0001402D">
        <w:rPr>
          <w:rFonts w:hint="eastAsia"/>
        </w:rPr>
        <w:t>，</w:t>
      </w:r>
      <w:r w:rsidR="0001402D">
        <w:rPr>
          <w:rFonts w:hint="eastAsia"/>
        </w:rPr>
        <w:lastRenderedPageBreak/>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w:t>
      </w:r>
      <w:r w:rsidR="00331A84">
        <w:rPr>
          <w:rFonts w:hint="eastAsia"/>
        </w:rPr>
        <w:lastRenderedPageBreak/>
        <w:t>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348161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172" w:name="_Toc107083476"/>
      <w:r>
        <w:rPr>
          <w:rFonts w:hint="eastAsia"/>
        </w:rPr>
        <w:lastRenderedPageBreak/>
        <w:t>建議</w:t>
      </w:r>
      <w:bookmarkEnd w:id="172"/>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16EE6F7B" w:rsidR="000F17A3" w:rsidRPr="00C806EF" w:rsidRDefault="00C90DB4" w:rsidP="00C90DB4">
      <w:pPr>
        <w:ind w:firstLineChars="0" w:firstLine="0"/>
        <w:rPr>
          <w:b/>
          <w:bCs/>
          <w:highlight w:val="yellow"/>
        </w:rPr>
      </w:pPr>
      <w:r w:rsidRPr="00C806EF">
        <w:rPr>
          <w:rFonts w:hint="eastAsia"/>
          <w:b/>
          <w:bCs/>
          <w:highlight w:val="yellow"/>
        </w:rPr>
        <w:t>一、</w:t>
      </w:r>
      <w:r w:rsidR="00EB5DF9" w:rsidRPr="00C806EF">
        <w:rPr>
          <w:rFonts w:hint="eastAsia"/>
          <w:b/>
          <w:bCs/>
          <w:highlight w:val="yellow"/>
        </w:rPr>
        <w:t>設計</w:t>
      </w:r>
      <w:del w:id="173" w:author="user" w:date="2022-07-22T01:24:00Z">
        <w:r w:rsidR="00EB5DF9" w:rsidRPr="00C806EF" w:rsidDel="00912FDE">
          <w:rPr>
            <w:rFonts w:hint="eastAsia"/>
            <w:b/>
            <w:bCs/>
            <w:highlight w:val="yellow"/>
          </w:rPr>
          <w:delText>模擬平台互動功能</w:delText>
        </w:r>
      </w:del>
      <w:ins w:id="174" w:author="user" w:date="2022-07-22T01:24:00Z">
        <w:r w:rsidR="00912FDE">
          <w:rPr>
            <w:rFonts w:hint="eastAsia"/>
            <w:b/>
            <w:bCs/>
            <w:highlight w:val="yellow"/>
          </w:rPr>
          <w:t>視覺化模擬</w:t>
        </w:r>
      </w:ins>
      <w:ins w:id="175" w:author="user" w:date="2022-07-22T01:25:00Z">
        <w:r w:rsidR="00912FDE">
          <w:rPr>
            <w:rFonts w:hint="eastAsia"/>
            <w:b/>
            <w:bCs/>
            <w:highlight w:val="yellow"/>
          </w:rPr>
          <w:t>工具</w:t>
        </w:r>
      </w:ins>
      <w:r w:rsidR="00EB5DF9" w:rsidRPr="00C806EF">
        <w:rPr>
          <w:rFonts w:hint="eastAsia"/>
          <w:b/>
          <w:bCs/>
          <w:highlight w:val="yellow"/>
        </w:rPr>
        <w:t>時，應考量融入</w:t>
      </w:r>
      <w:ins w:id="176" w:author="user" w:date="2022-07-22T01:24:00Z">
        <w:r w:rsidR="00912FDE">
          <w:rPr>
            <w:rFonts w:hint="eastAsia"/>
            <w:b/>
            <w:bCs/>
            <w:highlight w:val="yellow"/>
          </w:rPr>
          <w:t>真實</w:t>
        </w:r>
      </w:ins>
      <w:del w:id="177" w:author="user" w:date="2022-07-22T01:24:00Z">
        <w:r w:rsidR="00EB5DF9" w:rsidRPr="00C806EF" w:rsidDel="00912FDE">
          <w:rPr>
            <w:rFonts w:hint="eastAsia"/>
            <w:b/>
            <w:bCs/>
            <w:highlight w:val="yellow"/>
          </w:rPr>
          <w:delText>日常生活經驗</w:delText>
        </w:r>
      </w:del>
      <w:ins w:id="178" w:author="user" w:date="2022-07-22T01:24:00Z">
        <w:r w:rsidR="00912FDE">
          <w:rPr>
            <w:rFonts w:hint="eastAsia"/>
            <w:b/>
            <w:bCs/>
            <w:highlight w:val="yellow"/>
          </w:rPr>
          <w:t>生活情境</w:t>
        </w:r>
      </w:ins>
      <w:r w:rsidRPr="00C806EF">
        <w:rPr>
          <w:rFonts w:hint="eastAsia"/>
          <w:b/>
          <w:bCs/>
          <w:highlight w:val="yellow"/>
        </w:rPr>
        <w:t>。</w:t>
      </w:r>
    </w:p>
    <w:p w14:paraId="79F3E11C" w14:textId="6C023FE5" w:rsidR="00C90DB4" w:rsidRPr="00C806EF" w:rsidRDefault="00EB5DF9" w:rsidP="00EB5DF9">
      <w:pPr>
        <w:ind w:firstLine="480"/>
        <w:rPr>
          <w:highlight w:val="yellow"/>
        </w:rPr>
      </w:pPr>
      <w:r w:rsidRPr="00C806EF">
        <w:rPr>
          <w:rFonts w:hint="eastAsia"/>
          <w:highlight w:val="yellow"/>
        </w:rPr>
        <w:t>由於本研究的實驗結果發現，</w:t>
      </w:r>
      <w:r w:rsidR="00832078" w:rsidRPr="00C806EF">
        <w:rPr>
          <w:rFonts w:hint="eastAsia"/>
          <w:highlight w:val="yellow"/>
        </w:rPr>
        <w:t>學生認為融入日常生活經驗的教材內容，讓他們在學習的過程中較為印象深刻，而且量化分析的結果也能印證學生使用視覺化模擬平台的學習成效，相較於控制組學生而言，有顯著地提升。</w:t>
      </w:r>
    </w:p>
    <w:p w14:paraId="28B7FBEB" w14:textId="77777777" w:rsidR="005C0DBD" w:rsidRPr="00C806EF" w:rsidRDefault="00832078" w:rsidP="00EB5DF9">
      <w:pPr>
        <w:ind w:firstLine="480"/>
        <w:rPr>
          <w:highlight w:val="yellow"/>
        </w:rPr>
      </w:pPr>
      <w:r w:rsidRPr="00C806EF">
        <w:rPr>
          <w:rFonts w:hint="eastAsia"/>
          <w:highlight w:val="yellow"/>
        </w:rPr>
        <w:t>若未來有相關研究或教學實務上，需要設計視覺化模擬輔助平台，用以教導人工智慧相關知識，本研究建議結合更多的日常應用在模擬平台的互動功能中，例如：自駕車、社群媒體、智慧工廠等。</w:t>
      </w:r>
    </w:p>
    <w:p w14:paraId="37ECAC73" w14:textId="77777777" w:rsidR="005C0DBD" w:rsidRPr="00C806EF" w:rsidRDefault="00832078" w:rsidP="00EB5DF9">
      <w:pPr>
        <w:ind w:firstLine="480"/>
        <w:rPr>
          <w:rFonts w:cs="Times New Roman"/>
          <w:noProof/>
          <w:highlight w:val="yellow"/>
        </w:rPr>
      </w:pPr>
      <w:r w:rsidRPr="00C806EF">
        <w:rPr>
          <w:rFonts w:hint="eastAsia"/>
          <w:highlight w:val="yellow"/>
        </w:rPr>
        <w:t>而且從本研究</w:t>
      </w:r>
      <w:r w:rsidR="005C0DBD" w:rsidRPr="00C806EF">
        <w:rPr>
          <w:rFonts w:hint="eastAsia"/>
          <w:highlight w:val="yellow"/>
        </w:rPr>
        <w:t>的質性訪談結果可以發現</w:t>
      </w:r>
      <w:r w:rsidRPr="00C806EF">
        <w:rPr>
          <w:rFonts w:hint="eastAsia"/>
          <w:highlight w:val="yellow"/>
        </w:rPr>
        <w:t>，</w:t>
      </w:r>
      <w:r w:rsidR="005C0DBD" w:rsidRPr="00C806EF">
        <w:rPr>
          <w:rFonts w:cs="Times New Roman" w:hint="eastAsia"/>
          <w:noProof/>
          <w:highlight w:val="yellow"/>
        </w:rPr>
        <w:t>本研究發展之視覺化模擬平台，其部分的功能</w:t>
      </w:r>
      <w:r w:rsidR="005C0DBD" w:rsidRPr="00C806EF">
        <w:rPr>
          <w:rFonts w:cs="Times New Roman"/>
          <w:noProof/>
          <w:highlight w:val="yellow"/>
        </w:rPr>
        <w:t>(</w:t>
      </w:r>
      <w:r w:rsidR="005C0DBD" w:rsidRPr="00C806EF">
        <w:rPr>
          <w:rFonts w:cs="Times New Roman" w:hint="eastAsia"/>
          <w:noProof/>
          <w:highlight w:val="yellow"/>
        </w:rPr>
        <w:t>例如：健康照護、貓狗圖片分類</w:t>
      </w:r>
      <w:r w:rsidR="005C0DBD" w:rsidRPr="00C806EF">
        <w:rPr>
          <w:rFonts w:cs="Times New Roman"/>
          <w:noProof/>
          <w:highlight w:val="yellow"/>
        </w:rPr>
        <w:t>)</w:t>
      </w:r>
      <w:r w:rsidR="005C0DBD" w:rsidRPr="00C806EF">
        <w:rPr>
          <w:rFonts w:cs="Times New Roman" w:hint="eastAsia"/>
          <w:noProof/>
          <w:highlight w:val="yellow"/>
        </w:rPr>
        <w:t>，能讓學生感受到其內容與</w:t>
      </w:r>
      <w:r w:rsidR="005C0DBD" w:rsidRPr="00C806EF">
        <w:rPr>
          <w:rFonts w:hint="eastAsia"/>
          <w:highlight w:val="yellow"/>
        </w:rPr>
        <w:t>日常生活有所連結</w:t>
      </w:r>
      <w:r w:rsidR="005C0DBD" w:rsidRPr="00C806EF">
        <w:rPr>
          <w:rFonts w:cs="Times New Roman" w:hint="eastAsia"/>
          <w:noProof/>
          <w:highlight w:val="yellow"/>
        </w:rPr>
        <w:t>，進而讓學生感受到有趣</w:t>
      </w:r>
      <w:r w:rsidR="005C0DBD" w:rsidRPr="00C806EF">
        <w:rPr>
          <w:rFonts w:hint="eastAsia"/>
          <w:highlight w:val="yellow"/>
        </w:rPr>
        <w:t>，但從學習態度的調查與分析結果，僅在「自我評鑑」的面向呈現顯著差異，雖然影響學習態度的因素繁多，像是教師本身、同儕、家長、學生的自尊等</w:t>
      </w:r>
      <w:r w:rsidR="005C0DBD" w:rsidRPr="00C806EF">
        <w:rPr>
          <w:highlight w:val="yellow"/>
        </w:rPr>
        <w:t>(Kind et al., 2007; Osborne et al., 2003</w:t>
      </w:r>
      <w:r w:rsidR="005C0DBD" w:rsidRPr="00C806EF">
        <w:rPr>
          <w:rFonts w:hint="eastAsia"/>
          <w:highlight w:val="yellow"/>
        </w:rPr>
        <w:t>)</w:t>
      </w:r>
      <w:r w:rsidR="005C0DBD" w:rsidRPr="00C806EF">
        <w:rPr>
          <w:rFonts w:hint="eastAsia"/>
          <w:highlight w:val="yellow"/>
        </w:rPr>
        <w:t>，不過從</w:t>
      </w:r>
      <w:r w:rsidR="005C0DBD" w:rsidRPr="00C806EF">
        <w:rPr>
          <w:rFonts w:cs="Times New Roman"/>
          <w:noProof/>
          <w:highlight w:val="yellow"/>
        </w:rPr>
        <w:t>Eccles</w:t>
      </w:r>
      <w:r w:rsidR="005C0DBD" w:rsidRPr="00C806EF">
        <w:rPr>
          <w:rFonts w:cs="Times New Roman" w:hint="eastAsia"/>
          <w:noProof/>
          <w:highlight w:val="yellow"/>
        </w:rPr>
        <w:t>和</w:t>
      </w:r>
      <w:r w:rsidR="005C0DBD" w:rsidRPr="00C806EF">
        <w:rPr>
          <w:rFonts w:cs="Times New Roman"/>
          <w:noProof/>
          <w:highlight w:val="yellow"/>
        </w:rPr>
        <w:t xml:space="preserve">Wigfield (1995) </w:t>
      </w:r>
      <w:r w:rsidR="005C0DBD" w:rsidRPr="00C806EF">
        <w:rPr>
          <w:rFonts w:cs="Times New Roman" w:hint="eastAsia"/>
          <w:noProof/>
          <w:highlight w:val="yellow"/>
        </w:rPr>
        <w:t>針對學習態度提出的論述，較具體地說明教材讓學生感到「興趣</w:t>
      </w:r>
      <w:r w:rsidR="005C0DBD" w:rsidRPr="00C806EF">
        <w:rPr>
          <w:rFonts w:cs="Times New Roman"/>
          <w:noProof/>
          <w:highlight w:val="yellow"/>
        </w:rPr>
        <w:t>(interest</w:t>
      </w:r>
      <w:r w:rsidR="005C0DBD" w:rsidRPr="00C806EF">
        <w:rPr>
          <w:rFonts w:cs="Times New Roman" w:hint="eastAsia"/>
          <w:noProof/>
          <w:highlight w:val="yellow"/>
        </w:rPr>
        <w:t>)</w:t>
      </w:r>
      <w:r w:rsidR="005C0DBD" w:rsidRPr="00C806EF">
        <w:rPr>
          <w:rFonts w:cs="Times New Roman" w:hint="eastAsia"/>
          <w:noProof/>
          <w:highlight w:val="yellow"/>
        </w:rPr>
        <w:t>」，或是知道教材內容的「重要性</w:t>
      </w:r>
      <w:r w:rsidR="005C0DBD" w:rsidRPr="00C806EF">
        <w:rPr>
          <w:rFonts w:cs="Times New Roman" w:hint="eastAsia"/>
          <w:noProof/>
          <w:highlight w:val="yellow"/>
        </w:rPr>
        <w:t>(</w:t>
      </w:r>
      <w:r w:rsidR="005C0DBD" w:rsidRPr="00C806EF">
        <w:rPr>
          <w:rFonts w:cs="Times New Roman"/>
          <w:noProof/>
          <w:highlight w:val="yellow"/>
        </w:rPr>
        <w:t>importance)</w:t>
      </w:r>
      <w:r w:rsidR="005C0DBD" w:rsidRPr="00C806EF">
        <w:rPr>
          <w:rFonts w:cs="Times New Roman" w:hint="eastAsia"/>
          <w:noProof/>
          <w:highlight w:val="yellow"/>
        </w:rPr>
        <w:t>」與「實用性</w:t>
      </w:r>
      <w:r w:rsidR="005C0DBD" w:rsidRPr="00C806EF">
        <w:rPr>
          <w:rFonts w:cs="Times New Roman" w:hint="eastAsia"/>
          <w:noProof/>
          <w:highlight w:val="yellow"/>
        </w:rPr>
        <w:t>(</w:t>
      </w:r>
      <w:r w:rsidR="005C0DBD" w:rsidRPr="00C806EF">
        <w:rPr>
          <w:rFonts w:cs="Times New Roman"/>
          <w:noProof/>
          <w:highlight w:val="yellow"/>
        </w:rPr>
        <w:t>utility)</w:t>
      </w:r>
      <w:r w:rsidR="005C0DBD" w:rsidRPr="00C806EF">
        <w:rPr>
          <w:rFonts w:cs="Times New Roman" w:hint="eastAsia"/>
          <w:noProof/>
          <w:highlight w:val="yellow"/>
        </w:rPr>
        <w:t>」，與學習態度有明顯的關聯。</w:t>
      </w:r>
    </w:p>
    <w:p w14:paraId="547E8C71" w14:textId="35088701" w:rsidR="00832078" w:rsidRDefault="005C0DBD" w:rsidP="00CE18E4">
      <w:pPr>
        <w:ind w:firstLine="480"/>
        <w:rPr>
          <w:rFonts w:cs="Times New Roman"/>
          <w:noProof/>
        </w:rPr>
      </w:pPr>
      <w:r w:rsidRPr="00C806EF">
        <w:rPr>
          <w:rFonts w:cs="Times New Roman" w:hint="eastAsia"/>
          <w:noProof/>
          <w:highlight w:val="yellow"/>
        </w:rPr>
        <w:t>基於上述的考量，若未來能夠將日常能夠接觸到的人工智慧應用，融入視覺化模擬輔助平台，除了提升學習成效、引起學習興趣，也可以</w:t>
      </w:r>
      <w:r w:rsidR="00743D5D" w:rsidRPr="00C806EF">
        <w:rPr>
          <w:rFonts w:cs="Times New Roman" w:hint="eastAsia"/>
          <w:noProof/>
          <w:highlight w:val="yellow"/>
        </w:rPr>
        <w:t>讓學生在操作模擬平台的過程中，了解</w:t>
      </w:r>
      <w:r w:rsidRPr="00C806EF">
        <w:rPr>
          <w:rFonts w:cs="Times New Roman" w:hint="eastAsia"/>
          <w:noProof/>
          <w:highlight w:val="yellow"/>
        </w:rPr>
        <w:t>人工智慧的重要性、實用性，以社群媒體的演算法為例，若能</w:t>
      </w:r>
      <w:r w:rsidR="00743D5D" w:rsidRPr="00C806EF">
        <w:rPr>
          <w:rFonts w:cs="Times New Roman" w:hint="eastAsia"/>
          <w:noProof/>
          <w:highlight w:val="yellow"/>
        </w:rPr>
        <w:t>模擬社群媒體演算法融入人工智慧前後的差異</w:t>
      </w:r>
      <w:r w:rsidRPr="00C806EF">
        <w:rPr>
          <w:rFonts w:cs="Times New Roman" w:hint="eastAsia"/>
          <w:noProof/>
          <w:highlight w:val="yellow"/>
        </w:rPr>
        <w:t>，</w:t>
      </w:r>
      <w:r w:rsidR="00743D5D" w:rsidRPr="00C806EF">
        <w:rPr>
          <w:rFonts w:cs="Times New Roman" w:hint="eastAsia"/>
          <w:noProof/>
          <w:highlight w:val="yellow"/>
        </w:rPr>
        <w:t>讓學生了解人工智慧演算法能夠幫助社群媒體</w:t>
      </w:r>
      <w:r w:rsidRPr="00C806EF">
        <w:rPr>
          <w:rFonts w:cs="Times New Roman" w:hint="eastAsia"/>
          <w:noProof/>
          <w:highlight w:val="yellow"/>
        </w:rPr>
        <w:t>透過用戶的資料或行為</w:t>
      </w:r>
      <w:r w:rsidR="00743D5D" w:rsidRPr="00C806EF">
        <w:rPr>
          <w:rFonts w:cs="Times New Roman" w:hint="eastAsia"/>
          <w:noProof/>
          <w:highlight w:val="yellow"/>
        </w:rPr>
        <w:t>判斷或預測用戶對哪些內容有興趣</w:t>
      </w:r>
      <w:r w:rsidRPr="00C806EF">
        <w:rPr>
          <w:rFonts w:cs="Times New Roman" w:hint="eastAsia"/>
          <w:noProof/>
          <w:highlight w:val="yellow"/>
        </w:rPr>
        <w:t>，那麼學生也會更了解人工智慧的「重要性」（例如：</w:t>
      </w:r>
      <w:r w:rsidR="00743D5D" w:rsidRPr="00C806EF">
        <w:rPr>
          <w:rFonts w:cs="Times New Roman" w:hint="eastAsia"/>
          <w:noProof/>
          <w:highlight w:val="yellow"/>
        </w:rPr>
        <w:t>人工智慧如何影響自己接收的資訊？</w:t>
      </w:r>
      <w:r w:rsidRPr="00C806EF">
        <w:rPr>
          <w:rFonts w:cs="Times New Roman" w:hint="eastAsia"/>
          <w:noProof/>
          <w:highlight w:val="yellow"/>
        </w:rPr>
        <w:t>社群媒體是如何影</w:t>
      </w:r>
      <w:r w:rsidRPr="00C806EF">
        <w:rPr>
          <w:rFonts w:cs="Times New Roman" w:hint="eastAsia"/>
          <w:noProof/>
          <w:highlight w:val="yellow"/>
        </w:rPr>
        <w:lastRenderedPageBreak/>
        <w:t>響這個社會？），以及「實用性」（例如：社群媒體的相關工作需要知道什麼？</w:t>
      </w:r>
      <w:r w:rsidR="00C806EF" w:rsidRPr="00C806EF">
        <w:rPr>
          <w:rFonts w:cs="Times New Roman" w:hint="eastAsia"/>
          <w:noProof/>
          <w:highlight w:val="yellow"/>
        </w:rPr>
        <w:t>社群媒體是如何改善用戶體驗？</w:t>
      </w:r>
      <w:r w:rsidRPr="00C806EF">
        <w:rPr>
          <w:rFonts w:cs="Times New Roman" w:hint="eastAsia"/>
          <w:noProof/>
          <w:highlight w:val="yellow"/>
        </w:rPr>
        <w:t>）</w:t>
      </w:r>
      <w:r w:rsidR="00743D5D" w:rsidRPr="00C806EF">
        <w:rPr>
          <w:rFonts w:cs="Times New Roman" w:hint="eastAsia"/>
          <w:noProof/>
          <w:highlight w:val="yellow"/>
        </w:rPr>
        <w:t>。</w:t>
      </w:r>
    </w:p>
    <w:p w14:paraId="707DAD3C" w14:textId="77777777" w:rsidR="00CE18E4" w:rsidRPr="00CE18E4" w:rsidRDefault="00CE18E4" w:rsidP="00CE18E4">
      <w:pPr>
        <w:ind w:firstLine="480"/>
        <w:rPr>
          <w:rFonts w:cs="Times New Roman"/>
          <w:noProof/>
        </w:rPr>
      </w:pPr>
    </w:p>
    <w:p w14:paraId="26E6CFA9" w14:textId="5AC7EB48" w:rsidR="00C90DB4" w:rsidRPr="0084172E" w:rsidRDefault="005B5C30" w:rsidP="005B5C30">
      <w:pPr>
        <w:ind w:firstLineChars="0" w:firstLine="0"/>
        <w:rPr>
          <w:b/>
          <w:bCs/>
          <w:highlight w:val="yellow"/>
        </w:rPr>
      </w:pPr>
      <w:r w:rsidRPr="0084172E">
        <w:rPr>
          <w:rFonts w:hint="eastAsia"/>
          <w:b/>
          <w:bCs/>
          <w:highlight w:val="yellow"/>
        </w:rPr>
        <w:t>二、視覺化模擬平台上，增設相關程式執行之模擬過程。</w:t>
      </w:r>
    </w:p>
    <w:p w14:paraId="744F01F0" w14:textId="4EEA814D" w:rsidR="005B5C30" w:rsidRPr="0084172E" w:rsidRDefault="0091501F" w:rsidP="000F17A3">
      <w:pPr>
        <w:ind w:firstLine="480"/>
        <w:rPr>
          <w:rFonts w:cs="Times New Roman"/>
          <w:highlight w:val="yellow"/>
        </w:rPr>
      </w:pPr>
      <w:r w:rsidRPr="0084172E">
        <w:rPr>
          <w:rFonts w:hint="eastAsia"/>
          <w:highlight w:val="yellow"/>
        </w:rPr>
        <w:t>本研究在綜觀人工智慧概念與人工智慧演算法實作之分析結果，認為本次實驗所發展的視覺化模擬平台，</w:t>
      </w:r>
      <w:r w:rsidR="001D79A1" w:rsidRPr="0084172E">
        <w:rPr>
          <w:rFonts w:hint="eastAsia"/>
          <w:highlight w:val="yellow"/>
        </w:rPr>
        <w:t>較缺乏</w:t>
      </w:r>
      <w:r w:rsidRPr="0084172E">
        <w:rPr>
          <w:rFonts w:hint="eastAsia"/>
          <w:highlight w:val="yellow"/>
        </w:rPr>
        <w:t>呈現過往文獻認為</w:t>
      </w:r>
      <w:r w:rsidRPr="0084172E">
        <w:rPr>
          <w:rFonts w:cs="Times New Roman" w:hint="eastAsia"/>
          <w:highlight w:val="yellow"/>
        </w:rPr>
        <w:t>學習程式設計或演算法所需滿足的相關知識包含「程式的環境」、「程式相關知識」、「轉化程式邏輯」則並沒有呈現於視覺化模擬平台</w:t>
      </w:r>
      <w:r w:rsidRPr="0084172E">
        <w:rPr>
          <w:rFonts w:cs="Times New Roman" w:hint="eastAsia"/>
          <w:highlight w:val="yellow"/>
        </w:rPr>
        <w:t>(Bellstrom and Thoren, 2009)</w:t>
      </w:r>
      <w:r w:rsidRPr="0084172E">
        <w:rPr>
          <w:rFonts w:cs="Times New Roman" w:hint="eastAsia"/>
          <w:highlight w:val="yellow"/>
        </w:rPr>
        <w:t>。</w:t>
      </w:r>
      <w:r w:rsidR="001D79A1" w:rsidRPr="0084172E">
        <w:rPr>
          <w:rFonts w:cs="Times New Roman" w:hint="eastAsia"/>
          <w:highlight w:val="yellow"/>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4172E">
        <w:rPr>
          <w:rFonts w:cs="Times New Roman" w:hint="eastAsia"/>
          <w:highlight w:val="yellow"/>
        </w:rPr>
        <w:t>若能夠在視覺化模擬平台上，加入部分人工智慧演算法實作的案例，並將相關程式也製作成動態的模擬畫面，提供給學生操作或互動，</w:t>
      </w:r>
      <w:r w:rsidR="001D79A1" w:rsidRPr="0084172E">
        <w:rPr>
          <w:rFonts w:cs="Times New Roman" w:hint="eastAsia"/>
          <w:highlight w:val="yellow"/>
        </w:rPr>
        <w:t>或是將撰寫、執行程式的工具整合至模擬平台上，讓學生能夠在撰寫程式時，方便地對照教材內容。</w:t>
      </w:r>
      <w:r w:rsidR="00E66BA4" w:rsidRPr="0084172E">
        <w:rPr>
          <w:rFonts w:cs="Times New Roman" w:hint="eastAsia"/>
          <w:highlight w:val="yellow"/>
        </w:rPr>
        <w:t>本研究認為</w:t>
      </w:r>
      <w:r w:rsidR="001D79A1" w:rsidRPr="0084172E">
        <w:rPr>
          <w:rFonts w:cs="Times New Roman" w:hint="eastAsia"/>
          <w:highlight w:val="yellow"/>
        </w:rPr>
        <w:t>根據上述建議，</w:t>
      </w:r>
      <w:r w:rsidR="00E66BA4" w:rsidRPr="0084172E">
        <w:rPr>
          <w:rFonts w:cs="Times New Roman" w:hint="eastAsia"/>
          <w:highlight w:val="yellow"/>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79" w:name="_Toc107083477"/>
      <w:r w:rsidRPr="00A1445D">
        <w:rPr>
          <w:rFonts w:hint="eastAsia"/>
        </w:rPr>
        <w:lastRenderedPageBreak/>
        <w:t>參考文獻</w:t>
      </w:r>
      <w:bookmarkEnd w:id="179"/>
    </w:p>
    <w:p w14:paraId="644B3A59" w14:textId="77777777" w:rsidR="004278E8" w:rsidRDefault="004278E8" w:rsidP="001C37C1">
      <w:pPr>
        <w:ind w:firstLineChars="0" w:firstLine="0"/>
        <w:rPr>
          <w:b/>
        </w:rPr>
      </w:pPr>
      <w:r w:rsidRPr="004278E8">
        <w:rPr>
          <w:rFonts w:hint="eastAsia"/>
          <w:b/>
        </w:rPr>
        <w:t>英文部分</w:t>
      </w:r>
    </w:p>
    <w:bookmarkStart w:id="180"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Faryniarz, J. V., &amp; Lockwood, L. G. (1992). Effectiveness of microcomputer simulations in stimulating environmental problem solving by community college students. Journal of Research in Science Teaching, 29(5),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Grivokostopoulou, F., Perikos, I., &amp; Hatzilygeroudis, I. (2014, December). Using semantic web technologies in a web based system for personalized learning AI course. In 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Rudder, A., Bernard, M., &amp; Mohammed, S. (2007, March). Teaching programming using visualization. In Proceedings of the Sixth IASTED International Conference on Web-Based Education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180"/>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81"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181"/>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EC3991">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EC3991">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EC3991">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EC3991">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EC3991">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EC3991">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EC3991">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EC3991">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EC3991">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EC3991">
        <w:tc>
          <w:tcPr>
            <w:tcW w:w="8290" w:type="dxa"/>
          </w:tcPr>
          <w:p w14:paraId="2D7C0AF0" w14:textId="77777777" w:rsidR="000B2FFF" w:rsidRDefault="000B2FFF" w:rsidP="00EC3991">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EC3991">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EC3991">
        <w:tc>
          <w:tcPr>
            <w:tcW w:w="8290" w:type="dxa"/>
          </w:tcPr>
          <w:p w14:paraId="5B02EB7E" w14:textId="77777777" w:rsidR="000B2FFF" w:rsidRDefault="000B2FFF" w:rsidP="00EC399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EC3991">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EC3991">
        <w:tc>
          <w:tcPr>
            <w:tcW w:w="8290" w:type="dxa"/>
          </w:tcPr>
          <w:p w14:paraId="334252DD" w14:textId="77777777" w:rsidR="000B2FFF" w:rsidRDefault="000B2FFF" w:rsidP="00EC3991">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lastRenderedPageBreak/>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EC3991">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EC3991">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EC3991">
                  <w:pPr>
                    <w:ind w:firstLine="480"/>
                    <w:rPr>
                      <w:rFonts w:ascii="BiauKai" w:eastAsia="BiauKai" w:hAnsi="BiauKai" w:cs="BiauKai"/>
                      <w:b/>
                      <w:bCs/>
                      <w:color w:val="FF0000"/>
                    </w:rPr>
                  </w:pPr>
                </w:p>
              </w:tc>
            </w:tr>
            <w:tr w:rsidR="000B2FFF" w14:paraId="4DC66153" w14:textId="77777777" w:rsidTr="00EC3991">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EC3991">
        <w:tc>
          <w:tcPr>
            <w:tcW w:w="8290" w:type="dxa"/>
          </w:tcPr>
          <w:p w14:paraId="382A108A" w14:textId="77777777" w:rsidR="000B2FFF" w:rsidRDefault="000B2FFF"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EC3991">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EC3991">
                  <w:pPr>
                    <w:ind w:firstLine="480"/>
                    <w:rPr>
                      <w:rFonts w:ascii="BiauKai" w:eastAsia="BiauKai" w:hAnsi="BiauKai" w:cs="BiauKai"/>
                      <w:b/>
                      <w:bCs/>
                      <w:color w:val="FF0000"/>
                    </w:rPr>
                  </w:pPr>
                </w:p>
              </w:tc>
            </w:tr>
            <w:tr w:rsidR="000B2FFF" w14:paraId="2BD2E585" w14:textId="77777777" w:rsidTr="00EC3991">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EC3991">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EC3991">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EC3991">
                  <w:pPr>
                    <w:ind w:firstLine="480"/>
                    <w:rPr>
                      <w:rFonts w:ascii="BiauKai" w:eastAsia="BiauKai" w:hAnsi="BiauKai" w:cs="BiauKai"/>
                      <w:b/>
                      <w:bCs/>
                      <w:color w:val="FF0000"/>
                    </w:rPr>
                  </w:pPr>
                </w:p>
              </w:tc>
            </w:tr>
            <w:tr w:rsidR="000B2FFF" w14:paraId="6ABC35EB" w14:textId="77777777" w:rsidTr="00EC3991">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EC3991">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EC3991">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lastRenderedPageBreak/>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EC3991">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EC3991">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EC3991">
                  <w:pPr>
                    <w:ind w:firstLine="480"/>
                    <w:rPr>
                      <w:rFonts w:ascii="BiauKai" w:eastAsia="BiauKai" w:hAnsi="BiauKai" w:cs="BiauKai"/>
                      <w:b/>
                      <w:bCs/>
                      <w:color w:val="FF0000"/>
                    </w:rPr>
                  </w:pPr>
                </w:p>
              </w:tc>
            </w:tr>
            <w:tr w:rsidR="000B2FFF" w14:paraId="7DEFB28A" w14:textId="77777777" w:rsidTr="00EC3991">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EC3991">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EC3991">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EC3991">
                  <w:pPr>
                    <w:ind w:firstLine="480"/>
                    <w:rPr>
                      <w:rFonts w:ascii="BiauKai" w:eastAsia="BiauKai" w:hAnsi="BiauKai" w:cs="BiauKai"/>
                      <w:b/>
                      <w:bCs/>
                      <w:color w:val="FF0000"/>
                    </w:rPr>
                  </w:pPr>
                </w:p>
              </w:tc>
            </w:tr>
            <w:tr w:rsidR="000B2FFF" w14:paraId="3C837F4D" w14:textId="77777777" w:rsidTr="00EC3991">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EC3991">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EC3991">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EC3991">
                  <w:pPr>
                    <w:ind w:firstLine="480"/>
                    <w:rPr>
                      <w:rFonts w:ascii="BiauKai" w:eastAsia="BiauKai" w:hAnsi="BiauKai" w:cs="BiauKai"/>
                      <w:b/>
                      <w:bCs/>
                      <w:color w:val="FF0000"/>
                    </w:rPr>
                  </w:pPr>
                </w:p>
              </w:tc>
            </w:tr>
            <w:tr w:rsidR="000B2FFF" w14:paraId="673DA674" w14:textId="77777777" w:rsidTr="00EC3991">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EC3991">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lastRenderedPageBreak/>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EC3991">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EC3991">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EC3991">
                  <w:pPr>
                    <w:ind w:firstLine="480"/>
                    <w:rPr>
                      <w:rFonts w:ascii="BiauKai" w:eastAsia="BiauKai" w:hAnsi="BiauKai" w:cs="BiauKai"/>
                      <w:b/>
                      <w:bCs/>
                      <w:color w:val="FF0000"/>
                    </w:rPr>
                  </w:pPr>
                </w:p>
              </w:tc>
            </w:tr>
            <w:tr w:rsidR="000B2FFF" w14:paraId="6763F710" w14:textId="77777777" w:rsidTr="00EC3991">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400C5E01" w14:textId="77777777" w:rsidTr="00EC3991">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EC3991">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EC3991">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EC3991">
                  <w:pPr>
                    <w:ind w:firstLine="480"/>
                    <w:rPr>
                      <w:rFonts w:ascii="BiauKai" w:eastAsia="BiauKai" w:hAnsi="BiauKai" w:cs="BiauKai"/>
                      <w:b/>
                      <w:bCs/>
                      <w:color w:val="FF0000"/>
                    </w:rPr>
                  </w:pPr>
                </w:p>
              </w:tc>
            </w:tr>
            <w:tr w:rsidR="000B2FFF" w14:paraId="46F86305" w14:textId="77777777" w:rsidTr="00EC3991">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EC3991">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lastRenderedPageBreak/>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EC3991">
        <w:tc>
          <w:tcPr>
            <w:tcW w:w="8290" w:type="dxa"/>
          </w:tcPr>
          <w:p w14:paraId="69463B70" w14:textId="77777777" w:rsidR="000B2FFF" w:rsidRDefault="000B2FFF"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EC3991">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EC3991">
                  <w:pPr>
                    <w:ind w:firstLine="480"/>
                    <w:rPr>
                      <w:rFonts w:ascii="BiauKai" w:eastAsia="BiauKai" w:hAnsi="BiauKai" w:cs="BiauKai"/>
                      <w:b/>
                      <w:bCs/>
                      <w:color w:val="FF0000"/>
                    </w:rPr>
                  </w:pPr>
                </w:p>
              </w:tc>
            </w:tr>
            <w:tr w:rsidR="000B2FFF" w14:paraId="2A0545F6" w14:textId="77777777" w:rsidTr="00EC3991">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EC3991">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EC3991">
        <w:tc>
          <w:tcPr>
            <w:tcW w:w="8290" w:type="dxa"/>
          </w:tcPr>
          <w:p w14:paraId="481F06FB" w14:textId="77777777" w:rsidR="000B2FFF" w:rsidRDefault="000B2FFF"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EC3991">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EC3991">
                  <w:pPr>
                    <w:ind w:firstLine="480"/>
                    <w:rPr>
                      <w:rFonts w:ascii="BiauKai" w:eastAsia="BiauKai" w:hAnsi="BiauKai" w:cs="BiauKai"/>
                      <w:b/>
                      <w:bCs/>
                      <w:color w:val="FF0000"/>
                    </w:rPr>
                  </w:pPr>
                </w:p>
              </w:tc>
            </w:tr>
            <w:tr w:rsidR="000B2FFF" w14:paraId="3611EB28" w14:textId="77777777" w:rsidTr="00EC3991">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EC3991">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lastRenderedPageBreak/>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EC3991">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EC3991">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EC3991">
                  <w:pPr>
                    <w:ind w:firstLine="480"/>
                    <w:rPr>
                      <w:rFonts w:ascii="BiauKai" w:eastAsia="BiauKai" w:hAnsi="BiauKai" w:cs="BiauKai"/>
                      <w:b/>
                      <w:bCs/>
                      <w:color w:val="FF0000"/>
                    </w:rPr>
                  </w:pPr>
                </w:p>
              </w:tc>
            </w:tr>
            <w:tr w:rsidR="000B2FFF" w14:paraId="15B1EEAD" w14:textId="77777777" w:rsidTr="00EC3991">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EC3991">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lastRenderedPageBreak/>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EC3991">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EC3991">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EC3991">
                  <w:pPr>
                    <w:ind w:firstLine="480"/>
                    <w:rPr>
                      <w:rFonts w:ascii="BiauKai" w:eastAsia="BiauKai" w:hAnsi="BiauKai" w:cs="BiauKai"/>
                      <w:b/>
                      <w:bCs/>
                      <w:color w:val="FF0000"/>
                    </w:rPr>
                  </w:pPr>
                </w:p>
              </w:tc>
            </w:tr>
            <w:tr w:rsidR="00651D01" w14:paraId="2683BC36" w14:textId="77777777" w:rsidTr="00EC3991">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EC3991">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EC3991">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EC3991">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EC3991">
                  <w:pPr>
                    <w:ind w:firstLine="480"/>
                    <w:rPr>
                      <w:rFonts w:ascii="BiauKai" w:eastAsia="BiauKai" w:hAnsi="BiauKai" w:cs="BiauKai"/>
                      <w:b/>
                      <w:bCs/>
                      <w:color w:val="FF0000"/>
                    </w:rPr>
                  </w:pPr>
                </w:p>
              </w:tc>
            </w:tr>
            <w:tr w:rsidR="00651D01" w14:paraId="76009769" w14:textId="77777777" w:rsidTr="00EC3991">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EC3991">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EC3991">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EC3991">
        <w:tc>
          <w:tcPr>
            <w:tcW w:w="8290" w:type="dxa"/>
          </w:tcPr>
          <w:p w14:paraId="1A15B97C"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EC3991">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EC3991">
                  <w:pPr>
                    <w:ind w:firstLine="480"/>
                    <w:rPr>
                      <w:rFonts w:ascii="BiauKai" w:eastAsia="BiauKai" w:hAnsi="BiauKai" w:cs="BiauKai"/>
                      <w:b/>
                      <w:bCs/>
                      <w:color w:val="FF0000"/>
                    </w:rPr>
                  </w:pPr>
                </w:p>
              </w:tc>
            </w:tr>
            <w:tr w:rsidR="00651D01" w14:paraId="62F12B91" w14:textId="77777777" w:rsidTr="00EC3991">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EC3991">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EC3991">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EC3991">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EC3991">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EC3991">
                  <w:pPr>
                    <w:ind w:firstLine="480"/>
                    <w:rPr>
                      <w:rFonts w:ascii="BiauKai" w:eastAsia="BiauKai" w:hAnsi="BiauKai" w:cs="BiauKai"/>
                      <w:b/>
                      <w:bCs/>
                      <w:color w:val="FF0000"/>
                    </w:rPr>
                  </w:pPr>
                </w:p>
              </w:tc>
            </w:tr>
            <w:tr w:rsidR="00651D01" w14:paraId="4D6EB251" w14:textId="77777777" w:rsidTr="00EC3991">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EC3991">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EC3991">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lastRenderedPageBreak/>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EC3991">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EC3991">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EC3991">
                  <w:pPr>
                    <w:ind w:firstLine="480"/>
                    <w:rPr>
                      <w:rFonts w:ascii="BiauKai" w:eastAsia="BiauKai" w:hAnsi="BiauKai" w:cs="BiauKai"/>
                      <w:b/>
                      <w:bCs/>
                      <w:color w:val="FF0000"/>
                    </w:rPr>
                  </w:pPr>
                </w:p>
              </w:tc>
            </w:tr>
            <w:tr w:rsidR="00651D01" w14:paraId="5DB6098D" w14:textId="77777777" w:rsidTr="00EC3991">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EC3991">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EC3991">
        <w:tc>
          <w:tcPr>
            <w:tcW w:w="8290" w:type="dxa"/>
          </w:tcPr>
          <w:p w14:paraId="7808EF18"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EC3991">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EC3991">
                  <w:pPr>
                    <w:ind w:firstLine="480"/>
                    <w:rPr>
                      <w:rFonts w:ascii="BiauKai" w:eastAsia="BiauKai" w:hAnsi="BiauKai" w:cs="BiauKai"/>
                      <w:b/>
                      <w:bCs/>
                      <w:color w:val="FF0000"/>
                    </w:rPr>
                  </w:pPr>
                </w:p>
              </w:tc>
            </w:tr>
            <w:tr w:rsidR="00651D01" w14:paraId="29D3F7CB" w14:textId="77777777" w:rsidTr="00EC3991">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EC3991">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EC3991">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EC3991">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EC3991">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lastRenderedPageBreak/>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EC3991">
        <w:tc>
          <w:tcPr>
            <w:tcW w:w="8290" w:type="dxa"/>
          </w:tcPr>
          <w:p w14:paraId="3C271582"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EC3991">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EC3991">
                  <w:pPr>
                    <w:ind w:firstLine="480"/>
                    <w:rPr>
                      <w:rFonts w:ascii="BiauKai" w:eastAsia="BiauKai" w:hAnsi="BiauKai" w:cs="BiauKai"/>
                      <w:b/>
                      <w:bCs/>
                      <w:color w:val="FF0000"/>
                    </w:rPr>
                  </w:pPr>
                </w:p>
              </w:tc>
            </w:tr>
            <w:tr w:rsidR="00651D01" w14:paraId="5200E376" w14:textId="77777777" w:rsidTr="00EC3991">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EC3991">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EC3991">
        <w:tc>
          <w:tcPr>
            <w:tcW w:w="8290" w:type="dxa"/>
          </w:tcPr>
          <w:p w14:paraId="67716F21"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EC3991">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EC3991">
                  <w:pPr>
                    <w:ind w:firstLine="480"/>
                    <w:rPr>
                      <w:rFonts w:ascii="BiauKai" w:eastAsia="BiauKai" w:hAnsi="BiauKai" w:cs="BiauKai"/>
                      <w:b/>
                      <w:bCs/>
                      <w:color w:val="FF0000"/>
                    </w:rPr>
                  </w:pPr>
                </w:p>
              </w:tc>
            </w:tr>
            <w:tr w:rsidR="00651D01" w14:paraId="0B56E00B" w14:textId="77777777" w:rsidTr="00EC3991">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EC3991">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EC3991">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EC3991">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EC3991">
                  <w:pPr>
                    <w:ind w:firstLine="480"/>
                    <w:rPr>
                      <w:rFonts w:ascii="BiauKai" w:eastAsia="BiauKai" w:hAnsi="BiauKai" w:cs="BiauKai"/>
                      <w:b/>
                      <w:bCs/>
                      <w:color w:val="FF0000"/>
                    </w:rPr>
                  </w:pPr>
                </w:p>
              </w:tc>
            </w:tr>
            <w:tr w:rsidR="00651D01" w14:paraId="41F115D4" w14:textId="77777777" w:rsidTr="00EC3991">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EC3991">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lastRenderedPageBreak/>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EC3991">
        <w:tc>
          <w:tcPr>
            <w:tcW w:w="8290" w:type="dxa"/>
          </w:tcPr>
          <w:p w14:paraId="369876D3" w14:textId="77777777" w:rsidR="00651D01" w:rsidRPr="009D45F5"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EC3991">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EC3991">
                  <w:pPr>
                    <w:ind w:firstLine="480"/>
                    <w:rPr>
                      <w:rFonts w:ascii="BiauKai" w:eastAsia="BiauKai" w:hAnsi="BiauKai" w:cs="BiauKai"/>
                      <w:b/>
                      <w:bCs/>
                      <w:color w:val="FF0000"/>
                    </w:rPr>
                  </w:pPr>
                </w:p>
              </w:tc>
            </w:tr>
            <w:tr w:rsidR="00651D01" w14:paraId="4FC1B33B" w14:textId="77777777" w:rsidTr="00EC3991">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EC3991">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EC3991">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EC3991">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EC3991">
                  <w:pPr>
                    <w:ind w:firstLine="480"/>
                    <w:rPr>
                      <w:rFonts w:ascii="BiauKai" w:eastAsia="BiauKai" w:hAnsi="BiauKai" w:cs="BiauKai"/>
                      <w:b/>
                      <w:bCs/>
                      <w:color w:val="FF0000"/>
                    </w:rPr>
                  </w:pPr>
                </w:p>
              </w:tc>
            </w:tr>
            <w:tr w:rsidR="00651D01" w14:paraId="1AB1B946" w14:textId="77777777" w:rsidTr="00EC3991">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EC3991">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EC3991">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EC3991">
        <w:tc>
          <w:tcPr>
            <w:tcW w:w="8290" w:type="dxa"/>
          </w:tcPr>
          <w:p w14:paraId="31185C79"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EC3991">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EC3991">
                  <w:pPr>
                    <w:ind w:firstLine="480"/>
                    <w:rPr>
                      <w:rFonts w:ascii="BiauKai" w:eastAsia="BiauKai" w:hAnsi="BiauKai" w:cs="BiauKai"/>
                      <w:b/>
                      <w:bCs/>
                      <w:color w:val="FF0000"/>
                    </w:rPr>
                  </w:pPr>
                </w:p>
              </w:tc>
            </w:tr>
            <w:tr w:rsidR="00651D01" w14:paraId="65A8E342" w14:textId="77777777" w:rsidTr="00EC3991">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EC3991">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EC3991">
        <w:tc>
          <w:tcPr>
            <w:tcW w:w="8290" w:type="dxa"/>
          </w:tcPr>
          <w:p w14:paraId="325AB62C"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EC3991">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EC3991">
                  <w:pPr>
                    <w:ind w:firstLine="480"/>
                    <w:rPr>
                      <w:rFonts w:ascii="BiauKai" w:eastAsia="BiauKai" w:hAnsi="BiauKai" w:cs="BiauKai"/>
                      <w:b/>
                      <w:bCs/>
                      <w:color w:val="FF0000"/>
                    </w:rPr>
                  </w:pPr>
                </w:p>
              </w:tc>
            </w:tr>
            <w:tr w:rsidR="00651D01" w14:paraId="42524946" w14:textId="77777777" w:rsidTr="00EC3991">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EC3991">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EC3991">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EC3991">
        <w:tc>
          <w:tcPr>
            <w:tcW w:w="8290" w:type="dxa"/>
          </w:tcPr>
          <w:p w14:paraId="3D6C22FE"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EC3991">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EC3991">
                  <w:pPr>
                    <w:ind w:firstLine="480"/>
                    <w:rPr>
                      <w:rFonts w:ascii="BiauKai" w:eastAsia="BiauKai" w:hAnsi="BiauKai" w:cs="BiauKai"/>
                      <w:b/>
                      <w:bCs/>
                      <w:color w:val="FF0000"/>
                    </w:rPr>
                  </w:pPr>
                </w:p>
              </w:tc>
            </w:tr>
            <w:tr w:rsidR="00651D01" w14:paraId="79894398" w14:textId="77777777" w:rsidTr="00EC3991">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EC3991">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EC3991">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EC3991">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0F206B54" w14:textId="77777777" w:rsidR="00651D01" w:rsidRPr="00C57F73" w:rsidRDefault="00651D01" w:rsidP="00EC3991">
                  <w:pPr>
                    <w:ind w:firstLine="480"/>
                    <w:rPr>
                      <w:rFonts w:ascii="BiauKai" w:eastAsia="BiauKai" w:hAnsi="BiauKai" w:cs="BiauKai"/>
                      <w:b/>
                      <w:bCs/>
                      <w:color w:val="FF0000"/>
                    </w:rPr>
                  </w:pPr>
                </w:p>
              </w:tc>
            </w:tr>
            <w:tr w:rsidR="00651D01" w14:paraId="0A79F549" w14:textId="77777777" w:rsidTr="00EC3991">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EC3991">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EC3991">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EC3991">
        <w:tc>
          <w:tcPr>
            <w:tcW w:w="8290" w:type="dxa"/>
          </w:tcPr>
          <w:p w14:paraId="4580F1D7"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EC3991">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EC3991">
                  <w:pPr>
                    <w:ind w:firstLine="480"/>
                    <w:rPr>
                      <w:rFonts w:ascii="BiauKai" w:eastAsia="BiauKai" w:hAnsi="BiauKai" w:cs="BiauKai"/>
                      <w:b/>
                      <w:bCs/>
                      <w:color w:val="FF0000"/>
                    </w:rPr>
                  </w:pPr>
                </w:p>
              </w:tc>
            </w:tr>
            <w:tr w:rsidR="00651D01" w14:paraId="1B6FABE9" w14:textId="77777777" w:rsidTr="00EC3991">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EC3991">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EC3991">
        <w:tc>
          <w:tcPr>
            <w:tcW w:w="8290" w:type="dxa"/>
          </w:tcPr>
          <w:p w14:paraId="7CAEC90B"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EC3991">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EC3991">
                  <w:pPr>
                    <w:ind w:firstLine="480"/>
                    <w:rPr>
                      <w:rFonts w:ascii="BiauKai" w:eastAsia="BiauKai" w:hAnsi="BiauKai" w:cs="BiauKai"/>
                      <w:b/>
                      <w:bCs/>
                      <w:color w:val="FF0000"/>
                    </w:rPr>
                  </w:pPr>
                </w:p>
              </w:tc>
            </w:tr>
            <w:tr w:rsidR="00651D01" w14:paraId="7CE1D561" w14:textId="77777777" w:rsidTr="00EC3991">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EC3991">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EC3991">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EC3991">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EC3991">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EC3991">
                  <w:pPr>
                    <w:ind w:firstLine="480"/>
                    <w:rPr>
                      <w:rFonts w:ascii="BiauKai" w:eastAsia="BiauKai" w:hAnsi="BiauKai" w:cs="BiauKai"/>
                      <w:b/>
                      <w:bCs/>
                      <w:color w:val="FF0000"/>
                    </w:rPr>
                  </w:pPr>
                </w:p>
              </w:tc>
            </w:tr>
            <w:tr w:rsidR="00651D01" w14:paraId="62CA9E4A" w14:textId="77777777" w:rsidTr="00EC3991">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EC3991">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lastRenderedPageBreak/>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EC3991">
        <w:tc>
          <w:tcPr>
            <w:tcW w:w="8290" w:type="dxa"/>
          </w:tcPr>
          <w:p w14:paraId="33064EE6"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EC3991">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EC3991">
                  <w:pPr>
                    <w:ind w:firstLine="480"/>
                    <w:rPr>
                      <w:rFonts w:ascii="BiauKai" w:eastAsia="BiauKai" w:hAnsi="BiauKai" w:cs="BiauKai"/>
                      <w:b/>
                      <w:bCs/>
                      <w:color w:val="FF0000"/>
                    </w:rPr>
                  </w:pPr>
                </w:p>
              </w:tc>
            </w:tr>
            <w:tr w:rsidR="00651D01" w14:paraId="07198E78" w14:textId="77777777" w:rsidTr="00EC3991">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EC3991">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EC3991">
        <w:tc>
          <w:tcPr>
            <w:tcW w:w="8290" w:type="dxa"/>
          </w:tcPr>
          <w:p w14:paraId="6EC50CF4"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EC3991">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EC3991">
                  <w:pPr>
                    <w:ind w:firstLine="480"/>
                    <w:rPr>
                      <w:rFonts w:ascii="BiauKai" w:eastAsia="BiauKai" w:hAnsi="BiauKai" w:cs="BiauKai"/>
                      <w:b/>
                      <w:bCs/>
                      <w:color w:val="FF0000"/>
                    </w:rPr>
                  </w:pPr>
                </w:p>
              </w:tc>
            </w:tr>
            <w:tr w:rsidR="00651D01" w14:paraId="07C14B16" w14:textId="77777777" w:rsidTr="00EC3991">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EC3991">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EC3991">
        <w:tc>
          <w:tcPr>
            <w:tcW w:w="8290" w:type="dxa"/>
          </w:tcPr>
          <w:p w14:paraId="7D16339B"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EC3991">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EC3991">
                  <w:pPr>
                    <w:ind w:firstLine="480"/>
                    <w:rPr>
                      <w:rFonts w:ascii="BiauKai" w:eastAsia="BiauKai" w:hAnsi="BiauKai" w:cs="BiauKai"/>
                      <w:b/>
                      <w:bCs/>
                      <w:color w:val="FF0000"/>
                    </w:rPr>
                  </w:pPr>
                </w:p>
              </w:tc>
            </w:tr>
            <w:tr w:rsidR="00651D01" w14:paraId="33CCB525" w14:textId="77777777" w:rsidTr="00EC3991">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EC3991">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EC3991">
        <w:tc>
          <w:tcPr>
            <w:tcW w:w="8290" w:type="dxa"/>
          </w:tcPr>
          <w:p w14:paraId="0D62F170" w14:textId="77777777" w:rsidR="00651D01"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EC3991">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EC3991">
                  <w:pPr>
                    <w:ind w:firstLine="480"/>
                    <w:rPr>
                      <w:rFonts w:ascii="BiauKai" w:eastAsia="BiauKai" w:hAnsi="BiauKai" w:cs="BiauKai"/>
                      <w:b/>
                      <w:bCs/>
                      <w:color w:val="FF0000"/>
                    </w:rPr>
                  </w:pPr>
                </w:p>
              </w:tc>
            </w:tr>
            <w:tr w:rsidR="00651D01" w14:paraId="2E282073" w14:textId="77777777" w:rsidTr="00EC3991">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EC3991">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EC3991">
        <w:tc>
          <w:tcPr>
            <w:tcW w:w="8290" w:type="dxa"/>
          </w:tcPr>
          <w:p w14:paraId="5542F656" w14:textId="77777777" w:rsidR="00651D01" w:rsidRPr="009D45F5"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EC3991">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EC3991">
                  <w:pPr>
                    <w:ind w:firstLine="480"/>
                    <w:rPr>
                      <w:rFonts w:ascii="BiauKai" w:eastAsia="BiauKai" w:hAnsi="BiauKai" w:cs="BiauKai"/>
                      <w:b/>
                      <w:bCs/>
                      <w:color w:val="FF0000"/>
                    </w:rPr>
                  </w:pPr>
                </w:p>
              </w:tc>
            </w:tr>
            <w:tr w:rsidR="00651D01" w14:paraId="5793EFC8" w14:textId="77777777" w:rsidTr="00EC3991">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EC3991">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EC3991">
        <w:tc>
          <w:tcPr>
            <w:tcW w:w="8290" w:type="dxa"/>
          </w:tcPr>
          <w:p w14:paraId="675006B6" w14:textId="77777777" w:rsidR="00651D01" w:rsidRPr="009D45F5" w:rsidRDefault="00651D01"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EC3991">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EC3991">
                  <w:pPr>
                    <w:ind w:firstLine="480"/>
                    <w:rPr>
                      <w:rFonts w:ascii="BiauKai" w:eastAsia="BiauKai" w:hAnsi="BiauKai" w:cs="BiauKai"/>
                      <w:b/>
                      <w:bCs/>
                      <w:color w:val="FF0000"/>
                    </w:rPr>
                  </w:pPr>
                </w:p>
              </w:tc>
            </w:tr>
            <w:tr w:rsidR="00651D01" w14:paraId="36DF067D" w14:textId="77777777" w:rsidTr="00EC3991">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EC3991">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EC3991">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EC3991">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EC3991">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EC3991">
                  <w:pPr>
                    <w:ind w:firstLine="480"/>
                    <w:rPr>
                      <w:rFonts w:ascii="BiauKai" w:eastAsia="BiauKai" w:hAnsi="BiauKai" w:cs="BiauKai"/>
                      <w:b/>
                      <w:bCs/>
                      <w:color w:val="FF0000"/>
                    </w:rPr>
                  </w:pPr>
                </w:p>
              </w:tc>
            </w:tr>
            <w:tr w:rsidR="000F4245" w14:paraId="17B874EA" w14:textId="77777777" w:rsidTr="00EC3991">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EC3991">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EC3991">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EC3991">
                  <w:pPr>
                    <w:ind w:firstLine="480"/>
                    <w:rPr>
                      <w:rFonts w:ascii="BiauKai" w:eastAsia="BiauKai" w:hAnsi="BiauKai" w:cs="BiauKai"/>
                      <w:b/>
                      <w:bCs/>
                      <w:color w:val="FF0000"/>
                    </w:rPr>
                  </w:pPr>
                </w:p>
              </w:tc>
            </w:tr>
            <w:tr w:rsidR="000F4245" w14:paraId="02F0DC27" w14:textId="77777777" w:rsidTr="00EC3991">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EC3991">
        <w:tc>
          <w:tcPr>
            <w:tcW w:w="8290" w:type="dxa"/>
          </w:tcPr>
          <w:p w14:paraId="32041D83" w14:textId="77777777" w:rsidR="000F4245" w:rsidRPr="008C616C" w:rsidRDefault="000F4245" w:rsidP="00EC3991">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EC3991">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EC3991">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EC3991">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EC3991">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EC3991">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EC3991">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EC3991">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EC3991">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EC3991">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1223BA11" w14:textId="77777777" w:rsidR="000F4245" w:rsidRPr="00C57F73" w:rsidRDefault="000F4245" w:rsidP="00EC3991">
                  <w:pPr>
                    <w:ind w:firstLine="480"/>
                    <w:rPr>
                      <w:rFonts w:ascii="BiauKai" w:eastAsia="BiauKai" w:hAnsi="BiauKai" w:cs="BiauKai"/>
                      <w:b/>
                      <w:bCs/>
                      <w:color w:val="FF0000"/>
                    </w:rPr>
                  </w:pPr>
                </w:p>
              </w:tc>
            </w:tr>
            <w:tr w:rsidR="000F4245" w14:paraId="7CC20B16" w14:textId="77777777" w:rsidTr="00EC3991">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lastRenderedPageBreak/>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EC3991">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EC3991">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DB7863" w14:textId="77777777" w:rsidR="000F4245" w:rsidRPr="00C57F73" w:rsidRDefault="000F4245" w:rsidP="00EC3991">
                  <w:pPr>
                    <w:ind w:firstLine="480"/>
                    <w:rPr>
                      <w:rFonts w:ascii="BiauKai" w:eastAsia="BiauKai" w:hAnsi="BiauKai" w:cs="BiauKai"/>
                      <w:b/>
                      <w:bCs/>
                      <w:color w:val="FF0000"/>
                    </w:rPr>
                  </w:pPr>
                </w:p>
              </w:tc>
            </w:tr>
            <w:tr w:rsidR="000F4245" w14:paraId="7CD86EEF" w14:textId="77777777" w:rsidTr="00EC3991">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EC3991">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EC3991">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EC3991">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lastRenderedPageBreak/>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EC3991">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EC3991">
                  <w:pPr>
                    <w:ind w:firstLine="480"/>
                    <w:rPr>
                      <w:rFonts w:ascii="BiauKai" w:eastAsia="BiauKai" w:hAnsi="BiauKai" w:cs="BiauKai"/>
                      <w:b/>
                      <w:bCs/>
                      <w:color w:val="FF0000"/>
                    </w:rPr>
                  </w:pPr>
                </w:p>
              </w:tc>
            </w:tr>
            <w:tr w:rsidR="000F4245" w14:paraId="4027F2B4" w14:textId="77777777" w:rsidTr="00EC3991">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EC3991">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EC3991">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EC3991">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EC3991">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EC3991">
                  <w:pPr>
                    <w:ind w:firstLine="480"/>
                    <w:rPr>
                      <w:rFonts w:ascii="BiauKai" w:eastAsia="BiauKai" w:hAnsi="BiauKai" w:cs="BiauKai"/>
                      <w:b/>
                      <w:bCs/>
                      <w:color w:val="FF0000"/>
                    </w:rPr>
                  </w:pPr>
                </w:p>
              </w:tc>
            </w:tr>
            <w:tr w:rsidR="000F4245" w14:paraId="66344285" w14:textId="77777777" w:rsidTr="00EC3991">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EC3991">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EC3991">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EC3991">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EC3991">
                  <w:pPr>
                    <w:ind w:firstLine="480"/>
                    <w:rPr>
                      <w:rFonts w:ascii="BiauKai" w:eastAsia="BiauKai" w:hAnsi="BiauKai" w:cs="BiauKai"/>
                      <w:b/>
                      <w:bCs/>
                      <w:color w:val="FF0000"/>
                    </w:rPr>
                  </w:pPr>
                </w:p>
              </w:tc>
            </w:tr>
            <w:tr w:rsidR="000F4245" w14:paraId="61A7326B" w14:textId="77777777" w:rsidTr="00EC3991">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lastRenderedPageBreak/>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EC3991">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EC3991">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EC3991">
                  <w:pPr>
                    <w:ind w:firstLine="480"/>
                    <w:rPr>
                      <w:rFonts w:ascii="BiauKai" w:eastAsia="BiauKai" w:hAnsi="BiauKai" w:cs="BiauKai"/>
                      <w:b/>
                      <w:bCs/>
                      <w:color w:val="FF0000"/>
                    </w:rPr>
                  </w:pPr>
                </w:p>
              </w:tc>
            </w:tr>
            <w:tr w:rsidR="000F4245" w14:paraId="2F9DC510" w14:textId="77777777" w:rsidTr="00EC3991">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EC3991">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EC3991">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EC3991">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EC3991">
                  <w:pPr>
                    <w:ind w:firstLine="480"/>
                    <w:rPr>
                      <w:rFonts w:ascii="BiauKai" w:eastAsia="BiauKai" w:hAnsi="BiauKai" w:cs="BiauKai"/>
                      <w:b/>
                      <w:bCs/>
                      <w:color w:val="FF0000"/>
                    </w:rPr>
                  </w:pPr>
                </w:p>
              </w:tc>
            </w:tr>
            <w:tr w:rsidR="000F4245" w14:paraId="332385F1" w14:textId="77777777" w:rsidTr="00EC3991">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EC3991">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EC3991">
        <w:tc>
          <w:tcPr>
            <w:tcW w:w="8290" w:type="dxa"/>
          </w:tcPr>
          <w:p w14:paraId="04134A7D" w14:textId="77777777" w:rsidR="000F4245" w:rsidRDefault="000F4245"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EC3991">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EC3991">
                  <w:pPr>
                    <w:ind w:firstLine="480"/>
                    <w:rPr>
                      <w:rFonts w:ascii="BiauKai" w:eastAsia="BiauKai" w:hAnsi="BiauKai" w:cs="BiauKai"/>
                      <w:b/>
                      <w:bCs/>
                      <w:color w:val="FF0000"/>
                    </w:rPr>
                  </w:pPr>
                </w:p>
              </w:tc>
            </w:tr>
            <w:tr w:rsidR="000F4245" w14:paraId="6146EA54" w14:textId="77777777" w:rsidTr="00EC3991">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EC3991">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EC3991">
        <w:tc>
          <w:tcPr>
            <w:tcW w:w="8290" w:type="dxa"/>
          </w:tcPr>
          <w:p w14:paraId="323978CF" w14:textId="77777777" w:rsidR="000F4245" w:rsidRDefault="000F4245"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EC3991">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601D7FD5" w14:textId="77777777" w:rsidR="000F4245" w:rsidRPr="00C57F73" w:rsidRDefault="000F4245" w:rsidP="00EC3991">
                  <w:pPr>
                    <w:ind w:firstLine="480"/>
                    <w:rPr>
                      <w:rFonts w:ascii="BiauKai" w:eastAsia="BiauKai" w:hAnsi="BiauKai" w:cs="BiauKai"/>
                      <w:b/>
                      <w:bCs/>
                      <w:color w:val="FF0000"/>
                    </w:rPr>
                  </w:pPr>
                </w:p>
              </w:tc>
            </w:tr>
            <w:tr w:rsidR="000F4245" w14:paraId="120770E7" w14:textId="77777777" w:rsidTr="00EC3991">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EC3991">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lastRenderedPageBreak/>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EC3991">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EC3991">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EC3991">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EC3991">
                  <w:pPr>
                    <w:ind w:firstLine="480"/>
                    <w:rPr>
                      <w:rFonts w:ascii="BiauKai" w:eastAsia="BiauKai" w:hAnsi="BiauKai" w:cs="BiauKai"/>
                      <w:b/>
                      <w:bCs/>
                      <w:color w:val="FF0000"/>
                    </w:rPr>
                  </w:pPr>
                </w:p>
              </w:tc>
            </w:tr>
            <w:tr w:rsidR="000F4245" w14:paraId="5B7A5A81" w14:textId="77777777" w:rsidTr="00EC3991">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EC3991">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lastRenderedPageBreak/>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EC3991">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EC3991">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5D69FFF" w14:textId="77777777" w:rsidR="000B5AE3" w:rsidRPr="00C57F73" w:rsidRDefault="000B5AE3" w:rsidP="00EC3991">
                  <w:pPr>
                    <w:ind w:firstLine="480"/>
                    <w:rPr>
                      <w:rFonts w:ascii="BiauKai" w:eastAsia="BiauKai" w:hAnsi="BiauKai" w:cs="BiauKai"/>
                      <w:b/>
                      <w:bCs/>
                      <w:color w:val="FF0000"/>
                    </w:rPr>
                  </w:pPr>
                </w:p>
              </w:tc>
            </w:tr>
            <w:tr w:rsidR="000B5AE3" w14:paraId="04A42263" w14:textId="77777777" w:rsidTr="00EC3991">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EC3991">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EC3991">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EC3991">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D6631DA" w14:textId="77777777" w:rsidR="000B5AE3" w:rsidRPr="00C57F73" w:rsidRDefault="000B5AE3" w:rsidP="00EC3991">
                  <w:pPr>
                    <w:ind w:firstLine="480"/>
                    <w:rPr>
                      <w:rFonts w:ascii="BiauKai" w:eastAsia="BiauKai" w:hAnsi="BiauKai" w:cs="BiauKai"/>
                      <w:b/>
                      <w:bCs/>
                      <w:color w:val="FF0000"/>
                    </w:rPr>
                  </w:pPr>
                </w:p>
              </w:tc>
            </w:tr>
            <w:tr w:rsidR="000B5AE3" w14:paraId="78E569EE" w14:textId="77777777" w:rsidTr="00EC3991">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EC3991">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EC3991">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EC3991">
        <w:tc>
          <w:tcPr>
            <w:tcW w:w="8290" w:type="dxa"/>
          </w:tcPr>
          <w:p w14:paraId="69CB2032" w14:textId="77777777" w:rsidR="000B5AE3" w:rsidRDefault="000B5AE3"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EC3991">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EC3991">
                  <w:pPr>
                    <w:ind w:firstLine="480"/>
                    <w:rPr>
                      <w:rFonts w:ascii="BiauKai" w:eastAsia="BiauKai" w:hAnsi="BiauKai" w:cs="BiauKai"/>
                      <w:b/>
                      <w:bCs/>
                      <w:color w:val="FF0000"/>
                    </w:rPr>
                  </w:pPr>
                </w:p>
              </w:tc>
            </w:tr>
            <w:tr w:rsidR="000B5AE3" w14:paraId="0DC48EA1" w14:textId="77777777" w:rsidTr="00EC3991">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EC3991">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EC3991">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EC3991">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EC3991">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EC3991">
                  <w:pPr>
                    <w:ind w:firstLine="480"/>
                    <w:rPr>
                      <w:rFonts w:ascii="BiauKai" w:eastAsia="BiauKai" w:hAnsi="BiauKai" w:cs="BiauKai"/>
                      <w:b/>
                      <w:bCs/>
                      <w:color w:val="FF0000"/>
                    </w:rPr>
                  </w:pPr>
                </w:p>
              </w:tc>
            </w:tr>
            <w:tr w:rsidR="000B5AE3" w14:paraId="6BB6599A" w14:textId="77777777" w:rsidTr="00EC3991">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EC3991">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EC3991">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lastRenderedPageBreak/>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EC3991">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EC3991">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EC3991">
                  <w:pPr>
                    <w:ind w:firstLine="480"/>
                    <w:rPr>
                      <w:rFonts w:ascii="BiauKai" w:eastAsia="BiauKai" w:hAnsi="BiauKai" w:cs="BiauKai"/>
                      <w:b/>
                      <w:bCs/>
                      <w:color w:val="FF0000"/>
                    </w:rPr>
                  </w:pPr>
                </w:p>
              </w:tc>
            </w:tr>
            <w:tr w:rsidR="000B5AE3" w14:paraId="0695C83B" w14:textId="77777777" w:rsidTr="00EC3991">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EC3991">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EC3991">
        <w:tc>
          <w:tcPr>
            <w:tcW w:w="8290" w:type="dxa"/>
          </w:tcPr>
          <w:p w14:paraId="332E0096" w14:textId="77777777" w:rsidR="000B5AE3" w:rsidRDefault="000B5AE3"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EC3991">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EC3991">
                  <w:pPr>
                    <w:ind w:firstLine="480"/>
                    <w:rPr>
                      <w:rFonts w:ascii="BiauKai" w:eastAsia="BiauKai" w:hAnsi="BiauKai" w:cs="BiauKai"/>
                      <w:b/>
                      <w:bCs/>
                      <w:color w:val="FF0000"/>
                    </w:rPr>
                  </w:pPr>
                </w:p>
              </w:tc>
            </w:tr>
            <w:tr w:rsidR="000B5AE3" w14:paraId="6DC57150" w14:textId="77777777" w:rsidTr="00EC3991">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EC3991">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EC3991">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EC3991">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EC3991">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EC3991">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EC3991">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EC3991">
                  <w:pPr>
                    <w:ind w:firstLine="480"/>
                    <w:rPr>
                      <w:rFonts w:ascii="BiauKai" w:eastAsia="BiauKai" w:hAnsi="BiauKai" w:cs="BiauKai"/>
                      <w:b/>
                      <w:bCs/>
                      <w:color w:val="FF0000"/>
                    </w:rPr>
                  </w:pPr>
                </w:p>
              </w:tc>
            </w:tr>
            <w:tr w:rsidR="000B5AE3" w14:paraId="56282B65" w14:textId="77777777" w:rsidTr="00EC3991">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EC3991">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EC3991">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EC3991">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EC3991">
                  <w:pPr>
                    <w:ind w:firstLine="480"/>
                    <w:rPr>
                      <w:rFonts w:ascii="BiauKai" w:eastAsia="BiauKai" w:hAnsi="BiauKai" w:cs="BiauKai"/>
                      <w:b/>
                      <w:bCs/>
                      <w:color w:val="FF0000"/>
                    </w:rPr>
                  </w:pPr>
                </w:p>
              </w:tc>
            </w:tr>
            <w:tr w:rsidR="000B5AE3" w14:paraId="50D6C14C" w14:textId="77777777" w:rsidTr="00EC3991">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EC3991">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EC3991">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EC3991">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EC3991">
                  <w:pPr>
                    <w:ind w:firstLine="480"/>
                    <w:rPr>
                      <w:rFonts w:ascii="BiauKai" w:eastAsia="BiauKai" w:hAnsi="BiauKai" w:cs="BiauKai"/>
                      <w:b/>
                      <w:bCs/>
                      <w:color w:val="FF0000"/>
                    </w:rPr>
                  </w:pPr>
                </w:p>
              </w:tc>
            </w:tr>
            <w:tr w:rsidR="000B5AE3" w14:paraId="320E338D" w14:textId="77777777" w:rsidTr="00EC3991">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EC3991">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lastRenderedPageBreak/>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EC3991">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EC3991">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EC3991">
                  <w:pPr>
                    <w:ind w:firstLine="480"/>
                    <w:rPr>
                      <w:rFonts w:ascii="BiauKai" w:eastAsia="BiauKai" w:hAnsi="BiauKai" w:cs="BiauKai"/>
                      <w:b/>
                      <w:bCs/>
                      <w:color w:val="FF0000"/>
                    </w:rPr>
                  </w:pPr>
                </w:p>
              </w:tc>
            </w:tr>
            <w:tr w:rsidR="000B5AE3" w14:paraId="5758F65D" w14:textId="77777777" w:rsidTr="00EC3991">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EC3991">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EC3991">
        <w:tc>
          <w:tcPr>
            <w:tcW w:w="8290" w:type="dxa"/>
          </w:tcPr>
          <w:p w14:paraId="59E2AED6" w14:textId="77777777" w:rsidR="000B5AE3" w:rsidRPr="009D45F5" w:rsidRDefault="000B5AE3"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EC3991">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EC3991">
                  <w:pPr>
                    <w:ind w:firstLine="480"/>
                    <w:rPr>
                      <w:rFonts w:ascii="BiauKai" w:eastAsia="BiauKai" w:hAnsi="BiauKai" w:cs="BiauKai"/>
                      <w:b/>
                      <w:bCs/>
                      <w:color w:val="FF0000"/>
                    </w:rPr>
                  </w:pPr>
                </w:p>
              </w:tc>
            </w:tr>
            <w:tr w:rsidR="000B5AE3" w14:paraId="373C8F79" w14:textId="77777777" w:rsidTr="00EC3991">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EC3991">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EC3991">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EC3991">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EC3991">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EC3991">
                  <w:pPr>
                    <w:ind w:firstLine="480"/>
                    <w:rPr>
                      <w:rFonts w:ascii="BiauKai" w:eastAsia="BiauKai" w:hAnsi="BiauKai" w:cs="BiauKai"/>
                      <w:b/>
                      <w:bCs/>
                      <w:color w:val="FF0000"/>
                    </w:rPr>
                  </w:pPr>
                </w:p>
              </w:tc>
            </w:tr>
            <w:tr w:rsidR="00561A6F" w14:paraId="48461343" w14:textId="77777777" w:rsidTr="00EC3991">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EC3991">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EC3991">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EC3991">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EC3991">
                  <w:pPr>
                    <w:ind w:firstLine="480"/>
                    <w:rPr>
                      <w:rFonts w:ascii="BiauKai" w:eastAsia="BiauKai" w:hAnsi="BiauKai" w:cs="BiauKai"/>
                      <w:b/>
                      <w:bCs/>
                      <w:color w:val="FF0000"/>
                    </w:rPr>
                  </w:pPr>
                </w:p>
              </w:tc>
            </w:tr>
            <w:tr w:rsidR="00561A6F" w14:paraId="170C12E2" w14:textId="77777777" w:rsidTr="00EC3991">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EC3991">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EC3991">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EC3991">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EC3991">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EC3991">
                  <w:pPr>
                    <w:ind w:firstLine="480"/>
                    <w:rPr>
                      <w:rFonts w:ascii="BiauKai" w:eastAsia="BiauKai" w:hAnsi="BiauKai" w:cs="BiauKai"/>
                      <w:b/>
                      <w:bCs/>
                      <w:color w:val="FF0000"/>
                    </w:rPr>
                  </w:pPr>
                </w:p>
              </w:tc>
            </w:tr>
            <w:tr w:rsidR="00561A6F" w14:paraId="738481C4" w14:textId="77777777" w:rsidTr="00EC3991">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EC3991">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EC3991">
        <w:tc>
          <w:tcPr>
            <w:tcW w:w="8290" w:type="dxa"/>
          </w:tcPr>
          <w:p w14:paraId="4B3561DC" w14:textId="77777777" w:rsidR="00561A6F" w:rsidRPr="009B243A" w:rsidRDefault="00561A6F"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EC3991">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EC3991">
                  <w:pPr>
                    <w:ind w:firstLine="480"/>
                    <w:rPr>
                      <w:rFonts w:ascii="BiauKai" w:eastAsia="BiauKai" w:hAnsi="BiauKai" w:cs="BiauKai"/>
                      <w:b/>
                      <w:bCs/>
                      <w:color w:val="FF0000"/>
                    </w:rPr>
                  </w:pPr>
                </w:p>
              </w:tc>
            </w:tr>
            <w:tr w:rsidR="00561A6F" w14:paraId="72BDC611" w14:textId="77777777" w:rsidTr="00EC3991">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lastRenderedPageBreak/>
                    <w:t>3</w:t>
                  </w:r>
                  <w:r>
                    <w:rPr>
                      <w:rFonts w:ascii="BiauKai" w:eastAsia="BiauKai" w:hAnsi="BiauKai" w:cs="BiauKai" w:hint="eastAsia"/>
                      <w:color w:val="FF0000"/>
                    </w:rPr>
                    <w:t>分</w:t>
                  </w:r>
                </w:p>
              </w:tc>
            </w:tr>
            <w:tr w:rsidR="00561A6F" w14:paraId="3E1A0FB3" w14:textId="77777777" w:rsidTr="00EC3991">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EC3991">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EC3991">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EC3991">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EC3991">
                  <w:pPr>
                    <w:ind w:firstLine="480"/>
                    <w:rPr>
                      <w:rFonts w:ascii="BiauKai" w:eastAsia="BiauKai" w:hAnsi="BiauKai" w:cs="BiauKai"/>
                      <w:b/>
                      <w:bCs/>
                      <w:color w:val="FF0000"/>
                    </w:rPr>
                  </w:pPr>
                </w:p>
              </w:tc>
            </w:tr>
            <w:tr w:rsidR="00561A6F" w14:paraId="335ACE8E" w14:textId="77777777" w:rsidTr="00EC3991">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EC3991">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EC3991">
        <w:tc>
          <w:tcPr>
            <w:tcW w:w="8290" w:type="dxa"/>
          </w:tcPr>
          <w:p w14:paraId="61FAD372" w14:textId="77777777" w:rsidR="00561A6F" w:rsidRPr="00923E57" w:rsidRDefault="00561A6F"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EC3991">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EC3991">
                  <w:pPr>
                    <w:ind w:firstLine="480"/>
                    <w:rPr>
                      <w:rFonts w:ascii="BiauKai" w:eastAsia="BiauKai" w:hAnsi="BiauKai" w:cs="BiauKai"/>
                      <w:b/>
                      <w:bCs/>
                      <w:color w:val="FF0000"/>
                    </w:rPr>
                  </w:pPr>
                </w:p>
              </w:tc>
            </w:tr>
            <w:tr w:rsidR="00561A6F" w14:paraId="3FAE7B80" w14:textId="77777777" w:rsidTr="00EC3991">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EC3991">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EC3991">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lastRenderedPageBreak/>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EC3991">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EC3991">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EC3991">
                  <w:pPr>
                    <w:ind w:firstLine="480"/>
                    <w:rPr>
                      <w:rFonts w:ascii="BiauKai" w:eastAsia="BiauKai" w:hAnsi="BiauKai" w:cs="BiauKai"/>
                      <w:b/>
                      <w:bCs/>
                      <w:color w:val="FF0000"/>
                    </w:rPr>
                  </w:pPr>
                </w:p>
              </w:tc>
            </w:tr>
            <w:tr w:rsidR="00561A6F" w14:paraId="194A0A8F" w14:textId="77777777" w:rsidTr="00EC3991">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EC3991">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+97  (B)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EC3991">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EC3991">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EC3991">
                  <w:pPr>
                    <w:ind w:firstLine="480"/>
                    <w:rPr>
                      <w:rFonts w:ascii="BiauKai" w:eastAsia="BiauKai" w:hAnsi="BiauKai" w:cs="BiauKai"/>
                      <w:b/>
                      <w:bCs/>
                      <w:color w:val="FF0000"/>
                    </w:rPr>
                  </w:pPr>
                </w:p>
              </w:tc>
            </w:tr>
            <w:tr w:rsidR="00561A6F" w14:paraId="04BBEC35" w14:textId="77777777" w:rsidTr="00EC3991">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EC3991">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EC3991">
        <w:tc>
          <w:tcPr>
            <w:tcW w:w="8290" w:type="dxa"/>
          </w:tcPr>
          <w:p w14:paraId="4D2D1A2F" w14:textId="77777777" w:rsidR="00561A6F" w:rsidRPr="00D4455C" w:rsidRDefault="00561A6F" w:rsidP="00EC3991">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EC3991">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EC3991">
                  <w:pPr>
                    <w:ind w:firstLine="480"/>
                    <w:rPr>
                      <w:rFonts w:ascii="BiauKai" w:eastAsia="BiauKai" w:hAnsi="BiauKai" w:cs="BiauKai"/>
                      <w:b/>
                      <w:bCs/>
                      <w:color w:val="FF0000"/>
                    </w:rPr>
                  </w:pPr>
                </w:p>
              </w:tc>
            </w:tr>
            <w:tr w:rsidR="00561A6F" w14:paraId="2647361F" w14:textId="77777777" w:rsidTr="00EC3991">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EC3991">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EC3991">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82"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182"/>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EC3991">
        <w:tc>
          <w:tcPr>
            <w:tcW w:w="8290" w:type="dxa"/>
          </w:tcPr>
          <w:p w14:paraId="43927BB6" w14:textId="77777777" w:rsidR="00C562F4" w:rsidRPr="000328E1" w:rsidRDefault="00C562F4" w:rsidP="003E2B7B">
            <w:pPr>
              <w:ind w:firstLine="480"/>
            </w:pPr>
            <w:r w:rsidRPr="000328E1">
              <w:t>#include &lt;stdio.h&gt;</w:t>
            </w:r>
          </w:p>
          <w:p w14:paraId="65A0CD3B" w14:textId="77777777" w:rsidR="00C562F4" w:rsidRPr="000328E1" w:rsidRDefault="00C562F4" w:rsidP="003E2B7B">
            <w:pPr>
              <w:ind w:firstLine="480"/>
            </w:pPr>
            <w:r w:rsidRPr="000328E1">
              <w:t>float nn(float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int main() {</w:t>
            </w:r>
          </w:p>
          <w:p w14:paraId="698D76F8" w14:textId="77777777" w:rsidR="00C562F4" w:rsidRPr="000328E1" w:rsidRDefault="00C562F4" w:rsidP="003E2B7B">
            <w:pPr>
              <w:ind w:firstLine="480"/>
            </w:pPr>
            <w:r w:rsidRPr="000328E1">
              <w:tab/>
              <w:t>printf("%f\n",nn(1,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EC3991">
        <w:tc>
          <w:tcPr>
            <w:tcW w:w="8290" w:type="dxa"/>
          </w:tcPr>
          <w:p w14:paraId="1D2C2714" w14:textId="77777777" w:rsidR="00C562F4" w:rsidRDefault="00C562F4" w:rsidP="00EC3991">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EC3991">
        <w:tc>
          <w:tcPr>
            <w:tcW w:w="8290" w:type="dxa"/>
          </w:tcPr>
          <w:p w14:paraId="5FDF4FB8" w14:textId="77777777" w:rsidR="00C562F4" w:rsidRPr="000328E1" w:rsidRDefault="00C562F4" w:rsidP="003E2B7B">
            <w:pPr>
              <w:ind w:firstLine="480"/>
            </w:pPr>
            <w:r w:rsidRPr="000328E1">
              <w:t>#include &lt;stdio.h&gt;</w:t>
            </w:r>
          </w:p>
          <w:p w14:paraId="150232F1" w14:textId="77777777" w:rsidR="00C562F4" w:rsidRPr="000328E1" w:rsidRDefault="00C562F4" w:rsidP="003E2B7B">
            <w:pPr>
              <w:ind w:firstLine="480"/>
            </w:pPr>
            <w:r w:rsidRPr="000328E1">
              <w:lastRenderedPageBreak/>
              <w:t>float nn(float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t>for(_______________){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int main() {</w:t>
            </w:r>
          </w:p>
          <w:p w14:paraId="077C7592" w14:textId="77777777" w:rsidR="00C562F4" w:rsidRPr="000328E1" w:rsidRDefault="00C562F4" w:rsidP="003E2B7B">
            <w:pPr>
              <w:ind w:firstLine="480"/>
            </w:pPr>
            <w:r w:rsidRPr="000328E1">
              <w:tab/>
              <w:t>float a[]={1, 2};</w:t>
            </w:r>
          </w:p>
          <w:p w14:paraId="4CB70B53" w14:textId="77777777" w:rsidR="00C562F4" w:rsidRPr="000328E1" w:rsidRDefault="00C562F4" w:rsidP="003E2B7B">
            <w:pPr>
              <w:ind w:firstLine="480"/>
            </w:pPr>
            <w:r w:rsidRPr="000328E1">
              <w:tab/>
              <w:t>float b[]={1, 1};</w:t>
            </w:r>
          </w:p>
          <w:p w14:paraId="253A4C37" w14:textId="77777777" w:rsidR="00C562F4" w:rsidRPr="000328E1" w:rsidRDefault="00C562F4" w:rsidP="003E2B7B">
            <w:pPr>
              <w:ind w:firstLine="480"/>
            </w:pPr>
            <w:r w:rsidRPr="000328E1">
              <w:tab/>
              <w:t>float c[]={2, 3, 4};</w:t>
            </w:r>
          </w:p>
          <w:p w14:paraId="488AA462" w14:textId="77777777" w:rsidR="00C562F4" w:rsidRPr="000328E1" w:rsidRDefault="00C562F4" w:rsidP="003E2B7B">
            <w:pPr>
              <w:ind w:firstLine="480"/>
            </w:pPr>
            <w:r w:rsidRPr="000328E1">
              <w:tab/>
              <w:t>float d[]={3,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t>printf("%f\n",nn(a, b, 2));</w:t>
            </w:r>
          </w:p>
          <w:p w14:paraId="040C44F0" w14:textId="77777777" w:rsidR="00C562F4" w:rsidRPr="000328E1" w:rsidRDefault="00C562F4" w:rsidP="003E2B7B">
            <w:pPr>
              <w:ind w:firstLine="480"/>
            </w:pPr>
            <w:r w:rsidRPr="000328E1">
              <w:tab/>
              <w:t>printf("%f\n",nn(c,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EC3991">
        <w:tc>
          <w:tcPr>
            <w:tcW w:w="8290" w:type="dxa"/>
          </w:tcPr>
          <w:p w14:paraId="6C402124" w14:textId="77777777" w:rsidR="00C562F4" w:rsidRPr="00AA663F" w:rsidRDefault="00C562F4" w:rsidP="00EC3991">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EC3991">
        <w:tc>
          <w:tcPr>
            <w:tcW w:w="8290" w:type="dxa"/>
          </w:tcPr>
          <w:p w14:paraId="2A04FD70" w14:textId="77777777" w:rsidR="00C562F4" w:rsidRPr="00CF24C2" w:rsidRDefault="00C562F4" w:rsidP="003E2B7B">
            <w:pPr>
              <w:ind w:firstLine="480"/>
            </w:pPr>
            <w:r w:rsidRPr="00CF24C2">
              <w:t>#include &lt;stdio.h&gt;</w:t>
            </w:r>
          </w:p>
          <w:p w14:paraId="1C7B8948" w14:textId="77777777" w:rsidR="00C562F4" w:rsidRPr="00CF24C2" w:rsidRDefault="00C562F4" w:rsidP="003E2B7B">
            <w:pPr>
              <w:ind w:firstLine="480"/>
            </w:pPr>
            <w:r w:rsidRPr="00CF24C2">
              <w:t>float nn(float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int main()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t>nn(1, 2, 3, 1, 1, 1, 2, &amp;y, &amp;error);</w:t>
            </w:r>
          </w:p>
          <w:p w14:paraId="709A6712" w14:textId="77777777" w:rsidR="00C562F4" w:rsidRPr="00CF24C2" w:rsidRDefault="00C562F4" w:rsidP="003E2B7B">
            <w:pPr>
              <w:ind w:firstLine="480"/>
            </w:pPr>
            <w:r w:rsidRPr="00CF24C2">
              <w:tab/>
              <w:t>printf("%f, %f\n", y, error);</w:t>
            </w:r>
          </w:p>
          <w:p w14:paraId="6E710FCD" w14:textId="77777777" w:rsidR="00C562F4" w:rsidRPr="00CF24C2" w:rsidRDefault="00C562F4" w:rsidP="003E2B7B">
            <w:pPr>
              <w:ind w:firstLine="480"/>
            </w:pPr>
            <w:r w:rsidRPr="00CF24C2">
              <w:tab/>
              <w:t>nn(2,3,4,3,2,7,3, &amp;y, &amp;error);</w:t>
            </w:r>
          </w:p>
          <w:p w14:paraId="02782BD4" w14:textId="77777777" w:rsidR="00C562F4" w:rsidRPr="00CF24C2" w:rsidRDefault="00C562F4" w:rsidP="003E2B7B">
            <w:pPr>
              <w:ind w:firstLine="480"/>
            </w:pPr>
            <w:r w:rsidRPr="00CF24C2">
              <w:tab/>
              <w:t>printf("%f,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EC3991">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EC3991">
        <w:tc>
          <w:tcPr>
            <w:tcW w:w="8290" w:type="dxa"/>
          </w:tcPr>
          <w:p w14:paraId="4F5F3221" w14:textId="77777777" w:rsidR="00C562F4" w:rsidRPr="004059F8" w:rsidRDefault="00C562F4" w:rsidP="003E2B7B">
            <w:pPr>
              <w:ind w:firstLine="480"/>
            </w:pPr>
            <w:r w:rsidRPr="004059F8">
              <w:t>#include &lt;stdio.h&gt;</w:t>
            </w:r>
          </w:p>
          <w:p w14:paraId="12130531" w14:textId="77777777" w:rsidR="00C562F4" w:rsidRPr="004059F8" w:rsidRDefault="00C562F4" w:rsidP="003E2B7B">
            <w:pPr>
              <w:ind w:firstLine="480"/>
            </w:pPr>
            <w:r w:rsidRPr="004059F8">
              <w:t>float nn(float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int main() {</w:t>
            </w:r>
          </w:p>
          <w:p w14:paraId="139E7AF6" w14:textId="77777777" w:rsidR="00C562F4" w:rsidRPr="00446D12" w:rsidRDefault="00C562F4" w:rsidP="003E2B7B">
            <w:pPr>
              <w:ind w:firstLine="480"/>
            </w:pPr>
            <w:r>
              <w:rPr>
                <w:rFonts w:hint="eastAsia"/>
              </w:rPr>
              <w:t xml:space="preserve"> </w:t>
            </w:r>
            <w:r>
              <w:t xml:space="preserve">   </w:t>
            </w:r>
            <w:r w:rsidRPr="00446D12">
              <w:t>printf("%f\n",nn(1,2,3,2,10));</w:t>
            </w:r>
          </w:p>
          <w:p w14:paraId="41DFFAE5" w14:textId="77777777" w:rsidR="00C562F4" w:rsidRPr="004059F8" w:rsidRDefault="00C562F4" w:rsidP="003E2B7B">
            <w:pPr>
              <w:ind w:firstLine="480"/>
            </w:pPr>
            <w:r w:rsidRPr="00446D12">
              <w:t xml:space="preserve">  </w:t>
            </w:r>
            <w:r>
              <w:t xml:space="preserve">  </w:t>
            </w:r>
            <w:r w:rsidRPr="00446D12">
              <w:t>printf("%f\n",nn(4,2,3,3,2));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EC3991">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lastRenderedPageBreak/>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EC3991">
        <w:tc>
          <w:tcPr>
            <w:tcW w:w="8290" w:type="dxa"/>
          </w:tcPr>
          <w:p w14:paraId="76C316EB"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#include &lt;stdio.h&gt;</w:t>
            </w:r>
          </w:p>
          <w:p w14:paraId="35533799"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#include &lt;math.h&gt;</w:t>
            </w:r>
          </w:p>
          <w:p w14:paraId="5488B6BB" w14:textId="77777777" w:rsidR="003E2B7B" w:rsidRPr="00877A03" w:rsidRDefault="003E2B7B" w:rsidP="00EC3991">
            <w:pPr>
              <w:snapToGrid w:val="0"/>
              <w:ind w:firstLine="480"/>
              <w:rPr>
                <w:rFonts w:ascii="楷體-簡" w:eastAsia="楷體-簡" w:hAnsi="楷體-簡"/>
              </w:rPr>
            </w:pPr>
          </w:p>
          <w:p w14:paraId="1BD70F15"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int step(float X){</w:t>
            </w:r>
          </w:p>
          <w:p w14:paraId="246A68BB"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int sign(float X){</w:t>
            </w:r>
          </w:p>
          <w:p w14:paraId="4F0838E3"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float sigmoid(float X){</w:t>
            </w:r>
          </w:p>
          <w:p w14:paraId="433DB72F"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lastRenderedPageBreak/>
              <w:t>float linear(float X){</w:t>
            </w:r>
          </w:p>
          <w:p w14:paraId="73E66127"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EC3991">
            <w:pPr>
              <w:snapToGrid w:val="0"/>
              <w:ind w:firstLine="480"/>
              <w:rPr>
                <w:rFonts w:ascii="楷體-簡" w:eastAsia="楷體-簡" w:hAnsi="楷體-簡"/>
              </w:rPr>
            </w:pPr>
          </w:p>
          <w:p w14:paraId="0FFBBC38"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int main() {</w:t>
            </w:r>
          </w:p>
          <w:p w14:paraId="47705F2C"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 xml:space="preserve">  printf("%i\n",step(5));</w:t>
            </w:r>
          </w:p>
          <w:p w14:paraId="3D0008FB"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 xml:space="preserve">  printf("%i\n",sign(-7));</w:t>
            </w:r>
          </w:p>
          <w:p w14:paraId="45655189"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 xml:space="preserve">  printf("%f\n",sigmoid(7));</w:t>
            </w:r>
          </w:p>
          <w:p w14:paraId="5AF5D221"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 xml:space="preserve">  printf("%f\n",linear(3));</w:t>
            </w:r>
          </w:p>
          <w:p w14:paraId="238B2244" w14:textId="77777777" w:rsidR="003E2B7B" w:rsidRPr="00877A03" w:rsidRDefault="003E2B7B" w:rsidP="00EC3991">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EC3991">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EC3991">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83"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183"/>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lastRenderedPageBreak/>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EC3991">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EC3991">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EC3991">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EC3991">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EC3991">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(A) 4       (B)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EC3991">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EC3991">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EC3991">
                  <w:pPr>
                    <w:ind w:firstLine="480"/>
                    <w:rPr>
                      <w:rFonts w:ascii="BiauKai" w:eastAsia="BiauKai" w:hAnsi="BiauKai" w:cs="BiauKai"/>
                      <w:b/>
                      <w:bCs/>
                      <w:color w:val="FF0000"/>
                    </w:rPr>
                  </w:pPr>
                </w:p>
              </w:tc>
            </w:tr>
            <w:tr w:rsidR="00CB3D4A" w14:paraId="15192372" w14:textId="77777777" w:rsidTr="00EC3991">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EC3991">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EC3991">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EC3991">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EC3991">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EC3991">
                  <w:pPr>
                    <w:ind w:firstLine="480"/>
                    <w:rPr>
                      <w:rFonts w:ascii="BiauKai" w:eastAsia="BiauKai" w:hAnsi="BiauKai" w:cs="BiauKai"/>
                      <w:b/>
                      <w:bCs/>
                      <w:color w:val="FF0000"/>
                    </w:rPr>
                  </w:pPr>
                </w:p>
              </w:tc>
            </w:tr>
            <w:tr w:rsidR="00CB3D4A" w14:paraId="519502CE" w14:textId="77777777" w:rsidTr="00EC3991">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EC3991">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EC3991">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EC3991">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EC3991">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EC3991">
                  <w:pPr>
                    <w:ind w:firstLine="480"/>
                    <w:rPr>
                      <w:rFonts w:ascii="BiauKai" w:eastAsia="BiauKai" w:hAnsi="BiauKai" w:cs="BiauKai"/>
                      <w:b/>
                      <w:bCs/>
                      <w:color w:val="FF0000"/>
                    </w:rPr>
                  </w:pPr>
                </w:p>
              </w:tc>
            </w:tr>
            <w:tr w:rsidR="00CB3D4A" w14:paraId="0248237C" w14:textId="77777777" w:rsidTr="00EC3991">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EC3991">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EC3991">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EC3991">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EC3991">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EC3991">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EC3991">
                  <w:pPr>
                    <w:ind w:firstLine="480"/>
                    <w:rPr>
                      <w:rFonts w:ascii="BiauKai" w:eastAsia="BiauKai" w:hAnsi="BiauKai" w:cs="BiauKai"/>
                      <w:b/>
                      <w:bCs/>
                      <w:color w:val="FF0000"/>
                    </w:rPr>
                  </w:pPr>
                </w:p>
              </w:tc>
            </w:tr>
            <w:tr w:rsidR="00CB3D4A" w14:paraId="7E04021E" w14:textId="77777777" w:rsidTr="00EC3991">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EC3991">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EC3991">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EC3991">
        <w:tc>
          <w:tcPr>
            <w:tcW w:w="8290" w:type="dxa"/>
          </w:tcPr>
          <w:p w14:paraId="7A853F8A" w14:textId="77777777" w:rsidR="00277BC6" w:rsidRPr="00DB3AE8" w:rsidRDefault="00277BC6" w:rsidP="00EC3991">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EC3991">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EC3991">
                  <w:pPr>
                    <w:ind w:firstLine="480"/>
                    <w:rPr>
                      <w:rFonts w:ascii="BiauKai" w:eastAsia="BiauKai" w:hAnsi="BiauKai" w:cs="BiauKai"/>
                      <w:b/>
                      <w:bCs/>
                      <w:color w:val="FF0000"/>
                    </w:rPr>
                  </w:pPr>
                </w:p>
              </w:tc>
            </w:tr>
            <w:tr w:rsidR="00277BC6" w14:paraId="16116996" w14:textId="77777777" w:rsidTr="00EC3991">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EC3991">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EC3991">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lastRenderedPageBreak/>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EC3991">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EC3991">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EC3991">
                  <w:pPr>
                    <w:ind w:firstLine="480"/>
                    <w:rPr>
                      <w:rFonts w:ascii="BiauKai" w:eastAsia="BiauKai" w:hAnsi="BiauKai" w:cs="BiauKai"/>
                      <w:b/>
                      <w:bCs/>
                      <w:color w:val="FF0000"/>
                    </w:rPr>
                  </w:pPr>
                </w:p>
              </w:tc>
            </w:tr>
            <w:tr w:rsidR="00277BC6" w14:paraId="19CEF4B7" w14:textId="77777777" w:rsidTr="00EC3991">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EC3991">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EC3991">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EC3991">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lastRenderedPageBreak/>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EC3991">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EC3991">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EC3991">
                  <w:pPr>
                    <w:ind w:firstLine="480"/>
                    <w:rPr>
                      <w:rFonts w:ascii="BiauKai" w:eastAsia="BiauKai" w:hAnsi="BiauKai" w:cs="BiauKai"/>
                      <w:b/>
                      <w:bCs/>
                      <w:color w:val="FF0000"/>
                    </w:rPr>
                  </w:pPr>
                </w:p>
              </w:tc>
            </w:tr>
            <w:tr w:rsidR="00277BC6" w14:paraId="7C15026A" w14:textId="77777777" w:rsidTr="00EC3991">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EC3991">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EC3991">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EC3991">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19D0031D" w14:textId="77777777" w:rsidR="00277BC6" w:rsidRPr="00C57F73" w:rsidRDefault="00277BC6" w:rsidP="00EC3991">
            <w:pPr>
              <w:ind w:firstLine="480"/>
              <w:rPr>
                <w:rFonts w:ascii="BiauKai" w:eastAsia="BiauKai" w:hAnsi="BiauKai" w:cs="BiauKai"/>
                <w:b/>
                <w:bCs/>
                <w:color w:val="FF0000"/>
              </w:rPr>
            </w:pPr>
          </w:p>
        </w:tc>
      </w:tr>
      <w:tr w:rsidR="00277BC6" w14:paraId="4ADBD142" w14:textId="77777777" w:rsidTr="00EC3991">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EC3991">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EC3991">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EC3991">
                  <w:pPr>
                    <w:ind w:firstLine="480"/>
                    <w:rPr>
                      <w:rFonts w:ascii="BiauKai" w:eastAsia="BiauKai" w:hAnsi="BiauKai" w:cs="BiauKai"/>
                      <w:b/>
                      <w:bCs/>
                      <w:color w:val="FF0000"/>
                    </w:rPr>
                  </w:pPr>
                </w:p>
              </w:tc>
            </w:tr>
            <w:tr w:rsidR="00277BC6" w14:paraId="78B35F50" w14:textId="77777777" w:rsidTr="00EC3991">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EC3991">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EC3991">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lastRenderedPageBreak/>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EC3991">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EC3991">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EC3991">
                  <w:pPr>
                    <w:ind w:firstLine="480"/>
                    <w:rPr>
                      <w:rFonts w:ascii="BiauKai" w:eastAsia="BiauKai" w:hAnsi="BiauKai" w:cs="BiauKai"/>
                      <w:b/>
                      <w:bCs/>
                      <w:color w:val="FF0000"/>
                    </w:rPr>
                  </w:pPr>
                </w:p>
              </w:tc>
            </w:tr>
            <w:tr w:rsidR="00052A18" w14:paraId="30C876F7" w14:textId="77777777" w:rsidTr="00EC3991">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EC3991">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EC3991">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84" w:name="_Toc107083481"/>
      <w:r>
        <w:rPr>
          <w:rFonts w:hint="eastAsia"/>
        </w:rPr>
        <w:lastRenderedPageBreak/>
        <w:t>附錄四</w:t>
      </w:r>
      <w:r>
        <w:rPr>
          <w:rFonts w:hint="eastAsia"/>
        </w:rPr>
        <w:t xml:space="preserve"> </w:t>
      </w:r>
      <w:r>
        <w:rPr>
          <w:rFonts w:hint="eastAsia"/>
        </w:rPr>
        <w:t>人工智慧概念前測</w:t>
      </w:r>
      <w:bookmarkEnd w:id="184"/>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EC3991">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EC3991">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EC3991">
            <w:pPr>
              <w:ind w:firstLine="480"/>
              <w:rPr>
                <w:rFonts w:ascii="BiauKai" w:eastAsia="BiauKai" w:hAnsi="BiauKai" w:cs="BiauKai"/>
                <w:b/>
                <w:bCs/>
                <w:color w:val="FF0000"/>
              </w:rPr>
            </w:pPr>
          </w:p>
        </w:tc>
      </w:tr>
      <w:tr w:rsidR="00E94B98" w14:paraId="40FCC93E" w14:textId="77777777" w:rsidTr="00EC3991">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EC3991">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EC3991">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EC3991">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EC3991">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lastRenderedPageBreak/>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EC3991">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EC3991">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EC3991">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r>
      <w:tr w:rsidR="00E94B98" w14:paraId="5FE0664F" w14:textId="77777777" w:rsidTr="00EC3991">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EC3991">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EC3991">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lastRenderedPageBreak/>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EC3991">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EC3991">
            <w:pPr>
              <w:ind w:firstLine="480"/>
              <w:rPr>
                <w:rFonts w:ascii="BiauKai" w:eastAsia="BiauKai" w:hAnsi="BiauKai" w:cs="BiauKai"/>
                <w:b/>
                <w:bCs/>
                <w:color w:val="FF0000"/>
              </w:rPr>
            </w:pPr>
          </w:p>
        </w:tc>
      </w:tr>
      <w:tr w:rsidR="00E94B98" w14:paraId="0945F477" w14:textId="77777777" w:rsidTr="00EC3991">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EC3991">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EC3991">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lastRenderedPageBreak/>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EC3991">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EC3991">
            <w:pPr>
              <w:ind w:firstLine="480"/>
              <w:rPr>
                <w:rFonts w:ascii="BiauKai" w:eastAsia="BiauKai" w:hAnsi="BiauKai" w:cs="BiauKai"/>
                <w:b/>
                <w:bCs/>
                <w:color w:val="FF0000"/>
              </w:rPr>
            </w:pPr>
          </w:p>
        </w:tc>
      </w:tr>
      <w:tr w:rsidR="00E94B98" w14:paraId="6D6D7CA6" w14:textId="77777777" w:rsidTr="00EC3991">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EC3991">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EC3991">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lastRenderedPageBreak/>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EC3991">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45" w:type="dxa"/>
          </w:tcPr>
          <w:p w14:paraId="13DA48D6" w14:textId="77777777" w:rsidR="00E94B98" w:rsidRPr="00C57F73" w:rsidRDefault="00E94B98" w:rsidP="00EC3991">
            <w:pPr>
              <w:ind w:firstLine="480"/>
              <w:rPr>
                <w:rFonts w:ascii="BiauKai" w:eastAsia="BiauKai" w:hAnsi="BiauKai" w:cs="BiauKai"/>
                <w:b/>
                <w:bCs/>
                <w:color w:val="FF0000"/>
              </w:rPr>
            </w:pPr>
          </w:p>
        </w:tc>
      </w:tr>
      <w:tr w:rsidR="00E94B98" w14:paraId="61551B3E" w14:textId="77777777" w:rsidTr="00EC3991">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EC3991">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EC3991">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EC3991">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lastRenderedPageBreak/>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EC3991">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EC3991">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EC3991">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EC3991">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EC3991">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EC3991">
            <w:pPr>
              <w:ind w:firstLine="480"/>
              <w:rPr>
                <w:rFonts w:ascii="BiauKai" w:eastAsia="BiauKai" w:hAnsi="BiauKai" w:cs="BiauKai"/>
                <w:b/>
                <w:bCs/>
                <w:color w:val="FF0000"/>
              </w:rPr>
            </w:pPr>
          </w:p>
        </w:tc>
      </w:tr>
      <w:tr w:rsidR="00E94B98" w14:paraId="70CB73E2" w14:textId="77777777" w:rsidTr="00EC3991">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EC3991">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EC3991">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EC3991">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85" w:name="_Toc107083482"/>
      <w:r>
        <w:rPr>
          <w:rFonts w:hint="eastAsia"/>
        </w:rPr>
        <w:lastRenderedPageBreak/>
        <w:t>附錄五</w:t>
      </w:r>
      <w:r>
        <w:rPr>
          <w:rFonts w:hint="eastAsia"/>
        </w:rPr>
        <w:t xml:space="preserve"> </w:t>
      </w:r>
      <w:r>
        <w:rPr>
          <w:rFonts w:hint="eastAsia"/>
        </w:rPr>
        <w:t>人工智慧概念後測</w:t>
      </w:r>
      <w:bookmarkEnd w:id="185"/>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EC3991">
        <w:tc>
          <w:tcPr>
            <w:tcW w:w="9019" w:type="dxa"/>
          </w:tcPr>
          <w:p w14:paraId="786D1B7B" w14:textId="77777777" w:rsidR="00954B45" w:rsidRPr="00D8410F" w:rsidRDefault="00954B45" w:rsidP="00EC3991">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EC3991">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EC3991">
                  <w:pPr>
                    <w:ind w:firstLine="480"/>
                    <w:rPr>
                      <w:rFonts w:ascii="BiauKai" w:eastAsia="BiauKai" w:hAnsi="BiauKai" w:cs="BiauKai"/>
                      <w:b/>
                      <w:bCs/>
                      <w:color w:val="FF0000"/>
                    </w:rPr>
                  </w:pPr>
                </w:p>
              </w:tc>
            </w:tr>
            <w:tr w:rsidR="00954B45" w14:paraId="7055CF21" w14:textId="77777777" w:rsidTr="00EC3991">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EC3991">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EC3991">
        <w:tc>
          <w:tcPr>
            <w:tcW w:w="9019" w:type="dxa"/>
          </w:tcPr>
          <w:p w14:paraId="07855627" w14:textId="77777777" w:rsidR="00954B45" w:rsidRDefault="00954B45" w:rsidP="00EC3991">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EC3991">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EC3991">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EC3991">
                  <w:pPr>
                    <w:ind w:firstLine="480"/>
                    <w:rPr>
                      <w:rFonts w:ascii="BiauKai" w:eastAsia="BiauKai" w:hAnsi="BiauKai" w:cs="BiauKai"/>
                      <w:b/>
                      <w:bCs/>
                      <w:color w:val="FF0000"/>
                    </w:rPr>
                  </w:pPr>
                </w:p>
              </w:tc>
            </w:tr>
            <w:tr w:rsidR="00954B45" w14:paraId="29CE99A7" w14:textId="77777777" w:rsidTr="00EC3991">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EC3991">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EC3991">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EC3991">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EC3991">
                  <w:pPr>
                    <w:ind w:firstLine="480"/>
                    <w:rPr>
                      <w:rFonts w:ascii="BiauKai" w:eastAsia="BiauKai" w:hAnsi="BiauKai" w:cs="BiauKai"/>
                      <w:b/>
                      <w:bCs/>
                      <w:color w:val="FF0000"/>
                    </w:rPr>
                  </w:pPr>
                </w:p>
              </w:tc>
            </w:tr>
            <w:tr w:rsidR="00954B45" w14:paraId="028287F7" w14:textId="77777777" w:rsidTr="00EC3991">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lastRenderedPageBreak/>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EC3991">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EC3991">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EC3991">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EC3991">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EC3991">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lastRenderedPageBreak/>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EC3991">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EC3991">
                  <w:pPr>
                    <w:ind w:firstLine="480"/>
                    <w:rPr>
                      <w:rFonts w:ascii="BiauKai" w:eastAsia="BiauKai" w:hAnsi="BiauKai" w:cs="BiauKai"/>
                      <w:b/>
                      <w:bCs/>
                      <w:color w:val="FF0000"/>
                    </w:rPr>
                  </w:pPr>
                </w:p>
              </w:tc>
            </w:tr>
            <w:tr w:rsidR="00954B45" w14:paraId="0B91954D" w14:textId="77777777" w:rsidTr="00EC3991">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EC3991">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EC3991">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EC3991">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EC3991">
        <w:tc>
          <w:tcPr>
            <w:tcW w:w="9019" w:type="dxa"/>
          </w:tcPr>
          <w:p w14:paraId="5A8AE066" w14:textId="77777777" w:rsidR="00954B45" w:rsidRDefault="00954B45" w:rsidP="00EC3991">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EC3991">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EC3991">
            <w:pPr>
              <w:ind w:firstLine="480"/>
              <w:rPr>
                <w:rFonts w:ascii="BiauKai" w:eastAsia="BiauKai" w:hAnsi="BiauKai" w:cs="BiauKai"/>
                <w:color w:val="FF0000"/>
              </w:rPr>
            </w:pPr>
            <w:r>
              <w:rPr>
                <w:rFonts w:ascii="BiauKai" w:eastAsia="BiauKai" w:hAnsi="BiauKai" w:cs="BiauKai" w:hint="eastAsia"/>
                <w:color w:val="FF0000"/>
              </w:rPr>
              <w:lastRenderedPageBreak/>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EC3991">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EC3991">
                  <w:pPr>
                    <w:ind w:firstLine="480"/>
                    <w:rPr>
                      <w:rFonts w:ascii="BiauKai" w:eastAsia="BiauKai" w:hAnsi="BiauKai" w:cs="BiauKai"/>
                      <w:b/>
                      <w:bCs/>
                      <w:color w:val="FF0000"/>
                    </w:rPr>
                  </w:pPr>
                </w:p>
              </w:tc>
            </w:tr>
            <w:tr w:rsidR="00954B45" w14:paraId="2E604A2B" w14:textId="77777777" w:rsidTr="00EC3991">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EC3991">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lastRenderedPageBreak/>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EC3991">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EC3991">
        <w:tc>
          <w:tcPr>
            <w:tcW w:w="1512" w:type="dxa"/>
          </w:tcPr>
          <w:p w14:paraId="08A26F97" w14:textId="77777777" w:rsidR="00954B45" w:rsidRPr="009F798F" w:rsidRDefault="00954B45" w:rsidP="00EC3991">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EC3991">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EC3991">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EC3991">
        <w:tc>
          <w:tcPr>
            <w:tcW w:w="1512" w:type="dxa"/>
          </w:tcPr>
          <w:p w14:paraId="64D3E35B"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EC3991">
        <w:tc>
          <w:tcPr>
            <w:tcW w:w="1512" w:type="dxa"/>
          </w:tcPr>
          <w:p w14:paraId="7E9FD2C7"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EC3991">
        <w:tc>
          <w:tcPr>
            <w:tcW w:w="1512" w:type="dxa"/>
          </w:tcPr>
          <w:p w14:paraId="2D7E75A2"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EC3991">
        <w:tc>
          <w:tcPr>
            <w:tcW w:w="1512" w:type="dxa"/>
          </w:tcPr>
          <w:p w14:paraId="46476D96"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EC3991">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EC3991">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lastRenderedPageBreak/>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2.7</w:t>
            </w:r>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EC3991">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EC3991">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51AB1760" w14:textId="77777777" w:rsidR="00954B45" w:rsidRPr="004375FD" w:rsidRDefault="00954B45" w:rsidP="00EC3991">
                  <w:pPr>
                    <w:ind w:firstLine="480"/>
                    <w:rPr>
                      <w:rFonts w:ascii="BiauKai" w:eastAsia="BiauKai" w:hAnsi="BiauKai" w:cs="BiauKai"/>
                      <w:b/>
                      <w:bCs/>
                      <w:color w:val="FF0000"/>
                    </w:rPr>
                  </w:pPr>
                </w:p>
              </w:tc>
            </w:tr>
            <w:tr w:rsidR="00954B45" w14:paraId="204F89C5" w14:textId="77777777" w:rsidTr="00EC3991">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EC3991">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EC3991">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EC3991">
            <w:pPr>
              <w:ind w:firstLine="480"/>
              <w:rPr>
                <w:rFonts w:ascii="BiauKai" w:eastAsia="BiauKai" w:hAnsi="BiauKai" w:cs="BiauKai"/>
                <w:color w:val="FF0000"/>
              </w:rPr>
            </w:pPr>
          </w:p>
          <w:p w14:paraId="18D61D04" w14:textId="77777777" w:rsidR="00954B45" w:rsidRDefault="00954B45" w:rsidP="00EC3991">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86" w:name="_Toc107083483"/>
      <w:r>
        <w:rPr>
          <w:rFonts w:hint="eastAsia"/>
        </w:rPr>
        <w:lastRenderedPageBreak/>
        <w:t>附錄六</w:t>
      </w:r>
      <w:r>
        <w:rPr>
          <w:rFonts w:hint="eastAsia"/>
        </w:rPr>
        <w:t xml:space="preserve"> </w:t>
      </w:r>
      <w:r>
        <w:rPr>
          <w:rFonts w:hint="eastAsia"/>
        </w:rPr>
        <w:t>專題實作</w:t>
      </w:r>
      <w:bookmarkEnd w:id="186"/>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EC3991">
        <w:tc>
          <w:tcPr>
            <w:tcW w:w="8290" w:type="dxa"/>
          </w:tcPr>
          <w:p w14:paraId="714C830F" w14:textId="77777777" w:rsidR="0029649C" w:rsidRPr="00C73563" w:rsidRDefault="0029649C" w:rsidP="00EC3991">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EC3991">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EC3991">
        <w:tc>
          <w:tcPr>
            <w:tcW w:w="8290" w:type="dxa"/>
          </w:tcPr>
          <w:p w14:paraId="7624A50B" w14:textId="77777777" w:rsidR="0029649C" w:rsidRPr="008240D5" w:rsidRDefault="0029649C" w:rsidP="00EC3991">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EC3991">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EC3991">
        <w:tc>
          <w:tcPr>
            <w:tcW w:w="8290" w:type="dxa"/>
          </w:tcPr>
          <w:p w14:paraId="1FC875CA" w14:textId="77777777" w:rsidR="0029649C" w:rsidRDefault="0029649C" w:rsidP="00EC3991">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r>
        <w:t>nn</w:t>
      </w:r>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EC3991">
        <w:tc>
          <w:tcPr>
            <w:tcW w:w="8290" w:type="dxa"/>
          </w:tcPr>
          <w:p w14:paraId="6BA7C106" w14:textId="77777777" w:rsidR="0029649C" w:rsidRDefault="0029649C" w:rsidP="00EC3991">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EC3991">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EC3991">
        <w:tc>
          <w:tcPr>
            <w:tcW w:w="8290" w:type="dxa"/>
          </w:tcPr>
          <w:p w14:paraId="3D19F40F" w14:textId="77777777" w:rsidR="0029649C" w:rsidRDefault="0029649C" w:rsidP="00EC3991">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EC3991">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EC3991">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EC3991">
        <w:tc>
          <w:tcPr>
            <w:tcW w:w="8290" w:type="dxa"/>
          </w:tcPr>
          <w:p w14:paraId="51E9F3D8" w14:textId="77777777" w:rsidR="0029649C" w:rsidRDefault="0029649C" w:rsidP="00EC3991">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EC3991">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r w:rsidRPr="00C51DA8">
        <w:rPr>
          <w:rFonts w:ascii="楷體-簡" w:eastAsia="楷體-簡" w:hAnsi="楷體-簡"/>
          <w:b/>
          <w:bCs/>
          <w:highlight w:val="yellow"/>
        </w:rPr>
        <w:t>nn</w:t>
      </w:r>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EC3991">
        <w:tc>
          <w:tcPr>
            <w:tcW w:w="8290" w:type="dxa"/>
          </w:tcPr>
          <w:p w14:paraId="15A6E6F1" w14:textId="77777777" w:rsidR="0029649C" w:rsidRDefault="0029649C" w:rsidP="00EC3991">
            <w:pPr>
              <w:snapToGrid w:val="0"/>
              <w:ind w:firstLine="480"/>
              <w:rPr>
                <w:rFonts w:ascii="楷體-簡" w:eastAsia="楷體-簡" w:hAnsi="楷體-簡"/>
                <w:b/>
                <w:bCs/>
              </w:rPr>
            </w:pPr>
            <w:r>
              <w:rPr>
                <w:rFonts w:ascii="楷體-簡" w:eastAsia="楷體-簡" w:hAnsi="楷體-簡"/>
                <w:b/>
                <w:bCs/>
                <w:noProof/>
              </w:rPr>
              <w:lastRenderedPageBreak/>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EC3991">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EC3991">
                  <w:pPr>
                    <w:ind w:firstLine="480"/>
                    <w:rPr>
                      <w:rFonts w:ascii="BiauKai" w:eastAsia="BiauKai" w:hAnsi="BiauKai" w:cs="BiauKai"/>
                      <w:b/>
                      <w:bCs/>
                      <w:color w:val="FF0000"/>
                    </w:rPr>
                  </w:pPr>
                </w:p>
              </w:tc>
            </w:tr>
            <w:tr w:rsidR="0029649C" w14:paraId="529409DB" w14:textId="77777777" w:rsidTr="00EC3991">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EC3991">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r w:rsidRPr="00A93DEB">
        <w:rPr>
          <w:rFonts w:ascii="楷體-簡" w:eastAsia="楷體-簡" w:hAnsi="楷體-簡"/>
          <w:b/>
          <w:bCs/>
          <w:highlight w:val="yellow"/>
        </w:rPr>
        <w:t>nn</w:t>
      </w:r>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EC3991">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r w:rsidRPr="0029649C">
              <w:rPr>
                <w:color w:val="FF0000"/>
              </w:rPr>
              <w:t>nn</w:t>
            </w:r>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EC3991">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EC3991">
                  <w:pPr>
                    <w:ind w:firstLine="480"/>
                    <w:rPr>
                      <w:rFonts w:ascii="BiauKai" w:eastAsia="BiauKai" w:hAnsi="BiauKai" w:cs="BiauKai"/>
                      <w:b/>
                      <w:bCs/>
                      <w:color w:val="FF0000"/>
                    </w:rPr>
                  </w:pPr>
                </w:p>
              </w:tc>
            </w:tr>
            <w:tr w:rsidR="0029649C" w14:paraId="16A37ED7" w14:textId="77777777" w:rsidTr="00EC3991">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EC3991">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EC3991">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EC3991">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EC3991">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EC3991">
        <w:tc>
          <w:tcPr>
            <w:tcW w:w="8290" w:type="dxa"/>
          </w:tcPr>
          <w:p w14:paraId="5F14AEA3" w14:textId="77777777" w:rsidR="0029649C" w:rsidRPr="009A49BA" w:rsidRDefault="0029649C" w:rsidP="00EC3991">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EC3991">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EC3991">
        <w:tc>
          <w:tcPr>
            <w:tcW w:w="8290" w:type="dxa"/>
          </w:tcPr>
          <w:p w14:paraId="66854A6E" w14:textId="77777777" w:rsidR="0029649C" w:rsidRPr="007A7C6F" w:rsidRDefault="0029649C" w:rsidP="00EC3991">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EC3991">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EC3991">
        <w:tc>
          <w:tcPr>
            <w:tcW w:w="8290" w:type="dxa"/>
          </w:tcPr>
          <w:p w14:paraId="55D08F6F" w14:textId="77777777" w:rsidR="0029649C" w:rsidRDefault="0029649C" w:rsidP="00EC3991">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EC3991">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EC3991">
                  <w:pPr>
                    <w:ind w:firstLine="480"/>
                    <w:rPr>
                      <w:rFonts w:ascii="BiauKai" w:eastAsia="BiauKai" w:hAnsi="BiauKai" w:cs="BiauKai"/>
                      <w:b/>
                      <w:bCs/>
                      <w:color w:val="FF0000"/>
                    </w:rPr>
                  </w:pPr>
                </w:p>
              </w:tc>
            </w:tr>
            <w:tr w:rsidR="0029649C" w14:paraId="36C00293" w14:textId="77777777" w:rsidTr="00EC3991">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EC3991">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EC3991">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EC3991">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EC3991">
                  <w:pPr>
                    <w:ind w:firstLine="480"/>
                    <w:rPr>
                      <w:rFonts w:ascii="BiauKai" w:eastAsia="BiauKai" w:hAnsi="BiauKai" w:cs="BiauKai"/>
                      <w:b/>
                      <w:bCs/>
                      <w:color w:val="FF0000"/>
                    </w:rPr>
                  </w:pPr>
                </w:p>
              </w:tc>
            </w:tr>
            <w:tr w:rsidR="0029649C" w14:paraId="7052B07C" w14:textId="77777777" w:rsidTr="00EC3991">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EC3991">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EC3991">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r w:rsidRPr="00D61A07">
        <w:rPr>
          <w:rFonts w:ascii="楷體-簡" w:eastAsia="楷體-簡" w:hAnsi="楷體-簡"/>
          <w:b/>
          <w:bCs/>
          <w:shd w:val="pct15" w:color="auto" w:fill="FFFFFF"/>
        </w:rPr>
        <w:t>nn</w:t>
      </w:r>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EC3991">
        <w:tc>
          <w:tcPr>
            <w:tcW w:w="8290" w:type="dxa"/>
          </w:tcPr>
          <w:p w14:paraId="12F46B8C" w14:textId="77777777" w:rsidR="0029649C" w:rsidRDefault="0029649C" w:rsidP="00EC3991">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EC3991">
        <w:tc>
          <w:tcPr>
            <w:tcW w:w="8290" w:type="dxa"/>
          </w:tcPr>
          <w:p w14:paraId="2B0FBFED" w14:textId="77777777" w:rsidR="0029649C" w:rsidRPr="00386958" w:rsidRDefault="0029649C" w:rsidP="00EC3991">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EC3991">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EC3991">
        <w:tc>
          <w:tcPr>
            <w:tcW w:w="8290" w:type="dxa"/>
          </w:tcPr>
          <w:p w14:paraId="45302999" w14:textId="77777777" w:rsidR="0029649C" w:rsidRPr="002A0146" w:rsidRDefault="0029649C" w:rsidP="00EC3991">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EC3991">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EC3991">
        <w:tc>
          <w:tcPr>
            <w:tcW w:w="8290" w:type="dxa"/>
          </w:tcPr>
          <w:p w14:paraId="6C09DB12" w14:textId="77777777" w:rsidR="0029649C" w:rsidRDefault="0029649C" w:rsidP="00EC3991">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EC3991">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r w:rsidRPr="000B6335">
        <w:t>new_w</w:t>
      </w:r>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EC3991">
        <w:tc>
          <w:tcPr>
            <w:tcW w:w="8290" w:type="dxa"/>
          </w:tcPr>
          <w:p w14:paraId="103A3FA6" w14:textId="77777777" w:rsidR="0029649C" w:rsidRDefault="0029649C" w:rsidP="00EC3991">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EC3991">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EC3991">
        <w:tc>
          <w:tcPr>
            <w:tcW w:w="8290" w:type="dxa"/>
          </w:tcPr>
          <w:p w14:paraId="62B1B87E" w14:textId="77777777" w:rsidR="0029649C" w:rsidRDefault="0029649C" w:rsidP="00EC3991">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EC3991">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EC3991">
                  <w:pPr>
                    <w:ind w:firstLine="480"/>
                    <w:rPr>
                      <w:rFonts w:ascii="BiauKai" w:eastAsia="BiauKai" w:hAnsi="BiauKai" w:cs="BiauKai"/>
                      <w:b/>
                      <w:bCs/>
                      <w:color w:val="FF0000"/>
                    </w:rPr>
                  </w:pPr>
                </w:p>
              </w:tc>
            </w:tr>
            <w:tr w:rsidR="0029649C" w14:paraId="5323BFBF" w14:textId="77777777" w:rsidTr="00EC3991">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EC3991">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EC3991">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r w:rsidRPr="0029649C">
              <w:rPr>
                <w:color w:val="FF0000"/>
              </w:rPr>
              <w:t>nn_step</w:t>
            </w:r>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r w:rsidRPr="0029649C">
              <w:rPr>
                <w:color w:val="FF0000"/>
              </w:rPr>
              <w:t>new</w:t>
            </w:r>
            <w:r w:rsidRPr="0029649C">
              <w:rPr>
                <w:rFonts w:hint="eastAsia"/>
                <w:color w:val="FF0000"/>
              </w:rPr>
              <w:t>_</w:t>
            </w:r>
            <w:r w:rsidRPr="0029649C">
              <w:rPr>
                <w:color w:val="FF0000"/>
              </w:rPr>
              <w:t>w</w:t>
            </w:r>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EC3991">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EC3991">
                  <w:pPr>
                    <w:ind w:firstLine="480"/>
                    <w:rPr>
                      <w:rFonts w:ascii="BiauKai" w:eastAsia="BiauKai" w:hAnsi="BiauKai" w:cs="BiauKai"/>
                      <w:b/>
                      <w:bCs/>
                      <w:color w:val="FF0000"/>
                    </w:rPr>
                  </w:pPr>
                </w:p>
              </w:tc>
            </w:tr>
            <w:tr w:rsidR="0029649C" w14:paraId="6619D049" w14:textId="77777777" w:rsidTr="00EC3991">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EC3991">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r>
                    <w:rPr>
                      <w:rFonts w:ascii="BiauKai" w:eastAsia="BiauKai" w:hAnsi="BiauKai" w:cs="BiauKai"/>
                      <w:color w:val="FF0000"/>
                    </w:rPr>
                    <w:t>nn_step</w:t>
                  </w:r>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EC3991">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EC3991">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EC3991">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EC3991">
        <w:tc>
          <w:tcPr>
            <w:tcW w:w="8290" w:type="dxa"/>
          </w:tcPr>
          <w:p w14:paraId="440CAB30" w14:textId="77777777" w:rsidR="0029649C" w:rsidRPr="00C329F6" w:rsidRDefault="0029649C" w:rsidP="00EC3991">
            <w:pPr>
              <w:snapToGrid w:val="0"/>
              <w:ind w:firstLine="480"/>
              <w:rPr>
                <w:rFonts w:ascii="Cambria Math" w:eastAsia="楷體-簡" w:hAnsi="Cambria Math"/>
                <w:b/>
                <w:bCs/>
              </w:rPr>
            </w:pPr>
            <w:r w:rsidRPr="00C329F6">
              <w:rPr>
                <w:rFonts w:ascii="Cambria Math" w:eastAsia="楷體-簡" w:hAnsi="Cambria Math" w:hint="eastAsia"/>
                <w:b/>
                <w:bCs/>
              </w:rPr>
              <w:lastRenderedPageBreak/>
              <w:t>程式碼：</w:t>
            </w:r>
          </w:p>
          <w:p w14:paraId="35103A03" w14:textId="77777777" w:rsidR="0029649C" w:rsidRDefault="0029649C" w:rsidP="00EC3991">
            <w:pPr>
              <w:snapToGrid w:val="0"/>
              <w:ind w:firstLine="480"/>
              <w:rPr>
                <w:rFonts w:ascii="Cambria Math" w:eastAsia="楷體-簡" w:hAnsi="Cambria Math"/>
              </w:rPr>
            </w:pPr>
            <w:r w:rsidRPr="00C329F6">
              <w:rPr>
                <w:rFonts w:ascii="Cambria Math" w:eastAsia="楷體-簡" w:hAnsi="Cambria Math"/>
                <w:noProof/>
              </w:rPr>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r>
        <w:t>i</w:t>
      </w:r>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EC3991">
        <w:tc>
          <w:tcPr>
            <w:tcW w:w="8290" w:type="dxa"/>
          </w:tcPr>
          <w:p w14:paraId="61A45191" w14:textId="77777777" w:rsidR="0029649C" w:rsidRDefault="0029649C" w:rsidP="00EC3991">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EC3991">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EC3991">
        <w:tc>
          <w:tcPr>
            <w:tcW w:w="8290" w:type="dxa"/>
          </w:tcPr>
          <w:p w14:paraId="46AB6815" w14:textId="77777777" w:rsidR="0029649C" w:rsidRPr="00C329F6" w:rsidRDefault="0029649C" w:rsidP="00EC3991">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EC3991">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EC3991">
        <w:tc>
          <w:tcPr>
            <w:tcW w:w="8290" w:type="dxa"/>
          </w:tcPr>
          <w:p w14:paraId="21A10641" w14:textId="77777777" w:rsidR="0029649C" w:rsidRDefault="0029649C" w:rsidP="00EC3991">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EC3991">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EC3991">
                  <w:pPr>
                    <w:ind w:firstLine="480"/>
                    <w:rPr>
                      <w:rFonts w:ascii="BiauKai" w:eastAsia="BiauKai" w:hAnsi="BiauKai" w:cs="BiauKai"/>
                      <w:b/>
                      <w:bCs/>
                      <w:color w:val="FF0000"/>
                    </w:rPr>
                  </w:pPr>
                </w:p>
              </w:tc>
            </w:tr>
            <w:tr w:rsidR="0029649C" w14:paraId="6DC72BC1" w14:textId="77777777" w:rsidTr="00EC3991">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EC3991">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EC3991">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for i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EC3991">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EC3991">
                  <w:pPr>
                    <w:ind w:firstLine="480"/>
                    <w:rPr>
                      <w:rFonts w:ascii="BiauKai" w:eastAsia="BiauKai" w:hAnsi="BiauKai" w:cs="BiauKai"/>
                      <w:b/>
                      <w:bCs/>
                      <w:color w:val="FF0000"/>
                    </w:rPr>
                  </w:pPr>
                </w:p>
              </w:tc>
            </w:tr>
            <w:tr w:rsidR="0029649C" w14:paraId="31A8B99D" w14:textId="77777777" w:rsidTr="00EC3991">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EC3991">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EC3991">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57681CA0" w:rsidR="0029649C" w:rsidRDefault="00C65402" w:rsidP="00C65402">
      <w:pPr>
        <w:pStyle w:val="aff"/>
      </w:pPr>
      <w:bookmarkStart w:id="187" w:name="_Toc107083484"/>
      <w:r>
        <w:rPr>
          <w:rFonts w:hint="eastAsia"/>
        </w:rPr>
        <w:lastRenderedPageBreak/>
        <w:t>附錄七</w:t>
      </w:r>
      <w:r>
        <w:rPr>
          <w:rFonts w:hint="eastAsia"/>
        </w:rPr>
        <w:t xml:space="preserve"> </w:t>
      </w:r>
      <w:r>
        <w:rPr>
          <w:rFonts w:hint="eastAsia"/>
        </w:rPr>
        <w:t>電腦科學態度問卷</w:t>
      </w:r>
      <w:bookmarkEnd w:id="187"/>
      <w:r w:rsidR="00DC1949">
        <w:rPr>
          <w:rFonts w:hint="eastAsia"/>
        </w:rPr>
        <w:t>與課堂感受調查</w:t>
      </w:r>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EC3991">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EC3991">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EC3991">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EC3991">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EC3991">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EC3991">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EC3991">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EC3991">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EC3991">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EC3991">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EC3991">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EC3991">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EC3991">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EC3991">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EC3991">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EC3991">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EC3991">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EC3991">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EC3991">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EC3991">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EC3991">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EC3991">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EC3991">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EC3991">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EC3991">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EC3991">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EC3991">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EC3991">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EC3991">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EC3991">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EC3991">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EC3991">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EC3991">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EC3991">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user" w:date="2022-07-21T23:56:00Z" w:initials="u">
    <w:p w14:paraId="1FED21F3" w14:textId="77777777" w:rsidR="00EC3991" w:rsidRDefault="00EC3991">
      <w:pPr>
        <w:pStyle w:val="af8"/>
        <w:ind w:firstLine="360"/>
      </w:pPr>
      <w:r>
        <w:rPr>
          <w:rStyle w:val="af7"/>
        </w:rPr>
        <w:annotationRef/>
      </w:r>
      <w:r>
        <w:rPr>
          <w:rFonts w:hint="eastAsia"/>
        </w:rPr>
        <w:t>有定義嗎</w:t>
      </w:r>
      <w:r>
        <w:rPr>
          <w:rFonts w:hint="eastAsia"/>
        </w:rPr>
        <w:t>?</w:t>
      </w:r>
    </w:p>
    <w:p w14:paraId="460508D1" w14:textId="11EF2F10" w:rsidR="00EC3991" w:rsidRDefault="00EC3991">
      <w:pPr>
        <w:pStyle w:val="af8"/>
        <w:ind w:firstLine="480"/>
      </w:pPr>
    </w:p>
  </w:comment>
  <w:comment w:id="46" w:author="user" w:date="2022-07-22T00:18:00Z" w:initials="u">
    <w:p w14:paraId="1B6DF8EB" w14:textId="7183AAAA" w:rsidR="00DB5C4E" w:rsidRDefault="00DB5C4E">
      <w:pPr>
        <w:pStyle w:val="af8"/>
        <w:ind w:firstLine="360"/>
      </w:pPr>
      <w:r>
        <w:rPr>
          <w:rStyle w:val="af7"/>
        </w:rPr>
        <w:annotationRef/>
      </w:r>
      <w:r>
        <w:rPr>
          <w:rFonts w:hint="eastAsia"/>
        </w:rPr>
        <w:t>統一用步驟</w:t>
      </w:r>
    </w:p>
  </w:comment>
  <w:comment w:id="55" w:author="user" w:date="2022-07-22T00:20:00Z" w:initials="u">
    <w:p w14:paraId="7428D07F" w14:textId="77777777" w:rsidR="00DB5C4E" w:rsidRDefault="00DB5C4E">
      <w:pPr>
        <w:pStyle w:val="af8"/>
        <w:ind w:firstLine="360"/>
      </w:pPr>
      <w:r>
        <w:rPr>
          <w:rStyle w:val="af7"/>
        </w:rPr>
        <w:annotationRef/>
      </w:r>
      <w:r>
        <w:rPr>
          <w:rFonts w:hint="eastAsia"/>
        </w:rPr>
        <w:t>課堂是指</w:t>
      </w:r>
      <w:r>
        <w:rPr>
          <w:rFonts w:hint="eastAsia"/>
        </w:rPr>
        <w:t>l</w:t>
      </w:r>
      <w:r>
        <w:t>ecture?</w:t>
      </w:r>
    </w:p>
    <w:p w14:paraId="652FA69D" w14:textId="0D8BA6F5" w:rsidR="003A75B1" w:rsidRDefault="003A75B1">
      <w:pPr>
        <w:pStyle w:val="af8"/>
        <w:ind w:firstLine="480"/>
        <w:rPr>
          <w:rFonts w:hint="eastAsia"/>
        </w:rPr>
      </w:pPr>
      <w:r>
        <w:t>In class?</w:t>
      </w:r>
    </w:p>
  </w:comment>
  <w:comment w:id="91" w:author="user" w:date="2022-07-22T01:50:00Z" w:initials="u">
    <w:p w14:paraId="2585EB2B" w14:textId="5BA57BA5" w:rsidR="00D07F06" w:rsidRDefault="00D07F06">
      <w:pPr>
        <w:pStyle w:val="af8"/>
        <w:ind w:firstLine="360"/>
      </w:pPr>
      <w:r>
        <w:rPr>
          <w:rStyle w:val="af7"/>
        </w:rPr>
        <w:annotationRef/>
      </w:r>
      <w:r>
        <w:rPr>
          <w:rFonts w:hint="eastAsia"/>
        </w:rPr>
        <w:t>這與自我效能的結果衝突</w:t>
      </w:r>
    </w:p>
  </w:comment>
  <w:comment w:id="92" w:author="user" w:date="2022-07-22T01:50:00Z" w:initials="u">
    <w:p w14:paraId="093ADD85" w14:textId="5B50A7FF" w:rsidR="00D07F06" w:rsidRDefault="00D07F06">
      <w:pPr>
        <w:pStyle w:val="af8"/>
        <w:ind w:firstLine="360"/>
      </w:pPr>
      <w:r>
        <w:rPr>
          <w:rStyle w:val="af7"/>
        </w:rPr>
        <w:annotationRef/>
      </w:r>
      <w:r>
        <w:rPr>
          <w:rFonts w:hint="eastAsia"/>
        </w:rPr>
        <w:t>這樣自我效能就會高嗎</w:t>
      </w:r>
    </w:p>
  </w:comment>
  <w:comment w:id="95" w:author="user" w:date="2022-07-22T01:51:00Z" w:initials="u">
    <w:p w14:paraId="2F5AF06F" w14:textId="18B6EA3A" w:rsidR="00826FDF" w:rsidRDefault="00826FDF">
      <w:pPr>
        <w:pStyle w:val="af8"/>
        <w:ind w:firstLine="360"/>
      </w:pPr>
      <w:r>
        <w:rPr>
          <w:rStyle w:val="af7"/>
        </w:rPr>
        <w:annotationRef/>
      </w:r>
      <w:r>
        <w:rPr>
          <w:rFonts w:hint="eastAsia"/>
        </w:rPr>
        <w:t>所以重點是平台</w:t>
      </w:r>
      <w:r>
        <w:rPr>
          <w:rFonts w:hint="eastAsia"/>
        </w:rPr>
        <w:t>?</w:t>
      </w:r>
    </w:p>
  </w:comment>
  <w:comment w:id="107" w:author="user" w:date="2022-07-22T01:52:00Z" w:initials="u">
    <w:p w14:paraId="5C4776E7" w14:textId="4C86346A" w:rsidR="002F507B" w:rsidRDefault="002F507B">
      <w:pPr>
        <w:pStyle w:val="af8"/>
        <w:ind w:firstLine="360"/>
      </w:pPr>
      <w:r>
        <w:rPr>
          <w:rStyle w:val="af7"/>
        </w:rPr>
        <w:annotationRef/>
      </w:r>
      <w:r>
        <w:rPr>
          <w:rFonts w:hint="eastAsia"/>
        </w:rPr>
        <w:t>為何其他地方還是用課堂感受</w:t>
      </w:r>
      <w:r>
        <w:rPr>
          <w:rFonts w:hint="eastAsia"/>
        </w:rPr>
        <w:t>?</w:t>
      </w:r>
    </w:p>
  </w:comment>
  <w:comment w:id="162" w:author="user" w:date="2022-07-22T01:54:00Z" w:initials="u">
    <w:p w14:paraId="68AA73C1" w14:textId="289E8296" w:rsidR="00F60556" w:rsidRDefault="00F60556">
      <w:pPr>
        <w:pStyle w:val="af8"/>
        <w:ind w:firstLine="360"/>
        <w:rPr>
          <w:rFonts w:hint="eastAsia"/>
        </w:rPr>
      </w:pPr>
      <w:r>
        <w:rPr>
          <w:rStyle w:val="af7"/>
        </w:rPr>
        <w:annotationRef/>
      </w:r>
      <w:r>
        <w:rPr>
          <w:rFonts w:hint="eastAsia"/>
        </w:rPr>
        <w:t>這裡的因果不明</w:t>
      </w:r>
    </w:p>
  </w:comment>
  <w:comment w:id="165" w:author="user" w:date="2022-07-22T01:55:00Z" w:initials="u">
    <w:p w14:paraId="4F27A63E" w14:textId="45C489F5" w:rsidR="00292C56" w:rsidRDefault="00292C56">
      <w:pPr>
        <w:pStyle w:val="af8"/>
        <w:ind w:firstLine="360"/>
      </w:pPr>
      <w:r>
        <w:rPr>
          <w:rStyle w:val="af7"/>
        </w:rPr>
        <w:annotationRef/>
      </w:r>
      <w:r>
        <w:rPr>
          <w:rFonts w:hint="eastAsia"/>
        </w:rPr>
        <w:t>目的是</w:t>
      </w:r>
      <w:r>
        <w:rPr>
          <w:rFonts w:hint="eastAsia"/>
        </w:rPr>
        <w:t xml:space="preserve">? </w:t>
      </w:r>
      <w:r>
        <w:rPr>
          <w:rFonts w:hint="eastAsia"/>
        </w:rPr>
        <w:t>學生能學到什麼</w:t>
      </w:r>
    </w:p>
  </w:comment>
  <w:comment w:id="167" w:author="user" w:date="2022-07-22T01:33:00Z" w:initials="u">
    <w:p w14:paraId="620EB56C" w14:textId="37C2B77D" w:rsidR="001E6BE5" w:rsidRDefault="001E6BE5">
      <w:pPr>
        <w:pStyle w:val="af8"/>
        <w:ind w:firstLine="360"/>
      </w:pPr>
      <w:r>
        <w:rPr>
          <w:rStyle w:val="af7"/>
        </w:rPr>
        <w:annotationRef/>
      </w:r>
      <w:r>
        <w:rPr>
          <w:rFonts w:hint="eastAsia"/>
        </w:rPr>
        <w:t>就只是作加減乘除嗎</w:t>
      </w:r>
      <w:r>
        <w:rPr>
          <w:rFonts w:hint="eastAsia"/>
        </w:rPr>
        <w:t xml:space="preserve">? </w:t>
      </w:r>
      <w:r>
        <w:rPr>
          <w:rFonts w:hint="eastAsia"/>
        </w:rPr>
        <w:t>有哪些綜合的計算程序</w:t>
      </w:r>
      <w:r w:rsidR="004111A4">
        <w:rPr>
          <w:rFonts w:hint="eastAsia"/>
        </w:rPr>
        <w:t>(e</w:t>
      </w:r>
      <w:r w:rsidR="004111A4">
        <w:t xml:space="preserve">.g., </w:t>
      </w:r>
      <w:r w:rsidR="004111A4">
        <w:rPr>
          <w:rFonts w:hint="eastAsia"/>
        </w:rPr>
        <w:t>計算</w:t>
      </w:r>
      <w:r w:rsidR="004111A4">
        <w:rPr>
          <w:rFonts w:hint="eastAsia"/>
        </w:rPr>
        <w:t>w</w:t>
      </w:r>
      <w:r w:rsidR="004111A4">
        <w:t>eight</w:t>
      </w:r>
      <w:r w:rsidR="004111A4">
        <w:rPr>
          <w:rFonts w:hint="eastAsia"/>
        </w:rPr>
        <w:t>需要</w:t>
      </w:r>
      <w:r w:rsidR="004111A4">
        <w:t>…….</w:t>
      </w:r>
      <w:r w:rsidR="004111A4">
        <w:rPr>
          <w:rFonts w:hint="eastAsia"/>
        </w:rPr>
        <w:t>程序</w:t>
      </w:r>
      <w:r w:rsidR="004111A4">
        <w:t>)</w:t>
      </w:r>
    </w:p>
  </w:comment>
  <w:comment w:id="169" w:author="user" w:date="2022-07-22T01:55:00Z" w:initials="u">
    <w:p w14:paraId="2A0EB97D" w14:textId="2498A5A8" w:rsidR="00674702" w:rsidRDefault="00674702">
      <w:pPr>
        <w:pStyle w:val="af8"/>
        <w:ind w:firstLine="360"/>
      </w:pPr>
      <w:r>
        <w:rPr>
          <w:rStyle w:val="af7"/>
        </w:rPr>
        <w:annotationRef/>
      </w:r>
      <w:r>
        <w:rPr>
          <w:rFonts w:hint="eastAsia"/>
        </w:rPr>
        <w:t>何謂課堂感受</w:t>
      </w:r>
      <w:r>
        <w:rPr>
          <w:rFonts w:hint="eastAsia"/>
        </w:rP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0508D1" w15:done="0"/>
  <w15:commentEx w15:paraId="1B6DF8EB" w15:done="0"/>
  <w15:commentEx w15:paraId="652FA69D" w15:done="0"/>
  <w15:commentEx w15:paraId="2585EB2B" w15:done="0"/>
  <w15:commentEx w15:paraId="093ADD85" w15:done="0"/>
  <w15:commentEx w15:paraId="2F5AF06F" w15:done="0"/>
  <w15:commentEx w15:paraId="5C4776E7" w15:done="0"/>
  <w15:commentEx w15:paraId="68AA73C1" w15:done="0"/>
  <w15:commentEx w15:paraId="4F27A63E" w15:done="0"/>
  <w15:commentEx w15:paraId="620EB56C" w15:done="0"/>
  <w15:commentEx w15:paraId="2A0EB97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DD8136" w14:textId="77777777" w:rsidR="00617723" w:rsidRDefault="00617723" w:rsidP="00D3535B">
      <w:pPr>
        <w:spacing w:line="240" w:lineRule="auto"/>
        <w:ind w:firstLine="480"/>
      </w:pPr>
      <w:r>
        <w:separator/>
      </w:r>
    </w:p>
  </w:endnote>
  <w:endnote w:type="continuationSeparator" w:id="0">
    <w:p w14:paraId="32492DFF" w14:textId="77777777" w:rsidR="00617723" w:rsidRDefault="00617723" w:rsidP="00D3535B">
      <w:pPr>
        <w:spacing w:line="240" w:lineRule="auto"/>
        <w:ind w:firstLine="480"/>
      </w:pPr>
      <w:r>
        <w:continuationSeparator/>
      </w:r>
    </w:p>
  </w:endnote>
  <w:endnote w:type="continuationNotice" w:id="1">
    <w:p w14:paraId="21E7EAF7" w14:textId="77777777" w:rsidR="00617723" w:rsidRDefault="0061772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楷體-簡">
    <w:altName w:val="Microsoft YaHei Light"/>
    <w:charset w:val="86"/>
    <w:family w:val="auto"/>
    <w:pitch w:val="variable"/>
    <w:sig w:usb0="00000000" w:usb1="280F3C52" w:usb2="00000016" w:usb3="00000000" w:csb0="0004001F" w:csb1="00000000"/>
  </w:font>
  <w:font w:name="Kaiti SC">
    <w:altName w:val="﷽﷽﷽﷽﷽﷽﷽﷽t YaHei"/>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KAITI SC BLACK">
    <w:altName w:val="Microsoft YaHei Light"/>
    <w:charset w:val="86"/>
    <w:family w:val="auto"/>
    <w:pitch w:val="variable"/>
    <w:sig w:usb0="00000000" w:usb1="280F3C52" w:usb2="00000016" w:usb3="00000000" w:csb0="0004001F" w:csb1="00000000"/>
  </w:font>
  <w:font w:name="Yu Mincho">
    <w:altName w:val="Yu Gothic UI"/>
    <w:charset w:val="80"/>
    <w:family w:val="roman"/>
    <w:pitch w:val="variable"/>
    <w:sig w:usb0="800002E7" w:usb1="2AC7FCFF" w:usb2="00000012" w:usb3="00000000" w:csb0="0002009F" w:csb1="00000000"/>
  </w:font>
  <w:font w:name="BiauKai">
    <w:altName w:val="微軟正黑體"/>
    <w:charset w:val="88"/>
    <w:family w:val="auto"/>
    <w:pitch w:val="variable"/>
    <w:sig w:usb0="00000000" w:usb1="08080000" w:usb2="00000010" w:usb3="00000000" w:csb0="00100001" w:csb1="00000000"/>
  </w:font>
  <w:font w:name="Cambria">
    <w:panose1 w:val="02040503050406030204"/>
    <w:charset w:val="00"/>
    <w:family w:val="roman"/>
    <w:pitch w:val="variable"/>
    <w:sig w:usb0="E00006FF" w:usb1="420024FF" w:usb2="02000000" w:usb3="00000000" w:csb0="0000019F" w:csb1="00000000"/>
  </w:font>
  <w:font w:name="Apple Color Emoji">
    <w:altName w:val="MS Gothic"/>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BD0992" w14:textId="77777777" w:rsidR="00EC3991" w:rsidRDefault="00EC3991">
    <w:pPr>
      <w:pStyle w:val="ab"/>
      <w:ind w:firstLine="40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0805773"/>
      <w:docPartObj>
        <w:docPartGallery w:val="Page Numbers (Bottom of Page)"/>
        <w:docPartUnique/>
      </w:docPartObj>
    </w:sdtPr>
    <w:sdtContent>
      <w:p w14:paraId="47AFC9F4" w14:textId="1803290B" w:rsidR="00EC3991" w:rsidRDefault="00EC3991">
        <w:pPr>
          <w:pStyle w:val="ab"/>
          <w:ind w:firstLine="400"/>
          <w:jc w:val="center"/>
        </w:pPr>
        <w:r>
          <w:fldChar w:fldCharType="begin"/>
        </w:r>
        <w:r>
          <w:instrText>PAGE   \* MERGEFORMAT</w:instrText>
        </w:r>
        <w:r>
          <w:fldChar w:fldCharType="separate"/>
        </w:r>
        <w:r w:rsidR="00674702" w:rsidRPr="00674702">
          <w:rPr>
            <w:noProof/>
            <w:lang w:val="zh-TW"/>
          </w:rPr>
          <w:t>73</w:t>
        </w:r>
        <w:r>
          <w:fldChar w:fldCharType="end"/>
        </w:r>
      </w:p>
    </w:sdtContent>
  </w:sdt>
  <w:p w14:paraId="3DE36D75" w14:textId="77777777" w:rsidR="00EC3991" w:rsidRDefault="00EC3991">
    <w:pPr>
      <w:pStyle w:val="ab"/>
      <w:ind w:firstLine="40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61828" w14:textId="77777777" w:rsidR="00EC3991" w:rsidRDefault="00EC3991">
    <w:pPr>
      <w:pStyle w:val="ab"/>
      <w:ind w:firstLine="4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3C0624" w14:textId="77777777" w:rsidR="00617723" w:rsidRDefault="00617723" w:rsidP="00D3535B">
      <w:pPr>
        <w:spacing w:line="240" w:lineRule="auto"/>
        <w:ind w:firstLine="480"/>
      </w:pPr>
      <w:r>
        <w:separator/>
      </w:r>
    </w:p>
  </w:footnote>
  <w:footnote w:type="continuationSeparator" w:id="0">
    <w:p w14:paraId="4BB2B81C" w14:textId="77777777" w:rsidR="00617723" w:rsidRDefault="00617723" w:rsidP="00D3535B">
      <w:pPr>
        <w:spacing w:line="240" w:lineRule="auto"/>
        <w:ind w:firstLine="480"/>
      </w:pPr>
      <w:r>
        <w:continuationSeparator/>
      </w:r>
    </w:p>
  </w:footnote>
  <w:footnote w:type="continuationNotice" w:id="1">
    <w:p w14:paraId="229B4878" w14:textId="77777777" w:rsidR="00617723" w:rsidRDefault="00617723">
      <w:pPr>
        <w:spacing w:line="240" w:lineRule="auto"/>
        <w:ind w:firstLine="48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06B519" w14:textId="77777777" w:rsidR="00EC3991" w:rsidRDefault="00EC3991" w:rsidP="00BD52D2">
    <w:pPr>
      <w:pStyle w:val="a9"/>
      <w:ind w:firstLine="40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52E7F" w14:textId="77777777" w:rsidR="00EC3991" w:rsidRDefault="00EC3991" w:rsidP="00BD52D2">
    <w:pPr>
      <w:pStyle w:val="a9"/>
      <w:ind w:firstLine="40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CB866" w14:textId="77777777" w:rsidR="00EC3991" w:rsidRDefault="00EC3991">
    <w:pPr>
      <w:pStyle w:val="a9"/>
      <w:ind w:firstLine="40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Windows Live" w15:userId="a6618a895288fe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isplayBackgroundShape/>
  <w:bordersDoNotSurroundHeader/>
  <w:bordersDoNotSurroundFooter/>
  <w:trackRevision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LKwNDIyMTewMDY1NTdQ0lEKTi0uzszPAykwrAUA0Nka1CwAAAA="/>
  </w:docVars>
  <w:rsids>
    <w:rsidRoot w:val="00C94BD1"/>
    <w:rsid w:val="000033C4"/>
    <w:rsid w:val="00003CE9"/>
    <w:rsid w:val="000052FB"/>
    <w:rsid w:val="0001371B"/>
    <w:rsid w:val="00013FE4"/>
    <w:rsid w:val="0001402D"/>
    <w:rsid w:val="000152E7"/>
    <w:rsid w:val="00021481"/>
    <w:rsid w:val="000233C6"/>
    <w:rsid w:val="000233DE"/>
    <w:rsid w:val="000278FE"/>
    <w:rsid w:val="000323B5"/>
    <w:rsid w:val="0003270A"/>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0C5"/>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58"/>
    <w:rsid w:val="000D3073"/>
    <w:rsid w:val="000E0F3C"/>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51B0B"/>
    <w:rsid w:val="001525C6"/>
    <w:rsid w:val="00154A69"/>
    <w:rsid w:val="00154E92"/>
    <w:rsid w:val="00155CBD"/>
    <w:rsid w:val="00157D61"/>
    <w:rsid w:val="00157F17"/>
    <w:rsid w:val="00162731"/>
    <w:rsid w:val="00162A7A"/>
    <w:rsid w:val="001632F3"/>
    <w:rsid w:val="00163C9F"/>
    <w:rsid w:val="001647F5"/>
    <w:rsid w:val="0016540F"/>
    <w:rsid w:val="001660EB"/>
    <w:rsid w:val="0016654E"/>
    <w:rsid w:val="00167C7B"/>
    <w:rsid w:val="001705B2"/>
    <w:rsid w:val="00170CD9"/>
    <w:rsid w:val="0017207C"/>
    <w:rsid w:val="001724D0"/>
    <w:rsid w:val="001726AA"/>
    <w:rsid w:val="00174E15"/>
    <w:rsid w:val="00174F2E"/>
    <w:rsid w:val="00176909"/>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D79A1"/>
    <w:rsid w:val="001E033B"/>
    <w:rsid w:val="001E1F98"/>
    <w:rsid w:val="001E37FA"/>
    <w:rsid w:val="001E3B14"/>
    <w:rsid w:val="001E6BE5"/>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3779"/>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2C56"/>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B42"/>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4F4F"/>
    <w:rsid w:val="002E5B0E"/>
    <w:rsid w:val="002E7C59"/>
    <w:rsid w:val="002F0870"/>
    <w:rsid w:val="002F507B"/>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A75B1"/>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11A4"/>
    <w:rsid w:val="00413DBD"/>
    <w:rsid w:val="00414C87"/>
    <w:rsid w:val="00416137"/>
    <w:rsid w:val="00421596"/>
    <w:rsid w:val="00421E7A"/>
    <w:rsid w:val="00424B42"/>
    <w:rsid w:val="00424F3D"/>
    <w:rsid w:val="004251A9"/>
    <w:rsid w:val="00426DA0"/>
    <w:rsid w:val="00427855"/>
    <w:rsid w:val="004278E8"/>
    <w:rsid w:val="004278EE"/>
    <w:rsid w:val="0043122E"/>
    <w:rsid w:val="0043193F"/>
    <w:rsid w:val="00431E78"/>
    <w:rsid w:val="0043239F"/>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9FF"/>
    <w:rsid w:val="0049131F"/>
    <w:rsid w:val="00491CBF"/>
    <w:rsid w:val="00492169"/>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0C8B"/>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4E3A"/>
    <w:rsid w:val="005F5F6F"/>
    <w:rsid w:val="005F643D"/>
    <w:rsid w:val="005F7777"/>
    <w:rsid w:val="00600B6B"/>
    <w:rsid w:val="00601326"/>
    <w:rsid w:val="006031EB"/>
    <w:rsid w:val="00611D1D"/>
    <w:rsid w:val="00617723"/>
    <w:rsid w:val="0062068C"/>
    <w:rsid w:val="006222C8"/>
    <w:rsid w:val="00624572"/>
    <w:rsid w:val="0062554B"/>
    <w:rsid w:val="0062554E"/>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4702"/>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7347"/>
    <w:rsid w:val="00737B84"/>
    <w:rsid w:val="00743D5D"/>
    <w:rsid w:val="00745959"/>
    <w:rsid w:val="007469E1"/>
    <w:rsid w:val="00747B85"/>
    <w:rsid w:val="0075044D"/>
    <w:rsid w:val="00750E3A"/>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26FDF"/>
    <w:rsid w:val="00831F67"/>
    <w:rsid w:val="00832078"/>
    <w:rsid w:val="00832EF8"/>
    <w:rsid w:val="00835329"/>
    <w:rsid w:val="00836DF9"/>
    <w:rsid w:val="00837039"/>
    <w:rsid w:val="008406FD"/>
    <w:rsid w:val="00841365"/>
    <w:rsid w:val="008415ED"/>
    <w:rsid w:val="0084172E"/>
    <w:rsid w:val="008509CF"/>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5EA4"/>
    <w:rsid w:val="008E0556"/>
    <w:rsid w:val="008E1525"/>
    <w:rsid w:val="008E1B9D"/>
    <w:rsid w:val="008E25DA"/>
    <w:rsid w:val="008E30D2"/>
    <w:rsid w:val="008E5487"/>
    <w:rsid w:val="008E5D97"/>
    <w:rsid w:val="008E751A"/>
    <w:rsid w:val="008F0A7D"/>
    <w:rsid w:val="008F0D05"/>
    <w:rsid w:val="008F28FA"/>
    <w:rsid w:val="008F2AFA"/>
    <w:rsid w:val="008F2DFF"/>
    <w:rsid w:val="008F561E"/>
    <w:rsid w:val="008F779F"/>
    <w:rsid w:val="008F7CEB"/>
    <w:rsid w:val="00901AA1"/>
    <w:rsid w:val="0090429C"/>
    <w:rsid w:val="00904B10"/>
    <w:rsid w:val="00904EF3"/>
    <w:rsid w:val="00910546"/>
    <w:rsid w:val="009108B9"/>
    <w:rsid w:val="00912D84"/>
    <w:rsid w:val="00912FDE"/>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A7BEB"/>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1CA"/>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C122C"/>
    <w:rsid w:val="00AC3BC5"/>
    <w:rsid w:val="00AC5E21"/>
    <w:rsid w:val="00AC673E"/>
    <w:rsid w:val="00AD1DF2"/>
    <w:rsid w:val="00AD2BD7"/>
    <w:rsid w:val="00AD512E"/>
    <w:rsid w:val="00AD5917"/>
    <w:rsid w:val="00AD72F2"/>
    <w:rsid w:val="00AE4F3B"/>
    <w:rsid w:val="00AE5297"/>
    <w:rsid w:val="00AE6084"/>
    <w:rsid w:val="00AE6E67"/>
    <w:rsid w:val="00AF32B1"/>
    <w:rsid w:val="00AF674C"/>
    <w:rsid w:val="00B02B77"/>
    <w:rsid w:val="00B05E53"/>
    <w:rsid w:val="00B070A2"/>
    <w:rsid w:val="00B12821"/>
    <w:rsid w:val="00B12FB6"/>
    <w:rsid w:val="00B17C19"/>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5E74"/>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41D8"/>
    <w:rsid w:val="00BD52D2"/>
    <w:rsid w:val="00BD533A"/>
    <w:rsid w:val="00BD7A9D"/>
    <w:rsid w:val="00BE11F9"/>
    <w:rsid w:val="00BE1235"/>
    <w:rsid w:val="00BE1BBD"/>
    <w:rsid w:val="00BE53B2"/>
    <w:rsid w:val="00BE5CDD"/>
    <w:rsid w:val="00BE694D"/>
    <w:rsid w:val="00BE7959"/>
    <w:rsid w:val="00BE7CD5"/>
    <w:rsid w:val="00BF11C5"/>
    <w:rsid w:val="00BF1D97"/>
    <w:rsid w:val="00BF4B23"/>
    <w:rsid w:val="00BF6D2B"/>
    <w:rsid w:val="00BF7158"/>
    <w:rsid w:val="00C02311"/>
    <w:rsid w:val="00C028CD"/>
    <w:rsid w:val="00C04D98"/>
    <w:rsid w:val="00C06890"/>
    <w:rsid w:val="00C10FF6"/>
    <w:rsid w:val="00C13D96"/>
    <w:rsid w:val="00C15DA6"/>
    <w:rsid w:val="00C16CCD"/>
    <w:rsid w:val="00C16FF0"/>
    <w:rsid w:val="00C22D65"/>
    <w:rsid w:val="00C236FF"/>
    <w:rsid w:val="00C2698E"/>
    <w:rsid w:val="00C27A00"/>
    <w:rsid w:val="00C3120E"/>
    <w:rsid w:val="00C31728"/>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461E"/>
    <w:rsid w:val="00CD501E"/>
    <w:rsid w:val="00CD6106"/>
    <w:rsid w:val="00CD6C8E"/>
    <w:rsid w:val="00CD70A3"/>
    <w:rsid w:val="00CE18E4"/>
    <w:rsid w:val="00CE1FD5"/>
    <w:rsid w:val="00CE251F"/>
    <w:rsid w:val="00CE346B"/>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07F06"/>
    <w:rsid w:val="00D1261F"/>
    <w:rsid w:val="00D146BF"/>
    <w:rsid w:val="00D14996"/>
    <w:rsid w:val="00D152CA"/>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A7F65"/>
    <w:rsid w:val="00DB45C2"/>
    <w:rsid w:val="00DB5C4E"/>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F22"/>
    <w:rsid w:val="00DF5331"/>
    <w:rsid w:val="00E00825"/>
    <w:rsid w:val="00E028E0"/>
    <w:rsid w:val="00E052FF"/>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3991"/>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4F8A"/>
    <w:rsid w:val="00F55865"/>
    <w:rsid w:val="00F56895"/>
    <w:rsid w:val="00F60556"/>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0ED1"/>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microsoft.com/office/2011/relationships/commentsExtended" Target="commentsExtended.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516C7-3D03-4BBA-82AE-D18395A11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3834</TotalTime>
  <Pages>197</Pages>
  <Words>14460</Words>
  <Characters>82422</Characters>
  <Application>Microsoft Office Word</Application>
  <DocSecurity>0</DocSecurity>
  <Lines>686</Lines>
  <Paragraphs>193</Paragraphs>
  <ScaleCrop>false</ScaleCrop>
  <Company/>
  <LinksUpToDate>false</LinksUpToDate>
  <CharactersWithSpaces>96689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user</cp:lastModifiedBy>
  <cp:revision>152</cp:revision>
  <cp:lastPrinted>2022-07-21T06:15:00Z</cp:lastPrinted>
  <dcterms:created xsi:type="dcterms:W3CDTF">2022-07-01T12:06:00Z</dcterms:created>
  <dcterms:modified xsi:type="dcterms:W3CDTF">2022-07-21T17:55:00Z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