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3124CE"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57E5A7FF"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236C186E" w14:textId="6C6DF610" w:rsidR="00296E2E" w:rsidRPr="00327F32" w:rsidRDefault="004F2424" w:rsidP="000233DE">
      <w:pPr>
        <w:ind w:firstLine="480"/>
        <w:rPr>
          <w:rFonts w:ascii="BiauKai" w:eastAsia="BiauKai" w:hAnsi="BiauKai"/>
        </w:rPr>
      </w:pPr>
      <w:r>
        <w:rPr>
          <w:rFonts w:ascii="BiauKai" w:eastAsia="BiauKai" w:hAnsi="BiauKai" w:hint="eastAsia"/>
        </w:rPr>
        <w:t>最後，要感謝我最重要的家人們，我的爸媽、哥哥，我愛我的家人。</w:t>
      </w:r>
    </w:p>
    <w:p w14:paraId="5C0B7CA8" w14:textId="426A3837" w:rsidR="00BE1235" w:rsidRPr="00BE1235" w:rsidRDefault="00CC236C" w:rsidP="00BE1235">
      <w:pPr>
        <w:ind w:firstLine="480"/>
      </w:pPr>
      <w:r>
        <w:rPr>
          <w:rFonts w:hint="eastAsia"/>
        </w:rPr>
        <w:t>我愛我自己。</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4D25CA8D"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BE1235">
          <w:rPr>
            <w:noProof/>
            <w:webHidden/>
          </w:rPr>
          <w:t>I</w:t>
        </w:r>
        <w:r w:rsidR="00053117">
          <w:rPr>
            <w:noProof/>
            <w:webHidden/>
          </w:rPr>
          <w:fldChar w:fldCharType="end"/>
        </w:r>
      </w:hyperlink>
    </w:p>
    <w:p w14:paraId="53404043" w14:textId="05535FBB" w:rsidR="00053117" w:rsidRDefault="00186EFD">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BE1235">
          <w:rPr>
            <w:noProof/>
            <w:webHidden/>
          </w:rPr>
          <w:t>III</w:t>
        </w:r>
        <w:r w:rsidR="00053117">
          <w:rPr>
            <w:noProof/>
            <w:webHidden/>
          </w:rPr>
          <w:fldChar w:fldCharType="end"/>
        </w:r>
      </w:hyperlink>
    </w:p>
    <w:p w14:paraId="62EE28BF" w14:textId="1EF0F119" w:rsidR="00053117" w:rsidRDefault="00186EFD">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BE1235">
          <w:rPr>
            <w:noProof/>
            <w:webHidden/>
          </w:rPr>
          <w:t>IV</w:t>
        </w:r>
        <w:r w:rsidR="00053117">
          <w:rPr>
            <w:noProof/>
            <w:webHidden/>
          </w:rPr>
          <w:fldChar w:fldCharType="end"/>
        </w:r>
      </w:hyperlink>
    </w:p>
    <w:p w14:paraId="659E227E" w14:textId="5EFF0D27" w:rsidR="00053117" w:rsidRDefault="00186EFD">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BE1235">
          <w:rPr>
            <w:noProof/>
            <w:webHidden/>
          </w:rPr>
          <w:t>VI</w:t>
        </w:r>
        <w:r w:rsidR="00053117">
          <w:rPr>
            <w:noProof/>
            <w:webHidden/>
          </w:rPr>
          <w:fldChar w:fldCharType="end"/>
        </w:r>
      </w:hyperlink>
    </w:p>
    <w:p w14:paraId="7E9E2651" w14:textId="4E03F30D" w:rsidR="00053117" w:rsidRDefault="00186EFD">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BE1235">
          <w:rPr>
            <w:noProof/>
            <w:webHidden/>
          </w:rPr>
          <w:t>VII</w:t>
        </w:r>
        <w:r w:rsidR="00053117">
          <w:rPr>
            <w:noProof/>
            <w:webHidden/>
          </w:rPr>
          <w:fldChar w:fldCharType="end"/>
        </w:r>
      </w:hyperlink>
    </w:p>
    <w:p w14:paraId="1430FCDF" w14:textId="1C95B29B" w:rsidR="00053117" w:rsidRDefault="00186EFD">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BE1235">
          <w:rPr>
            <w:noProof/>
            <w:webHidden/>
          </w:rPr>
          <w:t>1</w:t>
        </w:r>
        <w:r w:rsidR="00053117">
          <w:rPr>
            <w:noProof/>
            <w:webHidden/>
          </w:rPr>
          <w:fldChar w:fldCharType="end"/>
        </w:r>
      </w:hyperlink>
    </w:p>
    <w:p w14:paraId="3661ABD6" w14:textId="10C606C8" w:rsidR="00053117" w:rsidRDefault="00186EFD">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BE1235">
          <w:rPr>
            <w:noProof/>
            <w:webHidden/>
          </w:rPr>
          <w:t>1</w:t>
        </w:r>
        <w:r w:rsidR="00053117">
          <w:rPr>
            <w:noProof/>
            <w:webHidden/>
          </w:rPr>
          <w:fldChar w:fldCharType="end"/>
        </w:r>
      </w:hyperlink>
    </w:p>
    <w:p w14:paraId="5C0A0CC1" w14:textId="2679223C" w:rsidR="00053117" w:rsidRDefault="00186EFD">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BE1235">
          <w:rPr>
            <w:noProof/>
            <w:webHidden/>
          </w:rPr>
          <w:t>5</w:t>
        </w:r>
        <w:r w:rsidR="00053117">
          <w:rPr>
            <w:noProof/>
            <w:webHidden/>
          </w:rPr>
          <w:fldChar w:fldCharType="end"/>
        </w:r>
      </w:hyperlink>
    </w:p>
    <w:p w14:paraId="0898240E" w14:textId="2C490488" w:rsidR="00053117" w:rsidRDefault="00186EFD">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BE1235">
          <w:rPr>
            <w:noProof/>
            <w:webHidden/>
          </w:rPr>
          <w:t>6</w:t>
        </w:r>
        <w:r w:rsidR="00053117">
          <w:rPr>
            <w:noProof/>
            <w:webHidden/>
          </w:rPr>
          <w:fldChar w:fldCharType="end"/>
        </w:r>
      </w:hyperlink>
    </w:p>
    <w:p w14:paraId="4FABDBB1" w14:textId="0E6C52FA" w:rsidR="00053117" w:rsidRDefault="00186EFD">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BE1235">
          <w:rPr>
            <w:noProof/>
            <w:webHidden/>
          </w:rPr>
          <w:t>7</w:t>
        </w:r>
        <w:r w:rsidR="00053117">
          <w:rPr>
            <w:noProof/>
            <w:webHidden/>
          </w:rPr>
          <w:fldChar w:fldCharType="end"/>
        </w:r>
      </w:hyperlink>
    </w:p>
    <w:p w14:paraId="0F17EE65" w14:textId="673823E2" w:rsidR="00053117" w:rsidRDefault="00186EFD">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BE1235">
          <w:rPr>
            <w:noProof/>
            <w:webHidden/>
          </w:rPr>
          <w:t>7</w:t>
        </w:r>
        <w:r w:rsidR="00053117">
          <w:rPr>
            <w:noProof/>
            <w:webHidden/>
          </w:rPr>
          <w:fldChar w:fldCharType="end"/>
        </w:r>
      </w:hyperlink>
    </w:p>
    <w:p w14:paraId="24214B0C" w14:textId="08D2B076" w:rsidR="00053117" w:rsidRDefault="00186EFD">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BE1235">
          <w:rPr>
            <w:noProof/>
            <w:webHidden/>
          </w:rPr>
          <w:t>11</w:t>
        </w:r>
        <w:r w:rsidR="00053117">
          <w:rPr>
            <w:noProof/>
            <w:webHidden/>
          </w:rPr>
          <w:fldChar w:fldCharType="end"/>
        </w:r>
      </w:hyperlink>
    </w:p>
    <w:p w14:paraId="2C48C13C" w14:textId="41FD40C7" w:rsidR="00053117" w:rsidRDefault="00186EFD">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BE1235">
          <w:rPr>
            <w:noProof/>
            <w:webHidden/>
          </w:rPr>
          <w:t>13</w:t>
        </w:r>
        <w:r w:rsidR="00053117">
          <w:rPr>
            <w:noProof/>
            <w:webHidden/>
          </w:rPr>
          <w:fldChar w:fldCharType="end"/>
        </w:r>
      </w:hyperlink>
    </w:p>
    <w:p w14:paraId="7E29E546" w14:textId="56FDE85A" w:rsidR="00053117" w:rsidRDefault="00186EFD">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BE1235">
          <w:rPr>
            <w:noProof/>
            <w:webHidden/>
          </w:rPr>
          <w:t>16</w:t>
        </w:r>
        <w:r w:rsidR="00053117">
          <w:rPr>
            <w:noProof/>
            <w:webHidden/>
          </w:rPr>
          <w:fldChar w:fldCharType="end"/>
        </w:r>
      </w:hyperlink>
    </w:p>
    <w:p w14:paraId="284D9D66" w14:textId="35A6C49E" w:rsidR="00053117" w:rsidRDefault="00186EFD">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BE1235">
          <w:rPr>
            <w:noProof/>
            <w:webHidden/>
          </w:rPr>
          <w:t>17</w:t>
        </w:r>
        <w:r w:rsidR="00053117">
          <w:rPr>
            <w:noProof/>
            <w:webHidden/>
          </w:rPr>
          <w:fldChar w:fldCharType="end"/>
        </w:r>
      </w:hyperlink>
    </w:p>
    <w:p w14:paraId="449C2C58" w14:textId="59ECD42A" w:rsidR="00053117" w:rsidRDefault="00186EFD">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BE1235">
          <w:rPr>
            <w:noProof/>
            <w:webHidden/>
          </w:rPr>
          <w:t>17</w:t>
        </w:r>
        <w:r w:rsidR="00053117">
          <w:rPr>
            <w:noProof/>
            <w:webHidden/>
          </w:rPr>
          <w:fldChar w:fldCharType="end"/>
        </w:r>
      </w:hyperlink>
    </w:p>
    <w:p w14:paraId="365E0117" w14:textId="69B9E194" w:rsidR="00053117" w:rsidRDefault="00186EFD">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BE1235">
          <w:rPr>
            <w:noProof/>
            <w:webHidden/>
          </w:rPr>
          <w:t>18</w:t>
        </w:r>
        <w:r w:rsidR="00053117">
          <w:rPr>
            <w:noProof/>
            <w:webHidden/>
          </w:rPr>
          <w:fldChar w:fldCharType="end"/>
        </w:r>
      </w:hyperlink>
    </w:p>
    <w:p w14:paraId="4F5C9005" w14:textId="484F3076" w:rsidR="00053117" w:rsidRDefault="00186EFD">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BE1235">
          <w:rPr>
            <w:noProof/>
            <w:webHidden/>
          </w:rPr>
          <w:t>19</w:t>
        </w:r>
        <w:r w:rsidR="00053117">
          <w:rPr>
            <w:noProof/>
            <w:webHidden/>
          </w:rPr>
          <w:fldChar w:fldCharType="end"/>
        </w:r>
      </w:hyperlink>
    </w:p>
    <w:p w14:paraId="2D0DE04A" w14:textId="0A9BC2F7" w:rsidR="00053117" w:rsidRDefault="00186EFD">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BE1235">
          <w:rPr>
            <w:noProof/>
            <w:webHidden/>
          </w:rPr>
          <w:t>28</w:t>
        </w:r>
        <w:r w:rsidR="00053117">
          <w:rPr>
            <w:noProof/>
            <w:webHidden/>
          </w:rPr>
          <w:fldChar w:fldCharType="end"/>
        </w:r>
      </w:hyperlink>
    </w:p>
    <w:p w14:paraId="086253DF" w14:textId="6BA02945" w:rsidR="00053117" w:rsidRDefault="00186EFD">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BE1235">
          <w:rPr>
            <w:noProof/>
            <w:webHidden/>
          </w:rPr>
          <w:t>33</w:t>
        </w:r>
        <w:r w:rsidR="00053117">
          <w:rPr>
            <w:noProof/>
            <w:webHidden/>
          </w:rPr>
          <w:fldChar w:fldCharType="end"/>
        </w:r>
      </w:hyperlink>
    </w:p>
    <w:p w14:paraId="3F385573" w14:textId="3FC031F8" w:rsidR="00053117" w:rsidRDefault="00186EFD">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BE1235">
          <w:rPr>
            <w:noProof/>
            <w:webHidden/>
          </w:rPr>
          <w:t>38</w:t>
        </w:r>
        <w:r w:rsidR="00053117">
          <w:rPr>
            <w:noProof/>
            <w:webHidden/>
          </w:rPr>
          <w:fldChar w:fldCharType="end"/>
        </w:r>
      </w:hyperlink>
    </w:p>
    <w:p w14:paraId="6F32E288" w14:textId="68C77F2B" w:rsidR="00053117" w:rsidRDefault="00186EFD">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BE1235">
          <w:rPr>
            <w:noProof/>
            <w:webHidden/>
          </w:rPr>
          <w:t>41</w:t>
        </w:r>
        <w:r w:rsidR="00053117">
          <w:rPr>
            <w:noProof/>
            <w:webHidden/>
          </w:rPr>
          <w:fldChar w:fldCharType="end"/>
        </w:r>
      </w:hyperlink>
    </w:p>
    <w:p w14:paraId="0E297FBC" w14:textId="1F9F5466" w:rsidR="00053117" w:rsidRDefault="00186EFD">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BE1235">
          <w:rPr>
            <w:noProof/>
            <w:webHidden/>
          </w:rPr>
          <w:t>41</w:t>
        </w:r>
        <w:r w:rsidR="00053117">
          <w:rPr>
            <w:noProof/>
            <w:webHidden/>
          </w:rPr>
          <w:fldChar w:fldCharType="end"/>
        </w:r>
      </w:hyperlink>
    </w:p>
    <w:p w14:paraId="6915FA61" w14:textId="406E496F" w:rsidR="00053117" w:rsidRDefault="00186EFD">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BE1235">
          <w:rPr>
            <w:noProof/>
            <w:webHidden/>
          </w:rPr>
          <w:t>46</w:t>
        </w:r>
        <w:r w:rsidR="00053117">
          <w:rPr>
            <w:noProof/>
            <w:webHidden/>
          </w:rPr>
          <w:fldChar w:fldCharType="end"/>
        </w:r>
      </w:hyperlink>
    </w:p>
    <w:p w14:paraId="0B334617" w14:textId="50F7DF8C" w:rsidR="00053117" w:rsidRDefault="00186EFD">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BE1235">
          <w:rPr>
            <w:noProof/>
            <w:webHidden/>
          </w:rPr>
          <w:t>51</w:t>
        </w:r>
        <w:r w:rsidR="00053117">
          <w:rPr>
            <w:noProof/>
            <w:webHidden/>
          </w:rPr>
          <w:fldChar w:fldCharType="end"/>
        </w:r>
      </w:hyperlink>
    </w:p>
    <w:p w14:paraId="49149495" w14:textId="6F97FAC8" w:rsidR="00053117" w:rsidRDefault="00186EFD">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BE1235">
          <w:rPr>
            <w:noProof/>
            <w:webHidden/>
          </w:rPr>
          <w:t>55</w:t>
        </w:r>
        <w:r w:rsidR="00053117">
          <w:rPr>
            <w:noProof/>
            <w:webHidden/>
          </w:rPr>
          <w:fldChar w:fldCharType="end"/>
        </w:r>
      </w:hyperlink>
    </w:p>
    <w:p w14:paraId="3594E2C2" w14:textId="31F531E1" w:rsidR="00053117" w:rsidRDefault="00186EFD">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BE1235">
          <w:rPr>
            <w:noProof/>
            <w:webHidden/>
          </w:rPr>
          <w:t>57</w:t>
        </w:r>
        <w:r w:rsidR="00053117">
          <w:rPr>
            <w:noProof/>
            <w:webHidden/>
          </w:rPr>
          <w:fldChar w:fldCharType="end"/>
        </w:r>
      </w:hyperlink>
    </w:p>
    <w:p w14:paraId="2BCC0305" w14:textId="2E64720E" w:rsidR="00053117" w:rsidRDefault="00186EFD">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BE1235">
          <w:rPr>
            <w:noProof/>
            <w:webHidden/>
          </w:rPr>
          <w:t>71</w:t>
        </w:r>
        <w:r w:rsidR="00053117">
          <w:rPr>
            <w:noProof/>
            <w:webHidden/>
          </w:rPr>
          <w:fldChar w:fldCharType="end"/>
        </w:r>
      </w:hyperlink>
    </w:p>
    <w:p w14:paraId="4C9CA8CA" w14:textId="4AD99E89" w:rsidR="00053117" w:rsidRDefault="00186EFD">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BE1235">
          <w:rPr>
            <w:noProof/>
            <w:webHidden/>
          </w:rPr>
          <w:t>71</w:t>
        </w:r>
        <w:r w:rsidR="00053117">
          <w:rPr>
            <w:noProof/>
            <w:webHidden/>
          </w:rPr>
          <w:fldChar w:fldCharType="end"/>
        </w:r>
      </w:hyperlink>
    </w:p>
    <w:p w14:paraId="31041C49" w14:textId="3CEB094C" w:rsidR="00053117" w:rsidRDefault="00186EFD">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BE1235">
          <w:rPr>
            <w:noProof/>
            <w:webHidden/>
          </w:rPr>
          <w:t>75</w:t>
        </w:r>
        <w:r w:rsidR="00053117">
          <w:rPr>
            <w:noProof/>
            <w:webHidden/>
          </w:rPr>
          <w:fldChar w:fldCharType="end"/>
        </w:r>
      </w:hyperlink>
    </w:p>
    <w:p w14:paraId="05BDDA44" w14:textId="1F1A9114" w:rsidR="00053117" w:rsidRDefault="00186EFD">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BE1235">
          <w:rPr>
            <w:noProof/>
            <w:webHidden/>
          </w:rPr>
          <w:t>76</w:t>
        </w:r>
        <w:r w:rsidR="00053117">
          <w:rPr>
            <w:noProof/>
            <w:webHidden/>
          </w:rPr>
          <w:fldChar w:fldCharType="end"/>
        </w:r>
      </w:hyperlink>
    </w:p>
    <w:p w14:paraId="5F6B0997" w14:textId="7E84D2EC" w:rsidR="00053117" w:rsidRDefault="00186EFD">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BE1235">
          <w:rPr>
            <w:noProof/>
            <w:webHidden/>
          </w:rPr>
          <w:t>83</w:t>
        </w:r>
        <w:r w:rsidR="00053117">
          <w:rPr>
            <w:noProof/>
            <w:webHidden/>
          </w:rPr>
          <w:fldChar w:fldCharType="end"/>
        </w:r>
      </w:hyperlink>
    </w:p>
    <w:p w14:paraId="285BCA1C" w14:textId="3B766449" w:rsidR="00053117" w:rsidRDefault="00186EFD">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BE1235">
          <w:rPr>
            <w:noProof/>
            <w:webHidden/>
          </w:rPr>
          <w:t>124</w:t>
        </w:r>
        <w:r w:rsidR="00053117">
          <w:rPr>
            <w:noProof/>
            <w:webHidden/>
          </w:rPr>
          <w:fldChar w:fldCharType="end"/>
        </w:r>
      </w:hyperlink>
    </w:p>
    <w:p w14:paraId="64656F5C" w14:textId="2C64398A" w:rsidR="00053117" w:rsidRDefault="00186EFD">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BE1235">
          <w:rPr>
            <w:noProof/>
            <w:webHidden/>
          </w:rPr>
          <w:t>130</w:t>
        </w:r>
        <w:r w:rsidR="00053117">
          <w:rPr>
            <w:noProof/>
            <w:webHidden/>
          </w:rPr>
          <w:fldChar w:fldCharType="end"/>
        </w:r>
      </w:hyperlink>
    </w:p>
    <w:p w14:paraId="226DF870" w14:textId="4C1C7D13" w:rsidR="00053117" w:rsidRDefault="00186EFD">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BE1235">
          <w:rPr>
            <w:noProof/>
            <w:webHidden/>
          </w:rPr>
          <w:t>139</w:t>
        </w:r>
        <w:r w:rsidR="00053117">
          <w:rPr>
            <w:noProof/>
            <w:webHidden/>
          </w:rPr>
          <w:fldChar w:fldCharType="end"/>
        </w:r>
      </w:hyperlink>
    </w:p>
    <w:p w14:paraId="6FE09642" w14:textId="51D63ADC" w:rsidR="00053117" w:rsidRDefault="00186EFD">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BE1235">
          <w:rPr>
            <w:noProof/>
            <w:webHidden/>
          </w:rPr>
          <w:t>146</w:t>
        </w:r>
        <w:r w:rsidR="00053117">
          <w:rPr>
            <w:noProof/>
            <w:webHidden/>
          </w:rPr>
          <w:fldChar w:fldCharType="end"/>
        </w:r>
      </w:hyperlink>
    </w:p>
    <w:p w14:paraId="15F15D50" w14:textId="779B445B" w:rsidR="00053117" w:rsidRDefault="00186EFD">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BE1235">
          <w:rPr>
            <w:noProof/>
            <w:webHidden/>
          </w:rPr>
          <w:t>152</w:t>
        </w:r>
        <w:r w:rsidR="00053117">
          <w:rPr>
            <w:noProof/>
            <w:webHidden/>
          </w:rPr>
          <w:fldChar w:fldCharType="end"/>
        </w:r>
      </w:hyperlink>
    </w:p>
    <w:p w14:paraId="679578F0" w14:textId="2A582206" w:rsidR="00053117" w:rsidRDefault="00186EFD">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BE1235">
          <w:rPr>
            <w:noProof/>
            <w:webHidden/>
          </w:rPr>
          <w:t>165</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03BB705B"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BE1235">
          <w:rPr>
            <w:noProof/>
            <w:webHidden/>
          </w:rPr>
          <w:t>18</w:t>
        </w:r>
        <w:r w:rsidR="00B17C19">
          <w:rPr>
            <w:noProof/>
            <w:webHidden/>
          </w:rPr>
          <w:fldChar w:fldCharType="end"/>
        </w:r>
      </w:hyperlink>
    </w:p>
    <w:p w14:paraId="2961B0F3" w14:textId="3D401CB5" w:rsidR="00B17C19" w:rsidRDefault="00186EF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BE1235">
          <w:rPr>
            <w:noProof/>
            <w:webHidden/>
          </w:rPr>
          <w:t>28</w:t>
        </w:r>
        <w:r w:rsidR="00B17C19">
          <w:rPr>
            <w:noProof/>
            <w:webHidden/>
          </w:rPr>
          <w:fldChar w:fldCharType="end"/>
        </w:r>
      </w:hyperlink>
    </w:p>
    <w:p w14:paraId="23CE238F" w14:textId="380B651B" w:rsidR="00B17C19" w:rsidRDefault="00186EF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BE1235">
          <w:rPr>
            <w:noProof/>
            <w:webHidden/>
          </w:rPr>
          <w:t>29</w:t>
        </w:r>
        <w:r w:rsidR="00B17C19">
          <w:rPr>
            <w:noProof/>
            <w:webHidden/>
          </w:rPr>
          <w:fldChar w:fldCharType="end"/>
        </w:r>
      </w:hyperlink>
    </w:p>
    <w:p w14:paraId="3636F127" w14:textId="37DE4F12" w:rsidR="00B17C19" w:rsidRDefault="00186EF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BE1235">
          <w:rPr>
            <w:noProof/>
            <w:webHidden/>
          </w:rPr>
          <w:t>31</w:t>
        </w:r>
        <w:r w:rsidR="00B17C19">
          <w:rPr>
            <w:noProof/>
            <w:webHidden/>
          </w:rPr>
          <w:fldChar w:fldCharType="end"/>
        </w:r>
      </w:hyperlink>
    </w:p>
    <w:p w14:paraId="74CE3497" w14:textId="2EC40E43" w:rsidR="00B17C19" w:rsidRDefault="00186EF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BE1235">
          <w:rPr>
            <w:noProof/>
            <w:webHidden/>
          </w:rPr>
          <w:t>32</w:t>
        </w:r>
        <w:r w:rsidR="00B17C19">
          <w:rPr>
            <w:noProof/>
            <w:webHidden/>
          </w:rPr>
          <w:fldChar w:fldCharType="end"/>
        </w:r>
      </w:hyperlink>
    </w:p>
    <w:p w14:paraId="25C47360" w14:textId="40732908" w:rsidR="00B17C19" w:rsidRDefault="00186EFD"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BE1235">
          <w:rPr>
            <w:noProof/>
            <w:webHidden/>
          </w:rPr>
          <w:t>36</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4CB266F9"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BE1235">
          <w:rPr>
            <w:noProof/>
            <w:webHidden/>
          </w:rPr>
          <w:t>4</w:t>
        </w:r>
        <w:r>
          <w:rPr>
            <w:noProof/>
            <w:webHidden/>
          </w:rPr>
          <w:fldChar w:fldCharType="end"/>
        </w:r>
      </w:hyperlink>
    </w:p>
    <w:p w14:paraId="76C25AAE" w14:textId="74F65866"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BE1235">
          <w:rPr>
            <w:noProof/>
            <w:webHidden/>
          </w:rPr>
          <w:t>14</w:t>
        </w:r>
        <w:r>
          <w:rPr>
            <w:noProof/>
            <w:webHidden/>
          </w:rPr>
          <w:fldChar w:fldCharType="end"/>
        </w:r>
      </w:hyperlink>
    </w:p>
    <w:p w14:paraId="3505F3AD" w14:textId="04E3C3B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BE1235">
          <w:rPr>
            <w:noProof/>
            <w:webHidden/>
          </w:rPr>
          <w:t>17</w:t>
        </w:r>
        <w:r>
          <w:rPr>
            <w:noProof/>
            <w:webHidden/>
          </w:rPr>
          <w:fldChar w:fldCharType="end"/>
        </w:r>
      </w:hyperlink>
    </w:p>
    <w:p w14:paraId="406209F1" w14:textId="77BCD34C" w:rsidR="009216BA" w:rsidRDefault="00186EFD"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BE1235">
          <w:rPr>
            <w:noProof/>
            <w:webHidden/>
          </w:rPr>
          <w:t>19</w:t>
        </w:r>
        <w:r w:rsidR="009216BA">
          <w:rPr>
            <w:noProof/>
            <w:webHidden/>
          </w:rPr>
          <w:fldChar w:fldCharType="end"/>
        </w:r>
      </w:hyperlink>
    </w:p>
    <w:p w14:paraId="0C243114" w14:textId="69B9FF9F" w:rsidR="009216BA" w:rsidRDefault="00186EF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BE1235">
          <w:rPr>
            <w:noProof/>
            <w:webHidden/>
          </w:rPr>
          <w:t>21</w:t>
        </w:r>
        <w:r w:rsidR="009216BA">
          <w:rPr>
            <w:noProof/>
            <w:webHidden/>
          </w:rPr>
          <w:fldChar w:fldCharType="end"/>
        </w:r>
      </w:hyperlink>
    </w:p>
    <w:p w14:paraId="637B8D87" w14:textId="003A010F" w:rsidR="009216BA" w:rsidRDefault="00186EF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BE1235">
          <w:rPr>
            <w:noProof/>
            <w:webHidden/>
          </w:rPr>
          <w:t>22</w:t>
        </w:r>
        <w:r w:rsidR="009216BA">
          <w:rPr>
            <w:noProof/>
            <w:webHidden/>
          </w:rPr>
          <w:fldChar w:fldCharType="end"/>
        </w:r>
      </w:hyperlink>
    </w:p>
    <w:p w14:paraId="15F155E7" w14:textId="664AEED9" w:rsidR="009216BA" w:rsidRDefault="00186EF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BE1235">
          <w:rPr>
            <w:noProof/>
            <w:webHidden/>
          </w:rPr>
          <w:t>23</w:t>
        </w:r>
        <w:r w:rsidR="009216BA">
          <w:rPr>
            <w:noProof/>
            <w:webHidden/>
          </w:rPr>
          <w:fldChar w:fldCharType="end"/>
        </w:r>
      </w:hyperlink>
    </w:p>
    <w:p w14:paraId="66793AEF" w14:textId="6D7F20DE" w:rsidR="009216BA" w:rsidRDefault="00186EF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BE1235">
          <w:rPr>
            <w:noProof/>
            <w:webHidden/>
          </w:rPr>
          <w:t>24</w:t>
        </w:r>
        <w:r w:rsidR="009216BA">
          <w:rPr>
            <w:noProof/>
            <w:webHidden/>
          </w:rPr>
          <w:fldChar w:fldCharType="end"/>
        </w:r>
      </w:hyperlink>
    </w:p>
    <w:p w14:paraId="53D6CF9F" w14:textId="089EDDBF" w:rsidR="009216BA" w:rsidRDefault="00186EF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BE1235">
          <w:rPr>
            <w:noProof/>
            <w:webHidden/>
          </w:rPr>
          <w:t>25</w:t>
        </w:r>
        <w:r w:rsidR="009216BA">
          <w:rPr>
            <w:noProof/>
            <w:webHidden/>
          </w:rPr>
          <w:fldChar w:fldCharType="end"/>
        </w:r>
      </w:hyperlink>
    </w:p>
    <w:p w14:paraId="72E7D6B5" w14:textId="0DC54D80" w:rsidR="009216BA" w:rsidRDefault="00186EF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BE1235">
          <w:rPr>
            <w:noProof/>
            <w:webHidden/>
          </w:rPr>
          <w:t>25</w:t>
        </w:r>
        <w:r w:rsidR="009216BA">
          <w:rPr>
            <w:noProof/>
            <w:webHidden/>
          </w:rPr>
          <w:fldChar w:fldCharType="end"/>
        </w:r>
      </w:hyperlink>
    </w:p>
    <w:p w14:paraId="4324D6B0" w14:textId="20BB3A4B" w:rsidR="009216BA" w:rsidRDefault="00186EF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BE1235">
          <w:rPr>
            <w:noProof/>
            <w:webHidden/>
          </w:rPr>
          <w:t>26</w:t>
        </w:r>
        <w:r w:rsidR="009216BA">
          <w:rPr>
            <w:noProof/>
            <w:webHidden/>
          </w:rPr>
          <w:fldChar w:fldCharType="end"/>
        </w:r>
      </w:hyperlink>
    </w:p>
    <w:p w14:paraId="774CFE5E" w14:textId="34AED4F9" w:rsidR="009216BA" w:rsidRDefault="00186EFD"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BE1235">
          <w:rPr>
            <w:noProof/>
            <w:webHidden/>
          </w:rPr>
          <w:t>27</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5A967BC4"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BE1235">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334D9021"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4B38DB29" w:rsidR="00DE4DDB" w:rsidRPr="0008777E" w:rsidRDefault="00DE4DDB"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604975" cy="2142657"/>
                    </a:xfrm>
                    <a:prstGeom prst="rect">
                      <a:avLst/>
                    </a:prstGeom>
                    <a:ln/>
                  </pic:spPr>
                </pic:pic>
              </a:graphicData>
            </a:graphic>
          </wp:inline>
        </w:drawing>
      </w:r>
    </w:p>
    <w:p w14:paraId="4CBA5B29" w14:textId="413F1A06"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BE1235">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9DAE069"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1A93E1A"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18489FCA" w:rsidR="00F43733" w:rsidRDefault="00042FBD" w:rsidP="00F43733">
      <w:pPr>
        <w:keepNext/>
        <w:ind w:firstLine="480"/>
        <w:jc w:val="center"/>
      </w:pPr>
      <w:commentRangeStart w:id="33"/>
      <w:r>
        <w:rPr>
          <w:noProof/>
        </w:rPr>
        <w:drawing>
          <wp:inline distT="0" distB="0" distL="0" distR="0" wp14:anchorId="3526BF62" wp14:editId="54803282">
            <wp:extent cx="4311696" cy="1992863"/>
            <wp:effectExtent l="0" t="0" r="0" b="127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5340" cy="2013035"/>
                    </a:xfrm>
                    <a:prstGeom prst="rect">
                      <a:avLst/>
                    </a:prstGeom>
                  </pic:spPr>
                </pic:pic>
              </a:graphicData>
            </a:graphic>
          </wp:inline>
        </w:drawing>
      </w:r>
      <w:commentRangeEnd w:id="33"/>
      <w:r w:rsidR="009E14D2">
        <w:rPr>
          <w:rStyle w:val="af7"/>
        </w:rPr>
        <w:commentReference w:id="33"/>
      </w:r>
    </w:p>
    <w:p w14:paraId="1A076BEA" w14:textId="3083E0FC" w:rsidR="00F43733" w:rsidRDefault="00F43733" w:rsidP="00F43733">
      <w:pPr>
        <w:pStyle w:val="af"/>
        <w:ind w:firstLine="400"/>
        <w:jc w:val="center"/>
      </w:pPr>
      <w:bookmarkStart w:id="34" w:name="_Toc106290066"/>
      <w:bookmarkStart w:id="35"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2</w:t>
      </w:r>
      <w:r>
        <w:fldChar w:fldCharType="end"/>
      </w:r>
      <w:r w:rsidRPr="00F74F86">
        <w:rPr>
          <w:rFonts w:hint="eastAsia"/>
        </w:rPr>
        <w:t>本研究模擬式教學策略</w:t>
      </w:r>
      <w:bookmarkEnd w:id="34"/>
      <w:bookmarkEnd w:id="35"/>
    </w:p>
    <w:p w14:paraId="0056B9CC" w14:textId="660A0A27"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lastRenderedPageBreak/>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1A3ADD16" w:rsidR="00866B9A" w:rsidRPr="001A508A" w:rsidRDefault="001A508A" w:rsidP="00D1261F">
      <w:pPr>
        <w:ind w:firstLine="480"/>
        <w:rPr>
          <w:b/>
          <w:bCs/>
        </w:rPr>
      </w:pPr>
      <w:commentRangeStart w:id="36"/>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b/>
          <w:bCs/>
        </w:rPr>
      </w:pPr>
      <w:r w:rsidRPr="001A508A">
        <w:rPr>
          <w:b/>
          <w:bCs/>
        </w:rPr>
        <w:t xml:space="preserve">6. </w:t>
      </w:r>
      <w:r w:rsidRPr="001A508A">
        <w:rPr>
          <w:rFonts w:hint="eastAsia"/>
          <w:b/>
          <w:bCs/>
        </w:rPr>
        <w:t>理解</w:t>
      </w:r>
      <w:r w:rsidRPr="001A508A">
        <w:rPr>
          <w:b/>
          <w:bCs/>
        </w:rPr>
        <w:t>-</w:t>
      </w:r>
      <w:r w:rsidRPr="001A508A">
        <w:rPr>
          <w:rFonts w:hint="eastAsia"/>
          <w:b/>
          <w:bCs/>
        </w:rPr>
        <w:t>應用</w:t>
      </w:r>
      <w:commentRangeEnd w:id="36"/>
      <w:r w:rsidR="00844555">
        <w:rPr>
          <w:rStyle w:val="af7"/>
        </w:rPr>
        <w:commentReference w:id="36"/>
      </w:r>
    </w:p>
    <w:p w14:paraId="59B659AC" w14:textId="77FA9D19" w:rsidR="001A508A" w:rsidRPr="001A508A" w:rsidRDefault="001A508A" w:rsidP="001A508A">
      <w:pPr>
        <w:ind w:firstLine="480"/>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w:t>
      </w:r>
      <w:r w:rsidR="00343531">
        <w:rPr>
          <w:rFonts w:hint="eastAsia"/>
        </w:rPr>
        <w:lastRenderedPageBreak/>
        <w:t>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75B90E05" w:rsidR="00EA13EE" w:rsidRDefault="00EA13EE" w:rsidP="00593F73">
      <w:pPr>
        <w:pStyle w:val="af"/>
        <w:ind w:firstLine="400"/>
        <w:jc w:val="center"/>
      </w:pPr>
      <w:bookmarkStart w:id="37" w:name="_Toc106290067"/>
      <w:bookmarkStart w:id="38"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3</w:t>
      </w:r>
      <w:r>
        <w:fldChar w:fldCharType="end"/>
      </w:r>
      <w:r>
        <w:rPr>
          <w:rFonts w:hint="eastAsia"/>
        </w:rPr>
        <w:t>資料搜集模擬畫面</w:t>
      </w:r>
      <w:bookmarkEnd w:id="37"/>
      <w:bookmarkEnd w:id="38"/>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5A2B927E" w:rsidR="00926846" w:rsidRDefault="00926846" w:rsidP="00926846">
      <w:pPr>
        <w:pStyle w:val="af"/>
        <w:ind w:firstLine="400"/>
        <w:jc w:val="center"/>
      </w:pPr>
      <w:bookmarkStart w:id="39" w:name="_Toc106290068"/>
      <w:bookmarkStart w:id="40"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4</w:t>
      </w:r>
      <w:r>
        <w:fldChar w:fldCharType="end"/>
      </w:r>
      <w:r>
        <w:rPr>
          <w:rFonts w:hint="eastAsia"/>
        </w:rPr>
        <w:t>訓練類神經網路模擬畫面</w:t>
      </w:r>
      <w:bookmarkEnd w:id="39"/>
      <w:bookmarkEnd w:id="40"/>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294E7DFF" w:rsidR="003957EB" w:rsidRDefault="00954E8D" w:rsidP="00954E8D">
      <w:pPr>
        <w:pStyle w:val="af"/>
        <w:ind w:firstLine="400"/>
        <w:jc w:val="center"/>
      </w:pPr>
      <w:bookmarkStart w:id="41" w:name="_Toc106290069"/>
      <w:bookmarkStart w:id="42"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5</w:t>
      </w:r>
      <w:r>
        <w:fldChar w:fldCharType="end"/>
      </w:r>
      <w:r>
        <w:rPr>
          <w:rFonts w:hint="eastAsia"/>
        </w:rPr>
        <w:t>應用</w:t>
      </w:r>
      <w:r w:rsidRPr="00923D85">
        <w:rPr>
          <w:rFonts w:hint="eastAsia"/>
        </w:rPr>
        <w:t>類神經網路模擬畫面</w:t>
      </w:r>
      <w:bookmarkEnd w:id="41"/>
      <w:bookmarkEnd w:id="42"/>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54A157C2" w:rsidR="00F07508" w:rsidRDefault="00F07508" w:rsidP="00F07508">
      <w:pPr>
        <w:pStyle w:val="af"/>
        <w:ind w:firstLine="400"/>
        <w:jc w:val="center"/>
      </w:pPr>
      <w:bookmarkStart w:id="43" w:name="_Toc106290070"/>
      <w:bookmarkStart w:id="44"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6</w:t>
      </w:r>
      <w:r>
        <w:fldChar w:fldCharType="end"/>
      </w:r>
      <w:r>
        <w:rPr>
          <w:rFonts w:hint="eastAsia"/>
        </w:rPr>
        <w:t>圖片資料輸入</w:t>
      </w:r>
      <w:r w:rsidRPr="00D32165">
        <w:rPr>
          <w:rFonts w:hint="eastAsia"/>
        </w:rPr>
        <w:t>模擬畫面</w:t>
      </w:r>
      <w:bookmarkEnd w:id="43"/>
      <w:bookmarkEnd w:id="44"/>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01FF03C6" w:rsidR="00E25C37" w:rsidRDefault="00F56895" w:rsidP="00F56895">
      <w:pPr>
        <w:pStyle w:val="af"/>
        <w:ind w:firstLine="400"/>
        <w:jc w:val="center"/>
      </w:pPr>
      <w:bookmarkStart w:id="45" w:name="_Toc106290071"/>
      <w:bookmarkStart w:id="46"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7</w:t>
      </w:r>
      <w:r>
        <w:fldChar w:fldCharType="end"/>
      </w:r>
      <w:r w:rsidRPr="00E8440C">
        <w:rPr>
          <w:rFonts w:hint="eastAsia"/>
        </w:rPr>
        <w:t>健康照護與類神經網路</w:t>
      </w:r>
      <w:r>
        <w:rPr>
          <w:rFonts w:hint="eastAsia"/>
        </w:rPr>
        <w:t>模擬畫面</w:t>
      </w:r>
      <w:bookmarkEnd w:id="45"/>
      <w:bookmarkEnd w:id="46"/>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73BFCB47" w:rsidR="00ED3925" w:rsidRDefault="00546B80" w:rsidP="00546B80">
      <w:pPr>
        <w:pStyle w:val="af"/>
        <w:ind w:firstLine="400"/>
        <w:jc w:val="center"/>
      </w:pPr>
      <w:bookmarkStart w:id="47" w:name="_Toc106290072"/>
      <w:bookmarkStart w:id="48"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8</w:t>
      </w:r>
      <w:r>
        <w:fldChar w:fldCharType="end"/>
      </w:r>
      <w:r w:rsidRPr="001262AD">
        <w:rPr>
          <w:rFonts w:hint="eastAsia"/>
        </w:rPr>
        <w:t>權重與誤差</w:t>
      </w:r>
      <w:r>
        <w:rPr>
          <w:rFonts w:hint="eastAsia"/>
        </w:rPr>
        <w:t>模擬畫面</w:t>
      </w:r>
      <w:bookmarkEnd w:id="47"/>
      <w:bookmarkEnd w:id="48"/>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F738CB4" w:rsidR="00F833D5" w:rsidRDefault="00983143" w:rsidP="00983143">
      <w:pPr>
        <w:pStyle w:val="af"/>
        <w:ind w:firstLine="400"/>
        <w:jc w:val="center"/>
      </w:pPr>
      <w:bookmarkStart w:id="49" w:name="_Toc106290073"/>
      <w:bookmarkStart w:id="50"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9</w:t>
      </w:r>
      <w:r>
        <w:fldChar w:fldCharType="end"/>
      </w:r>
      <w:r w:rsidRPr="00F43F37">
        <w:rPr>
          <w:rFonts w:hint="eastAsia"/>
        </w:rPr>
        <w:t>類神經元模型</w:t>
      </w:r>
      <w:r>
        <w:rPr>
          <w:rFonts w:hint="eastAsia"/>
        </w:rPr>
        <w:t>模擬畫面</w:t>
      </w:r>
      <w:bookmarkEnd w:id="49"/>
      <w:bookmarkEnd w:id="50"/>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6921E955" w:rsidR="00735122" w:rsidRDefault="00174F2E" w:rsidP="00637635">
      <w:pPr>
        <w:pStyle w:val="af"/>
        <w:ind w:firstLine="400"/>
        <w:jc w:val="center"/>
      </w:pPr>
      <w:bookmarkStart w:id="51" w:name="_Toc106290074"/>
      <w:bookmarkStart w:id="52"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10</w:t>
      </w:r>
      <w:r>
        <w:fldChar w:fldCharType="end"/>
      </w:r>
      <w:r w:rsidRPr="00D3799E">
        <w:rPr>
          <w:rFonts w:hint="eastAsia"/>
        </w:rPr>
        <w:t>學習演算法</w:t>
      </w:r>
      <w:r>
        <w:rPr>
          <w:rFonts w:hint="eastAsia"/>
        </w:rPr>
        <w:t>模擬畫面</w:t>
      </w:r>
      <w:bookmarkEnd w:id="51"/>
      <w:bookmarkEnd w:id="52"/>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3" w:name="_Toc519413772"/>
      <w:bookmarkStart w:id="54" w:name="_Toc519413773"/>
      <w:bookmarkStart w:id="55" w:name="_Toc519413774"/>
      <w:bookmarkStart w:id="56" w:name="_Toc519413775"/>
      <w:bookmarkEnd w:id="53"/>
      <w:bookmarkEnd w:id="54"/>
      <w:bookmarkEnd w:id="55"/>
      <w:bookmarkEnd w:id="56"/>
      <w:r>
        <w:br w:type="page"/>
      </w:r>
    </w:p>
    <w:p w14:paraId="5D67231E" w14:textId="0484352D" w:rsidR="00190493" w:rsidRDefault="00190493" w:rsidP="006D387D">
      <w:pPr>
        <w:pStyle w:val="a0"/>
      </w:pPr>
      <w:bookmarkStart w:id="57" w:name="_Toc107083465"/>
      <w:r>
        <w:rPr>
          <w:rFonts w:hint="eastAsia"/>
        </w:rPr>
        <w:lastRenderedPageBreak/>
        <w:t>研究</w:t>
      </w:r>
      <w:bookmarkStart w:id="58" w:name="_Hlk35453180"/>
      <w:r w:rsidR="006D387D">
        <w:rPr>
          <w:rFonts w:hint="eastAsia"/>
        </w:rPr>
        <w:t>程序</w:t>
      </w:r>
      <w:bookmarkEnd w:id="57"/>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3C4050DE" w:rsidR="00E95257" w:rsidRDefault="00E95257" w:rsidP="00E95257">
      <w:pPr>
        <w:pStyle w:val="af"/>
        <w:keepNext/>
        <w:ind w:firstLine="400"/>
        <w:jc w:val="center"/>
      </w:pPr>
      <w:bookmarkStart w:id="59"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2</w:t>
      </w:r>
      <w:r>
        <w:fldChar w:fldCharType="end"/>
      </w:r>
      <w:r>
        <w:rPr>
          <w:rFonts w:hint="eastAsia"/>
        </w:rPr>
        <w:t>研究程序</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5F38C8">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4019389D" w:rsidR="006222C8" w:rsidRDefault="006222C8" w:rsidP="006222C8">
      <w:pPr>
        <w:pStyle w:val="af"/>
        <w:keepNext/>
        <w:ind w:firstLine="400"/>
        <w:jc w:val="center"/>
      </w:pPr>
      <w:bookmarkStart w:id="60"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3</w:t>
      </w:r>
      <w:r>
        <w:fldChar w:fldCharType="end"/>
      </w:r>
      <w:r>
        <w:rPr>
          <w:rFonts w:hint="eastAsia"/>
        </w:rPr>
        <w:t>實驗組與控制組課堂流程設計</w:t>
      </w:r>
      <w:bookmarkEnd w:id="60"/>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3FF8124C" w:rsidR="00912D84" w:rsidRDefault="00912D84" w:rsidP="00912D84">
      <w:pPr>
        <w:pStyle w:val="af"/>
        <w:keepNext/>
        <w:ind w:firstLine="400"/>
        <w:jc w:val="center"/>
      </w:pPr>
      <w:bookmarkStart w:id="61"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6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77368DEE" w:rsidR="00F54AF0" w:rsidRDefault="00F54AF0" w:rsidP="00F54AF0">
      <w:pPr>
        <w:pStyle w:val="af"/>
        <w:keepNext/>
        <w:ind w:firstLine="400"/>
        <w:jc w:val="center"/>
      </w:pPr>
      <w:bookmarkStart w:id="62"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5</w:t>
      </w:r>
      <w:r>
        <w:fldChar w:fldCharType="end"/>
      </w:r>
      <w:r>
        <w:rPr>
          <w:rFonts w:hint="eastAsia"/>
        </w:rPr>
        <w:t>控制</w:t>
      </w:r>
      <w:r w:rsidRPr="0059362C">
        <w:rPr>
          <w:rFonts w:hint="eastAsia"/>
        </w:rPr>
        <w:t>組課程安排</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5F38C8">
        <w:tc>
          <w:tcPr>
            <w:tcW w:w="846" w:type="dxa"/>
            <w:tcBorders>
              <w:top w:val="single" w:sz="12" w:space="0" w:color="auto"/>
              <w:bottom w:val="single" w:sz="12" w:space="0" w:color="auto"/>
            </w:tcBorders>
            <w:vAlign w:val="center"/>
          </w:tcPr>
          <w:p w14:paraId="09CE81C3" w14:textId="77777777" w:rsidR="00F54AF0" w:rsidRPr="00FD7AE2" w:rsidRDefault="00F54AF0" w:rsidP="005F38C8">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5F38C8">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5F38C8">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5F38C8">
            <w:pPr>
              <w:ind w:firstLineChars="0" w:firstLine="0"/>
              <w:jc w:val="center"/>
              <w:rPr>
                <w:b/>
                <w:bCs/>
              </w:rPr>
            </w:pPr>
            <w:r w:rsidRPr="00FD7AE2">
              <w:rPr>
                <w:rFonts w:hint="eastAsia"/>
                <w:b/>
                <w:bCs/>
              </w:rPr>
              <w:t>預計時間</w:t>
            </w:r>
          </w:p>
        </w:tc>
      </w:tr>
      <w:tr w:rsidR="00F54AF0" w14:paraId="5D836130" w14:textId="77777777" w:rsidTr="005F38C8">
        <w:tc>
          <w:tcPr>
            <w:tcW w:w="846" w:type="dxa"/>
            <w:vMerge w:val="restart"/>
            <w:tcBorders>
              <w:top w:val="single" w:sz="12" w:space="0" w:color="auto"/>
            </w:tcBorders>
            <w:vAlign w:val="center"/>
          </w:tcPr>
          <w:p w14:paraId="2B53F310" w14:textId="77777777" w:rsidR="00F54AF0" w:rsidRPr="00FD7AE2" w:rsidRDefault="00F54AF0" w:rsidP="005F38C8">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5F38C8">
            <w:pPr>
              <w:ind w:firstLineChars="0" w:firstLine="0"/>
            </w:pPr>
            <w:r>
              <w:rPr>
                <w:rFonts w:hint="eastAsia"/>
              </w:rPr>
              <w:t>神經網路</w:t>
            </w:r>
          </w:p>
          <w:p w14:paraId="7C2A2B11" w14:textId="77777777" w:rsidR="00F54AF0" w:rsidRDefault="00F54AF0" w:rsidP="005F38C8">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5F38C8">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5F38C8">
            <w:pPr>
              <w:ind w:firstLineChars="0" w:firstLine="0"/>
            </w:pPr>
            <w:r>
              <w:t>15</w:t>
            </w:r>
            <w:r>
              <w:rPr>
                <w:rFonts w:hint="eastAsia"/>
              </w:rPr>
              <w:t>分鐘</w:t>
            </w:r>
          </w:p>
        </w:tc>
      </w:tr>
      <w:tr w:rsidR="00F54AF0" w14:paraId="5A253FA1" w14:textId="77777777" w:rsidTr="005F38C8">
        <w:tc>
          <w:tcPr>
            <w:tcW w:w="846" w:type="dxa"/>
            <w:vMerge/>
            <w:vAlign w:val="center"/>
          </w:tcPr>
          <w:p w14:paraId="14345205" w14:textId="77777777" w:rsidR="00F54AF0" w:rsidRPr="00FD7AE2" w:rsidRDefault="00F54AF0" w:rsidP="005F38C8">
            <w:pPr>
              <w:ind w:firstLineChars="0" w:firstLine="0"/>
              <w:jc w:val="center"/>
              <w:rPr>
                <w:b/>
                <w:bCs/>
              </w:rPr>
            </w:pPr>
          </w:p>
        </w:tc>
        <w:tc>
          <w:tcPr>
            <w:tcW w:w="2410" w:type="dxa"/>
            <w:vMerge/>
            <w:vAlign w:val="center"/>
          </w:tcPr>
          <w:p w14:paraId="363B4CA7"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5F38C8">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5F38C8">
            <w:pPr>
              <w:ind w:firstLineChars="0" w:firstLine="0"/>
            </w:pPr>
            <w:r>
              <w:t>15</w:t>
            </w:r>
            <w:r>
              <w:rPr>
                <w:rFonts w:hint="eastAsia"/>
              </w:rPr>
              <w:t>分鐘</w:t>
            </w:r>
          </w:p>
        </w:tc>
      </w:tr>
      <w:tr w:rsidR="00F54AF0" w14:paraId="6B7A9D25" w14:textId="77777777" w:rsidTr="005F38C8">
        <w:tc>
          <w:tcPr>
            <w:tcW w:w="846" w:type="dxa"/>
            <w:vMerge/>
            <w:vAlign w:val="center"/>
          </w:tcPr>
          <w:p w14:paraId="6206FC92" w14:textId="77777777" w:rsidR="00F54AF0" w:rsidRPr="00FD7AE2" w:rsidRDefault="00F54AF0" w:rsidP="005F38C8">
            <w:pPr>
              <w:ind w:firstLineChars="0" w:firstLine="0"/>
              <w:jc w:val="center"/>
              <w:rPr>
                <w:b/>
                <w:bCs/>
              </w:rPr>
            </w:pPr>
          </w:p>
        </w:tc>
        <w:tc>
          <w:tcPr>
            <w:tcW w:w="2410" w:type="dxa"/>
            <w:vMerge/>
            <w:vAlign w:val="center"/>
          </w:tcPr>
          <w:p w14:paraId="41145B42"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5F38C8">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5F38C8">
            <w:pPr>
              <w:ind w:firstLineChars="0" w:firstLine="0"/>
            </w:pPr>
            <w:r>
              <w:t>35</w:t>
            </w:r>
            <w:r>
              <w:rPr>
                <w:rFonts w:hint="eastAsia"/>
              </w:rPr>
              <w:t>分鐘</w:t>
            </w:r>
          </w:p>
        </w:tc>
      </w:tr>
      <w:tr w:rsidR="00F54AF0" w14:paraId="40D2A924" w14:textId="77777777" w:rsidTr="005F38C8">
        <w:tc>
          <w:tcPr>
            <w:tcW w:w="846" w:type="dxa"/>
            <w:vMerge/>
            <w:vAlign w:val="center"/>
          </w:tcPr>
          <w:p w14:paraId="59EB87C1" w14:textId="77777777" w:rsidR="00F54AF0" w:rsidRPr="00FD7AE2" w:rsidRDefault="00F54AF0" w:rsidP="005F38C8">
            <w:pPr>
              <w:ind w:firstLineChars="0" w:firstLine="0"/>
              <w:jc w:val="center"/>
              <w:rPr>
                <w:b/>
                <w:bCs/>
              </w:rPr>
            </w:pPr>
          </w:p>
        </w:tc>
        <w:tc>
          <w:tcPr>
            <w:tcW w:w="2410" w:type="dxa"/>
            <w:vMerge/>
            <w:vAlign w:val="center"/>
          </w:tcPr>
          <w:p w14:paraId="3BC3E5EF"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5F38C8">
            <w:pPr>
              <w:ind w:firstLineChars="0" w:firstLine="0"/>
            </w:pPr>
            <w:r>
              <w:t>15</w:t>
            </w:r>
            <w:r>
              <w:rPr>
                <w:rFonts w:hint="eastAsia"/>
              </w:rPr>
              <w:t>分鐘</w:t>
            </w:r>
          </w:p>
        </w:tc>
      </w:tr>
      <w:tr w:rsidR="00F54AF0" w14:paraId="6F7B390C" w14:textId="77777777" w:rsidTr="005F38C8">
        <w:tc>
          <w:tcPr>
            <w:tcW w:w="846" w:type="dxa"/>
            <w:vMerge/>
            <w:vAlign w:val="center"/>
          </w:tcPr>
          <w:p w14:paraId="6CAFA138" w14:textId="77777777" w:rsidR="00F54AF0" w:rsidRPr="00FD7AE2" w:rsidRDefault="00F54AF0" w:rsidP="005F38C8">
            <w:pPr>
              <w:ind w:firstLineChars="0" w:firstLine="0"/>
              <w:jc w:val="center"/>
              <w:rPr>
                <w:b/>
                <w:bCs/>
              </w:rPr>
            </w:pPr>
          </w:p>
        </w:tc>
        <w:tc>
          <w:tcPr>
            <w:tcW w:w="2410" w:type="dxa"/>
            <w:vMerge/>
            <w:vAlign w:val="center"/>
          </w:tcPr>
          <w:p w14:paraId="28C8C4B3"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5F38C8">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5F38C8">
            <w:pPr>
              <w:ind w:firstLineChars="0" w:firstLine="0"/>
            </w:pPr>
            <w:r>
              <w:t>20</w:t>
            </w:r>
            <w:r>
              <w:rPr>
                <w:rFonts w:hint="eastAsia"/>
              </w:rPr>
              <w:t>分鐘</w:t>
            </w:r>
          </w:p>
        </w:tc>
      </w:tr>
      <w:tr w:rsidR="00F54AF0" w14:paraId="62C47F27" w14:textId="77777777" w:rsidTr="005F38C8">
        <w:tc>
          <w:tcPr>
            <w:tcW w:w="846" w:type="dxa"/>
            <w:vMerge/>
            <w:tcBorders>
              <w:bottom w:val="single" w:sz="8" w:space="0" w:color="auto"/>
            </w:tcBorders>
            <w:vAlign w:val="center"/>
          </w:tcPr>
          <w:p w14:paraId="65488156" w14:textId="77777777" w:rsidR="00F54AF0" w:rsidRPr="00FD7AE2" w:rsidRDefault="00F54AF0" w:rsidP="005F38C8">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5F38C8">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5F38C8">
            <w:pPr>
              <w:ind w:firstLineChars="0" w:firstLine="0"/>
            </w:pPr>
            <w:r>
              <w:t>15</w:t>
            </w:r>
            <w:r>
              <w:rPr>
                <w:rFonts w:hint="eastAsia"/>
              </w:rPr>
              <w:t>分鐘</w:t>
            </w:r>
          </w:p>
        </w:tc>
      </w:tr>
      <w:tr w:rsidR="00F54AF0" w14:paraId="224213F5" w14:textId="77777777" w:rsidTr="005F38C8">
        <w:tc>
          <w:tcPr>
            <w:tcW w:w="846" w:type="dxa"/>
            <w:vMerge w:val="restart"/>
            <w:tcBorders>
              <w:top w:val="single" w:sz="8" w:space="0" w:color="auto"/>
            </w:tcBorders>
            <w:vAlign w:val="center"/>
          </w:tcPr>
          <w:p w14:paraId="274EDE9A" w14:textId="77777777" w:rsidR="00F54AF0" w:rsidRPr="00FD7AE2" w:rsidRDefault="00F54AF0" w:rsidP="005F38C8">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5F38C8">
            <w:pPr>
              <w:ind w:firstLineChars="0" w:firstLine="0"/>
            </w:pPr>
            <w:r>
              <w:rPr>
                <w:rFonts w:hint="eastAsia"/>
              </w:rPr>
              <w:t>權重的調整</w:t>
            </w:r>
          </w:p>
          <w:p w14:paraId="7FAF3772" w14:textId="77777777" w:rsidR="00F54AF0" w:rsidRDefault="00F54AF0" w:rsidP="005F38C8">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5F38C8">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5F38C8">
            <w:pPr>
              <w:ind w:firstLineChars="0" w:firstLine="0"/>
            </w:pPr>
            <w:r>
              <w:t>20</w:t>
            </w:r>
            <w:r>
              <w:rPr>
                <w:rFonts w:hint="eastAsia"/>
              </w:rPr>
              <w:t>分鐘</w:t>
            </w:r>
          </w:p>
        </w:tc>
      </w:tr>
      <w:tr w:rsidR="00F54AF0" w14:paraId="196C525A" w14:textId="77777777" w:rsidTr="005F38C8">
        <w:trPr>
          <w:trHeight w:val="272"/>
        </w:trPr>
        <w:tc>
          <w:tcPr>
            <w:tcW w:w="846" w:type="dxa"/>
            <w:vMerge/>
            <w:vAlign w:val="center"/>
          </w:tcPr>
          <w:p w14:paraId="5C046915" w14:textId="77777777" w:rsidR="00F54AF0" w:rsidRPr="00FD7AE2" w:rsidRDefault="00F54AF0" w:rsidP="005F38C8">
            <w:pPr>
              <w:ind w:firstLineChars="0" w:firstLine="0"/>
              <w:jc w:val="center"/>
              <w:rPr>
                <w:b/>
                <w:bCs/>
              </w:rPr>
            </w:pPr>
          </w:p>
        </w:tc>
        <w:tc>
          <w:tcPr>
            <w:tcW w:w="2410" w:type="dxa"/>
            <w:vMerge/>
            <w:vAlign w:val="center"/>
          </w:tcPr>
          <w:p w14:paraId="3040249E"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5F38C8">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5F38C8">
            <w:pPr>
              <w:ind w:firstLineChars="0" w:firstLine="0"/>
            </w:pPr>
            <w:r>
              <w:t>30</w:t>
            </w:r>
            <w:r>
              <w:rPr>
                <w:rFonts w:hint="eastAsia"/>
              </w:rPr>
              <w:t>分鐘</w:t>
            </w:r>
          </w:p>
        </w:tc>
      </w:tr>
      <w:tr w:rsidR="00F54AF0" w14:paraId="356A21E1" w14:textId="77777777" w:rsidTr="005F38C8">
        <w:tc>
          <w:tcPr>
            <w:tcW w:w="846" w:type="dxa"/>
            <w:vMerge/>
            <w:vAlign w:val="center"/>
          </w:tcPr>
          <w:p w14:paraId="6BA00B8D" w14:textId="77777777" w:rsidR="00F54AF0" w:rsidRPr="00FD7AE2" w:rsidRDefault="00F54AF0" w:rsidP="005F38C8">
            <w:pPr>
              <w:ind w:firstLineChars="0" w:firstLine="0"/>
              <w:jc w:val="center"/>
              <w:rPr>
                <w:b/>
                <w:bCs/>
              </w:rPr>
            </w:pPr>
          </w:p>
        </w:tc>
        <w:tc>
          <w:tcPr>
            <w:tcW w:w="2410" w:type="dxa"/>
            <w:vMerge/>
            <w:vAlign w:val="center"/>
          </w:tcPr>
          <w:p w14:paraId="75E81DA6"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5F38C8">
            <w:pPr>
              <w:ind w:firstLineChars="0" w:firstLine="0"/>
            </w:pPr>
            <w:r>
              <w:rPr>
                <w:rFonts w:hint="eastAsia"/>
              </w:rPr>
              <w:t>1</w:t>
            </w:r>
            <w:r>
              <w:t>5</w:t>
            </w:r>
            <w:r>
              <w:rPr>
                <w:rFonts w:hint="eastAsia"/>
              </w:rPr>
              <w:t>分鐘</w:t>
            </w:r>
          </w:p>
        </w:tc>
      </w:tr>
      <w:tr w:rsidR="00F54AF0" w14:paraId="750F0474" w14:textId="77777777" w:rsidTr="005F38C8">
        <w:tc>
          <w:tcPr>
            <w:tcW w:w="846" w:type="dxa"/>
            <w:vMerge/>
            <w:vAlign w:val="center"/>
          </w:tcPr>
          <w:p w14:paraId="43A28C54" w14:textId="77777777" w:rsidR="00F54AF0" w:rsidRPr="00FD7AE2" w:rsidRDefault="00F54AF0" w:rsidP="005F38C8">
            <w:pPr>
              <w:ind w:firstLineChars="0" w:firstLine="0"/>
              <w:jc w:val="center"/>
              <w:rPr>
                <w:b/>
                <w:bCs/>
              </w:rPr>
            </w:pPr>
          </w:p>
        </w:tc>
        <w:tc>
          <w:tcPr>
            <w:tcW w:w="2410" w:type="dxa"/>
            <w:vMerge/>
            <w:vAlign w:val="center"/>
          </w:tcPr>
          <w:p w14:paraId="4DEE5951"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5F38C8">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5F38C8">
            <w:pPr>
              <w:ind w:firstLineChars="0" w:firstLine="0"/>
            </w:pPr>
            <w:r>
              <w:rPr>
                <w:rFonts w:hint="eastAsia"/>
              </w:rPr>
              <w:t>2</w:t>
            </w:r>
            <w:r>
              <w:t>0</w:t>
            </w:r>
            <w:r>
              <w:rPr>
                <w:rFonts w:hint="eastAsia"/>
              </w:rPr>
              <w:t>分鐘</w:t>
            </w:r>
          </w:p>
        </w:tc>
      </w:tr>
      <w:tr w:rsidR="00F54AF0" w14:paraId="08C59C6D" w14:textId="77777777" w:rsidTr="005F38C8">
        <w:tc>
          <w:tcPr>
            <w:tcW w:w="846" w:type="dxa"/>
            <w:vMerge/>
            <w:tcBorders>
              <w:bottom w:val="single" w:sz="8" w:space="0" w:color="auto"/>
            </w:tcBorders>
            <w:vAlign w:val="center"/>
          </w:tcPr>
          <w:p w14:paraId="5C2ACCD3" w14:textId="77777777" w:rsidR="00F54AF0" w:rsidRPr="00FD7AE2" w:rsidRDefault="00F54AF0" w:rsidP="005F38C8">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5F38C8">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5F38C8">
            <w:pPr>
              <w:ind w:firstLineChars="0" w:firstLine="0"/>
            </w:pPr>
            <w:r>
              <w:t>15</w:t>
            </w:r>
            <w:r>
              <w:rPr>
                <w:rFonts w:hint="eastAsia"/>
              </w:rPr>
              <w:t>分鐘</w:t>
            </w:r>
          </w:p>
        </w:tc>
      </w:tr>
      <w:tr w:rsidR="00F54AF0" w14:paraId="11D758E4" w14:textId="77777777" w:rsidTr="005F38C8">
        <w:trPr>
          <w:trHeight w:val="272"/>
        </w:trPr>
        <w:tc>
          <w:tcPr>
            <w:tcW w:w="846" w:type="dxa"/>
            <w:vMerge w:val="restart"/>
            <w:tcBorders>
              <w:top w:val="single" w:sz="8" w:space="0" w:color="auto"/>
            </w:tcBorders>
            <w:vAlign w:val="center"/>
          </w:tcPr>
          <w:p w14:paraId="200EA724" w14:textId="77777777" w:rsidR="00F54AF0" w:rsidRPr="00FD7AE2" w:rsidRDefault="00F54AF0" w:rsidP="005F38C8">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5F38C8">
            <w:pPr>
              <w:ind w:firstLineChars="0" w:firstLine="0"/>
            </w:pPr>
            <w:r>
              <w:rPr>
                <w:rFonts w:hint="eastAsia"/>
              </w:rPr>
              <w:t>激勵函數</w:t>
            </w:r>
          </w:p>
          <w:p w14:paraId="3613D021" w14:textId="77777777" w:rsidR="00F54AF0" w:rsidRDefault="00F54AF0" w:rsidP="005F38C8">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5F38C8">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5F38C8">
            <w:pPr>
              <w:ind w:firstLineChars="0" w:firstLine="0"/>
            </w:pPr>
            <w:r>
              <w:t>20</w:t>
            </w:r>
            <w:r>
              <w:rPr>
                <w:rFonts w:hint="eastAsia"/>
              </w:rPr>
              <w:t>分鐘</w:t>
            </w:r>
          </w:p>
        </w:tc>
      </w:tr>
      <w:tr w:rsidR="00F54AF0" w14:paraId="60959A69" w14:textId="77777777" w:rsidTr="005F38C8">
        <w:tc>
          <w:tcPr>
            <w:tcW w:w="846" w:type="dxa"/>
            <w:vMerge/>
            <w:vAlign w:val="center"/>
          </w:tcPr>
          <w:p w14:paraId="0D79DA94" w14:textId="77777777" w:rsidR="00F54AF0" w:rsidRPr="00FD7AE2" w:rsidRDefault="00F54AF0" w:rsidP="005F38C8">
            <w:pPr>
              <w:ind w:firstLineChars="0" w:firstLine="0"/>
              <w:jc w:val="center"/>
              <w:rPr>
                <w:b/>
                <w:bCs/>
              </w:rPr>
            </w:pPr>
          </w:p>
        </w:tc>
        <w:tc>
          <w:tcPr>
            <w:tcW w:w="2410" w:type="dxa"/>
            <w:vMerge/>
            <w:vAlign w:val="center"/>
          </w:tcPr>
          <w:p w14:paraId="16C318A4"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5F38C8">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5F38C8">
            <w:pPr>
              <w:ind w:firstLineChars="0" w:firstLine="0"/>
            </w:pPr>
            <w:r>
              <w:t>30</w:t>
            </w:r>
            <w:r>
              <w:rPr>
                <w:rFonts w:hint="eastAsia"/>
              </w:rPr>
              <w:t>分鐘</w:t>
            </w:r>
          </w:p>
        </w:tc>
      </w:tr>
      <w:tr w:rsidR="00F54AF0" w14:paraId="63A4CFDC" w14:textId="77777777" w:rsidTr="005F38C8">
        <w:tc>
          <w:tcPr>
            <w:tcW w:w="846" w:type="dxa"/>
            <w:vMerge/>
            <w:vAlign w:val="center"/>
          </w:tcPr>
          <w:p w14:paraId="665188E1" w14:textId="77777777" w:rsidR="00F54AF0" w:rsidRPr="00FD7AE2" w:rsidRDefault="00F54AF0" w:rsidP="005F38C8">
            <w:pPr>
              <w:ind w:firstLineChars="0" w:firstLine="0"/>
              <w:jc w:val="center"/>
              <w:rPr>
                <w:b/>
                <w:bCs/>
              </w:rPr>
            </w:pPr>
          </w:p>
        </w:tc>
        <w:tc>
          <w:tcPr>
            <w:tcW w:w="2410" w:type="dxa"/>
            <w:vMerge/>
            <w:vAlign w:val="center"/>
          </w:tcPr>
          <w:p w14:paraId="60FD1EAA"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5F38C8">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5F38C8">
            <w:pPr>
              <w:ind w:firstLineChars="0" w:firstLine="0"/>
            </w:pPr>
            <w:r>
              <w:rPr>
                <w:rFonts w:hint="eastAsia"/>
              </w:rPr>
              <w:t>1</w:t>
            </w:r>
            <w:r>
              <w:t>5</w:t>
            </w:r>
            <w:r>
              <w:rPr>
                <w:rFonts w:hint="eastAsia"/>
              </w:rPr>
              <w:t>分鐘</w:t>
            </w:r>
          </w:p>
        </w:tc>
      </w:tr>
      <w:tr w:rsidR="00F54AF0" w14:paraId="2BCCF06E" w14:textId="77777777" w:rsidTr="005F38C8">
        <w:tc>
          <w:tcPr>
            <w:tcW w:w="846" w:type="dxa"/>
            <w:vMerge/>
            <w:vAlign w:val="center"/>
          </w:tcPr>
          <w:p w14:paraId="44C70C2E" w14:textId="77777777" w:rsidR="00F54AF0" w:rsidRPr="00FD7AE2" w:rsidRDefault="00F54AF0" w:rsidP="005F38C8">
            <w:pPr>
              <w:ind w:firstLineChars="0" w:firstLine="0"/>
              <w:jc w:val="center"/>
              <w:rPr>
                <w:b/>
                <w:bCs/>
              </w:rPr>
            </w:pPr>
          </w:p>
        </w:tc>
        <w:tc>
          <w:tcPr>
            <w:tcW w:w="2410" w:type="dxa"/>
            <w:vMerge/>
            <w:vAlign w:val="center"/>
          </w:tcPr>
          <w:p w14:paraId="232B11B6"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5F38C8">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5F38C8">
            <w:pPr>
              <w:ind w:firstLineChars="0" w:firstLine="0"/>
            </w:pPr>
            <w:r>
              <w:rPr>
                <w:rFonts w:hint="eastAsia"/>
              </w:rPr>
              <w:t>2</w:t>
            </w:r>
            <w:r>
              <w:t>0</w:t>
            </w:r>
            <w:r>
              <w:rPr>
                <w:rFonts w:hint="eastAsia"/>
              </w:rPr>
              <w:t>分鐘</w:t>
            </w:r>
          </w:p>
        </w:tc>
      </w:tr>
      <w:tr w:rsidR="00F54AF0" w14:paraId="6F25CF06" w14:textId="77777777" w:rsidTr="005F38C8">
        <w:tc>
          <w:tcPr>
            <w:tcW w:w="846" w:type="dxa"/>
            <w:vMerge/>
            <w:tcBorders>
              <w:bottom w:val="single" w:sz="8" w:space="0" w:color="auto"/>
            </w:tcBorders>
            <w:vAlign w:val="center"/>
          </w:tcPr>
          <w:p w14:paraId="70307145" w14:textId="77777777" w:rsidR="00F54AF0" w:rsidRPr="00FD7AE2" w:rsidRDefault="00F54AF0" w:rsidP="005F38C8">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5F38C8">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5F38C8">
            <w:pPr>
              <w:ind w:firstLineChars="0" w:firstLine="0"/>
            </w:pPr>
            <w:r>
              <w:t>15</w:t>
            </w:r>
            <w:r>
              <w:rPr>
                <w:rFonts w:hint="eastAsia"/>
              </w:rPr>
              <w:t>分鐘</w:t>
            </w:r>
          </w:p>
        </w:tc>
      </w:tr>
      <w:tr w:rsidR="00F54AF0" w14:paraId="2DB84F83" w14:textId="77777777" w:rsidTr="005F38C8">
        <w:tc>
          <w:tcPr>
            <w:tcW w:w="846" w:type="dxa"/>
            <w:vMerge w:val="restart"/>
            <w:tcBorders>
              <w:top w:val="single" w:sz="8" w:space="0" w:color="auto"/>
            </w:tcBorders>
            <w:vAlign w:val="center"/>
          </w:tcPr>
          <w:p w14:paraId="18840EBF" w14:textId="77777777" w:rsidR="00F54AF0" w:rsidRPr="00FD7AE2" w:rsidRDefault="00F54AF0" w:rsidP="005F38C8">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5F38C8">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5F38C8">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5F38C8">
            <w:pPr>
              <w:ind w:firstLineChars="0" w:firstLine="0"/>
            </w:pPr>
            <w:r>
              <w:t>20</w:t>
            </w:r>
            <w:r>
              <w:rPr>
                <w:rFonts w:hint="eastAsia"/>
              </w:rPr>
              <w:t>分鐘</w:t>
            </w:r>
          </w:p>
        </w:tc>
      </w:tr>
      <w:tr w:rsidR="00F54AF0" w14:paraId="3CD863D1" w14:textId="77777777" w:rsidTr="005F38C8">
        <w:tc>
          <w:tcPr>
            <w:tcW w:w="846" w:type="dxa"/>
            <w:vMerge/>
          </w:tcPr>
          <w:p w14:paraId="12CF2764" w14:textId="77777777" w:rsidR="00F54AF0" w:rsidRDefault="00F54AF0" w:rsidP="005F38C8">
            <w:pPr>
              <w:ind w:firstLineChars="0" w:firstLine="0"/>
            </w:pPr>
          </w:p>
        </w:tc>
        <w:tc>
          <w:tcPr>
            <w:tcW w:w="2410" w:type="dxa"/>
            <w:vMerge/>
            <w:vAlign w:val="center"/>
          </w:tcPr>
          <w:p w14:paraId="3026CFCA" w14:textId="77777777" w:rsidR="00F54AF0" w:rsidRDefault="00F54AF0" w:rsidP="005F38C8">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5F38C8">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5F38C8">
            <w:pPr>
              <w:ind w:firstLineChars="0" w:firstLine="0"/>
            </w:pPr>
            <w:r>
              <w:t>40</w:t>
            </w:r>
            <w:r>
              <w:rPr>
                <w:rFonts w:hint="eastAsia"/>
              </w:rPr>
              <w:t>分鐘</w:t>
            </w:r>
          </w:p>
        </w:tc>
      </w:tr>
      <w:tr w:rsidR="00F54AF0" w14:paraId="0563FB72" w14:textId="77777777" w:rsidTr="005F38C8">
        <w:tc>
          <w:tcPr>
            <w:tcW w:w="846" w:type="dxa"/>
            <w:vMerge/>
          </w:tcPr>
          <w:p w14:paraId="547A27A2" w14:textId="77777777" w:rsidR="00F54AF0" w:rsidRDefault="00F54AF0" w:rsidP="005F38C8">
            <w:pPr>
              <w:ind w:firstLineChars="0" w:firstLine="0"/>
            </w:pPr>
          </w:p>
        </w:tc>
        <w:tc>
          <w:tcPr>
            <w:tcW w:w="2410" w:type="dxa"/>
            <w:vMerge/>
            <w:vAlign w:val="center"/>
          </w:tcPr>
          <w:p w14:paraId="6D4F6277" w14:textId="77777777" w:rsidR="00F54AF0" w:rsidRDefault="00F54AF0" w:rsidP="005F38C8">
            <w:pPr>
              <w:ind w:firstLineChars="0" w:firstLine="0"/>
            </w:pPr>
          </w:p>
        </w:tc>
        <w:tc>
          <w:tcPr>
            <w:tcW w:w="3220" w:type="dxa"/>
            <w:tcBorders>
              <w:top w:val="single" w:sz="8" w:space="0" w:color="auto"/>
            </w:tcBorders>
            <w:vAlign w:val="center"/>
          </w:tcPr>
          <w:p w14:paraId="19816FA9" w14:textId="77777777" w:rsidR="00F54AF0" w:rsidRDefault="00F54AF0" w:rsidP="005F38C8">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5F38C8">
            <w:pPr>
              <w:ind w:firstLineChars="0" w:firstLine="0"/>
            </w:pPr>
            <w:r>
              <w:rPr>
                <w:rFonts w:hint="eastAsia"/>
              </w:rPr>
              <w:t>2</w:t>
            </w:r>
            <w:r>
              <w:t>0</w:t>
            </w:r>
            <w:r>
              <w:rPr>
                <w:rFonts w:hint="eastAsia"/>
              </w:rPr>
              <w:t>分鐘</w:t>
            </w:r>
          </w:p>
        </w:tc>
      </w:tr>
      <w:tr w:rsidR="00F54AF0" w14:paraId="38CA1997" w14:textId="77777777" w:rsidTr="005F38C8">
        <w:tc>
          <w:tcPr>
            <w:tcW w:w="846" w:type="dxa"/>
            <w:vMerge/>
            <w:tcBorders>
              <w:bottom w:val="single" w:sz="12" w:space="0" w:color="auto"/>
            </w:tcBorders>
          </w:tcPr>
          <w:p w14:paraId="67B1E528" w14:textId="77777777" w:rsidR="00F54AF0" w:rsidRDefault="00F54AF0" w:rsidP="005F38C8">
            <w:pPr>
              <w:ind w:firstLineChars="0" w:firstLine="0"/>
            </w:pPr>
          </w:p>
        </w:tc>
        <w:tc>
          <w:tcPr>
            <w:tcW w:w="2410" w:type="dxa"/>
            <w:vMerge/>
            <w:tcBorders>
              <w:bottom w:val="single" w:sz="12" w:space="0" w:color="auto"/>
            </w:tcBorders>
            <w:vAlign w:val="center"/>
          </w:tcPr>
          <w:p w14:paraId="2EB117D5" w14:textId="77777777" w:rsidR="00F54AF0" w:rsidRDefault="00F54AF0" w:rsidP="005F38C8">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5F38C8">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5F38C8">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3" w:name="_Toc107083466"/>
      <w:r>
        <w:rPr>
          <w:rFonts w:hint="eastAsia"/>
        </w:rPr>
        <w:lastRenderedPageBreak/>
        <w:t>研究工具</w:t>
      </w:r>
      <w:bookmarkEnd w:id="63"/>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3F2CD35D"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視覺化模擬輔助學習平臺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6B3BC7BC" w:rsidR="002C64EC" w:rsidRDefault="002C64EC" w:rsidP="002C64EC">
      <w:pPr>
        <w:pStyle w:val="af"/>
        <w:keepNext/>
        <w:ind w:firstLine="400"/>
        <w:jc w:val="center"/>
      </w:pPr>
      <w:bookmarkStart w:id="64"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6</w:t>
      </w:r>
      <w:r>
        <w:fldChar w:fldCharType="end"/>
      </w:r>
      <w:r w:rsidRPr="00035E0B">
        <w:rPr>
          <w:rFonts w:hint="eastAsia"/>
        </w:rPr>
        <w:t>半結構式訪談控制組與實驗組之題目</w:t>
      </w:r>
      <w:bookmarkEnd w:id="6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5" w:name="_Toc107083467"/>
      <w:bookmarkEnd w:id="58"/>
      <w:r w:rsidRPr="0081442B">
        <w:rPr>
          <w:rFonts w:hint="eastAsia"/>
        </w:rPr>
        <w:lastRenderedPageBreak/>
        <w:t>資料蒐集與分析</w:t>
      </w:r>
      <w:bookmarkEnd w:id="65"/>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6" w:name="_Toc107083468"/>
      <w:r w:rsidRPr="008F0A7D">
        <w:rPr>
          <w:rFonts w:hint="eastAsia"/>
        </w:rPr>
        <w:lastRenderedPageBreak/>
        <w:t>分析結果與討論</w:t>
      </w:r>
      <w:bookmarkEnd w:id="66"/>
    </w:p>
    <w:p w14:paraId="19494FD7" w14:textId="02E6F09B" w:rsidR="004278E8" w:rsidRPr="00B21BFC" w:rsidRDefault="00B21BFC" w:rsidP="00B21BFC">
      <w:pPr>
        <w:ind w:firstLine="480"/>
      </w:pPr>
      <w:r w:rsidRPr="00B21BFC">
        <w:rPr>
          <w:rFonts w:hint="eastAsia"/>
        </w:rPr>
        <w:t>為探討視覺化模擬輔助人工智慧教學與傳統講述式教學對於學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7" w:name="_Toc107083469"/>
      <w:r>
        <w:rPr>
          <w:rFonts w:hint="eastAsia"/>
        </w:rPr>
        <w:t>對人工智慧學習成就之影響</w:t>
      </w:r>
      <w:bookmarkEnd w:id="67"/>
    </w:p>
    <w:p w14:paraId="5CC27E65" w14:textId="36CE9631" w:rsidR="00C66A1E" w:rsidRDefault="00C66A1E" w:rsidP="00C66A1E">
      <w:pPr>
        <w:ind w:firstLine="480"/>
      </w:pPr>
      <w:r>
        <w:rPr>
          <w:rFonts w:hint="eastAsia"/>
        </w:rPr>
        <w:t>為探討視覺化模擬輔助人工智慧教學與傳統講述式教學對於人工智慧學習成就是否有差異，由於本研究實驗之人工智慧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2FF1A14D" w:rsidR="00A0019D" w:rsidRDefault="00A0019D" w:rsidP="00A0019D">
      <w:pPr>
        <w:ind w:firstLine="480"/>
      </w:pPr>
      <w:r>
        <w:rPr>
          <w:rFonts w:hint="eastAsia"/>
        </w:rPr>
        <w:t>為探討視覺化模擬輔助人工智慧教學與傳統講述式教學學生在人工智慧概念上的學習成就是否有差異，本研究蒐集人工智慧概念前測成績（實驗組平均：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3C263916" w:rsidR="00A0019D" w:rsidRDefault="00A0019D" w:rsidP="00A0019D">
      <w:pPr>
        <w:ind w:firstLine="480"/>
      </w:pPr>
      <w:commentRangeStart w:id="68"/>
      <w:r>
        <w:rPr>
          <w:rFonts w:hint="eastAsia"/>
        </w:rPr>
        <w:t>首先進行組內迴歸係數同質性檢定，以</w:t>
      </w:r>
      <w:r w:rsidR="004F5469">
        <w:rPr>
          <w:rFonts w:hint="eastAsia"/>
        </w:rPr>
        <w:t>人工智慧概念</w:t>
      </w:r>
      <w:r>
        <w:rPr>
          <w:rFonts w:hint="eastAsia"/>
        </w:rPr>
        <w:t>前測作為共變數，目的為排除學習者電腦科學起點行為之差異，以人工智慧</w:t>
      </w:r>
      <w:r w:rsidR="004F5469">
        <w:rPr>
          <w:rFonts w:hint="eastAsia"/>
        </w:rPr>
        <w:t>概念</w:t>
      </w:r>
      <w:r>
        <w:rPr>
          <w:rFonts w:hint="eastAsia"/>
        </w:rPr>
        <w:t>後測作為依變數，並進行迴歸斜率同質性檢定，迴歸斜率同質性檢定結果</w:t>
      </w:r>
      <w:r>
        <w:rPr>
          <w:rFonts w:hint="eastAsia"/>
        </w:rPr>
        <w:t xml:space="preserve"> p </w:t>
      </w:r>
      <w:r>
        <w:rPr>
          <w:rFonts w:hint="eastAsia"/>
        </w:rPr>
        <w:t>值為</w:t>
      </w:r>
      <w:r>
        <w:rPr>
          <w:rFonts w:hint="eastAsia"/>
        </w:rPr>
        <w:t>.</w:t>
      </w:r>
      <w:r w:rsidR="004F5469">
        <w:t>386</w:t>
      </w:r>
      <w:r>
        <w:rPr>
          <w:rFonts w:hint="eastAsia"/>
        </w:rPr>
        <w:t xml:space="preserve"> ( p &gt; .05)</w:t>
      </w:r>
      <w:r>
        <w:rPr>
          <w:rFonts w:hint="eastAsia"/>
        </w:rPr>
        <w:t>，接受虛無假設，符合共變數分析之同質性假設，因此得以進行共變數分析，表</w:t>
      </w:r>
      <w:r>
        <w:rPr>
          <w:rFonts w:hint="eastAsia"/>
        </w:rPr>
        <w:t xml:space="preserve"> 4-2 </w:t>
      </w:r>
      <w:r>
        <w:rPr>
          <w:rFonts w:hint="eastAsia"/>
        </w:rPr>
        <w:t>為人工智慧概念組內迴歸係數同質性考驗摘要表。</w:t>
      </w:r>
      <w:commentRangeEnd w:id="68"/>
      <w:r w:rsidR="000175FF">
        <w:rPr>
          <w:rStyle w:val="af7"/>
        </w:rPr>
        <w:commentReference w:id="68"/>
      </w:r>
    </w:p>
    <w:p w14:paraId="44D4C6B7" w14:textId="19DCA15D" w:rsidR="00E20927" w:rsidRDefault="00A0019D" w:rsidP="00A0019D">
      <w:pPr>
        <w:ind w:firstLine="480"/>
      </w:pPr>
      <w:r>
        <w:rPr>
          <w:rFonts w:hint="eastAsia"/>
        </w:rPr>
        <w:lastRenderedPageBreak/>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ins w:id="69" w:author="user" w:date="2022-07-05T01:00:00Z">
        <w:r w:rsidR="00835B9B">
          <w:rPr>
            <w:rFonts w:hint="eastAsia"/>
          </w:rPr>
          <w:t>相較於傳統講述式教學，接受</w:t>
        </w:r>
      </w:ins>
      <w:r>
        <w:rPr>
          <w:rFonts w:hint="eastAsia"/>
        </w:rPr>
        <w:t>視覺化模擬輔助人工智慧教學</w:t>
      </w:r>
      <w:ins w:id="70" w:author="user" w:date="2022-07-05T01:00:00Z">
        <w:r w:rsidR="00835B9B">
          <w:rPr>
            <w:rFonts w:hint="eastAsia"/>
          </w:rPr>
          <w:t>的學生成績有較佳的</w:t>
        </w:r>
      </w:ins>
      <w:del w:id="71" w:author="user" w:date="2022-07-05T01:00:00Z">
        <w:r w:rsidDel="00835B9B">
          <w:rPr>
            <w:rFonts w:hint="eastAsia"/>
          </w:rPr>
          <w:delText>和傳統講述式教學</w:delText>
        </w:r>
      </w:del>
      <w:del w:id="72" w:author="user" w:date="2022-07-05T00:35:00Z">
        <w:r w:rsidDel="00436950">
          <w:rPr>
            <w:rFonts w:hint="eastAsia"/>
          </w:rPr>
          <w:delText>在</w:delText>
        </w:r>
      </w:del>
      <w:r>
        <w:rPr>
          <w:rFonts w:hint="eastAsia"/>
        </w:rPr>
        <w:t>人工智慧概念學習</w:t>
      </w:r>
      <w:ins w:id="73" w:author="user" w:date="2022-07-05T01:01:00Z">
        <w:r w:rsidR="00835B9B">
          <w:rPr>
            <w:rFonts w:hint="eastAsia"/>
          </w:rPr>
          <w:t>表現</w:t>
        </w:r>
      </w:ins>
      <w:del w:id="74" w:author="user" w:date="2022-07-05T00:35:00Z">
        <w:r w:rsidDel="00436950">
          <w:rPr>
            <w:rFonts w:hint="eastAsia"/>
          </w:rPr>
          <w:delText>上有</w:delText>
        </w:r>
      </w:del>
      <w:del w:id="75" w:author="user" w:date="2022-07-05T01:01:00Z">
        <w:r w:rsidDel="00835B9B">
          <w:rPr>
            <w:rFonts w:hint="eastAsia"/>
          </w:rPr>
          <w:delText>顯著差異，</w:delText>
        </w:r>
        <w:commentRangeStart w:id="76"/>
        <w:r w:rsidDel="00835B9B">
          <w:rPr>
            <w:rFonts w:hint="eastAsia"/>
          </w:rPr>
          <w:delText>且實驗組優於控制組</w:delText>
        </w:r>
      </w:del>
      <w:r>
        <w:rPr>
          <w:rFonts w:hint="eastAsia"/>
        </w:rPr>
        <w:t>。</w:t>
      </w:r>
      <w:commentRangeEnd w:id="76"/>
      <w:r w:rsidR="00154AAD">
        <w:rPr>
          <w:rStyle w:val="af7"/>
        </w:rPr>
        <w:commentReference w:id="76"/>
      </w:r>
    </w:p>
    <w:p w14:paraId="4F6193B1" w14:textId="77777777" w:rsidR="00E20927" w:rsidRPr="00A0019D" w:rsidRDefault="00E20927" w:rsidP="0088487D">
      <w:pPr>
        <w:ind w:firstLineChars="0" w:firstLine="480"/>
      </w:pPr>
    </w:p>
    <w:p w14:paraId="4D03CFFA" w14:textId="1D91CA29"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77777777" w:rsidR="00FC2DA7" w:rsidRDefault="00FC2DA7" w:rsidP="00A0019D">
      <w:pPr>
        <w:ind w:firstLineChars="0" w:firstLine="0"/>
        <w:rPr>
          <w:color w:val="000000" w:themeColor="text1"/>
        </w:rPr>
      </w:pPr>
    </w:p>
    <w:p w14:paraId="34D358E4" w14:textId="17BB18A3" w:rsidR="00FC2DA7" w:rsidRDefault="00FC2DA7" w:rsidP="00FC2DA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0173C96C" w:rsidR="00771245" w:rsidRDefault="00771245" w:rsidP="0077124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79ACE4B2" w:rsidR="006E6193" w:rsidRPr="00A0019D" w:rsidRDefault="00A0019D" w:rsidP="00A0019D">
      <w:pPr>
        <w:ind w:firstLineChars="0" w:firstLine="0"/>
        <w:rPr>
          <w:color w:val="000000" w:themeColor="text1"/>
        </w:rPr>
      </w:pPr>
      <w:commentRangeStart w:id="77"/>
      <w:del w:id="78" w:author="user" w:date="2022-07-05T01:01:00Z">
        <w:r w:rsidRPr="00A0019D" w:rsidDel="001039C1">
          <w:rPr>
            <w:rFonts w:hint="eastAsia"/>
            <w:i/>
            <w:iCs/>
            <w:color w:val="000000" w:themeColor="text1"/>
          </w:rPr>
          <w:delText>*</w:delText>
        </w:r>
        <w:r w:rsidRPr="00A0019D" w:rsidDel="001039C1">
          <w:rPr>
            <w:i/>
            <w:iCs/>
            <w:color w:val="000000" w:themeColor="text1"/>
          </w:rPr>
          <w:delText>p</w:delText>
        </w:r>
        <w:r w:rsidRPr="00A0019D" w:rsidDel="001039C1">
          <w:rPr>
            <w:color w:val="000000" w:themeColor="text1"/>
          </w:rPr>
          <w:delText xml:space="preserve"> &lt; .05</w:delText>
        </w:r>
        <w:r w:rsidRPr="00A0019D" w:rsidDel="001039C1">
          <w:rPr>
            <w:rFonts w:hint="eastAsia"/>
            <w:color w:val="000000" w:themeColor="text1"/>
          </w:rPr>
          <w:delText>，</w:delText>
        </w:r>
        <w:r w:rsidRPr="00A0019D" w:rsidDel="001039C1">
          <w:rPr>
            <w:i/>
            <w:iCs/>
            <w:color w:val="000000" w:themeColor="text1"/>
          </w:rPr>
          <w:delText xml:space="preserve">**p </w:delText>
        </w:r>
        <w:r w:rsidRPr="00A0019D" w:rsidDel="001039C1">
          <w:rPr>
            <w:color w:val="000000" w:themeColor="text1"/>
          </w:rPr>
          <w:delText>&lt; .01</w:delText>
        </w:r>
        <w:r w:rsidRPr="00A0019D" w:rsidDel="001039C1">
          <w:rPr>
            <w:rFonts w:hint="eastAsia"/>
            <w:color w:val="000000" w:themeColor="text1"/>
          </w:rPr>
          <w:delText>，</w:delText>
        </w:r>
      </w:del>
      <w:r w:rsidRPr="00A0019D">
        <w:rPr>
          <w:i/>
          <w:iCs/>
          <w:color w:val="000000" w:themeColor="text1"/>
        </w:rPr>
        <w:t xml:space="preserve">***p </w:t>
      </w:r>
      <w:r w:rsidRPr="00A0019D">
        <w:rPr>
          <w:color w:val="000000" w:themeColor="text1"/>
        </w:rPr>
        <w:t>&lt; .001</w:t>
      </w:r>
      <w:commentRangeEnd w:id="77"/>
      <w:r w:rsidR="001039C1">
        <w:rPr>
          <w:rStyle w:val="af7"/>
        </w:rPr>
        <w:commentReference w:id="77"/>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2A85C72A" w14:textId="43E67B91" w:rsidR="005E68FC" w:rsidRDefault="005E68FC" w:rsidP="005E68FC">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commentRangeStart w:id="79"/>
      <w:ins w:id="80" w:author="user" w:date="2022-07-05T00:58:00Z">
        <w:r w:rsidR="00835B9B">
          <w:rPr>
            <w:rFonts w:hint="eastAsia"/>
          </w:rPr>
          <w:t xml:space="preserve"> </w:t>
        </w:r>
        <w:commentRangeEnd w:id="79"/>
        <w:r w:rsidR="00835B9B">
          <w:rPr>
            <w:rStyle w:val="af7"/>
          </w:rPr>
          <w:commentReference w:id="79"/>
        </w:r>
      </w:ins>
      <w:r>
        <w:rPr>
          <w:rFonts w:hint="eastAsia"/>
        </w:rPr>
        <w:t>(p &lt; .0</w:t>
      </w:r>
      <w:r>
        <w:t>5</w:t>
      </w:r>
      <w:r>
        <w:rPr>
          <w:rFonts w:hint="eastAsia"/>
        </w:rPr>
        <w:t>)</w:t>
      </w:r>
      <w:r>
        <w:rPr>
          <w:rFonts w:hint="eastAsia"/>
        </w:rPr>
        <w:t>，達顯著水準，結果顯示在排除電腦科學前測的影響後，視覺化模擬輔助人工智慧教學和傳統講述式教學</w:t>
      </w:r>
      <w:ins w:id="81" w:author="user" w:date="2022-07-05T00:59:00Z">
        <w:r w:rsidR="00835B9B">
          <w:rPr>
            <w:rFonts w:hint="eastAsia"/>
          </w:rPr>
          <w:t>對於</w:t>
        </w:r>
      </w:ins>
      <w:del w:id="82" w:author="user" w:date="2022-07-05T00:59:00Z">
        <w:r w:rsidDel="00835B9B">
          <w:rPr>
            <w:rFonts w:hint="eastAsia"/>
          </w:rPr>
          <w:delText>在</w:delText>
        </w:r>
      </w:del>
      <w:r>
        <w:rPr>
          <w:rFonts w:hint="eastAsia"/>
        </w:rPr>
        <w:t>隨堂測驗成績</w:t>
      </w:r>
      <w:ins w:id="83" w:author="user" w:date="2022-07-05T00:59:00Z">
        <w:r w:rsidR="00835B9B">
          <w:rPr>
            <w:rFonts w:hint="eastAsia"/>
          </w:rPr>
          <w:t>的影響</w:t>
        </w:r>
      </w:ins>
      <w:del w:id="84" w:author="user" w:date="2022-07-05T00:59:00Z">
        <w:r w:rsidDel="00835B9B">
          <w:rPr>
            <w:rFonts w:hint="eastAsia"/>
          </w:rPr>
          <w:delText>上</w:delText>
        </w:r>
      </w:del>
      <w:r>
        <w:rPr>
          <w:rFonts w:hint="eastAsia"/>
        </w:rPr>
        <w:t>有顯著差異，而隨堂測驗的內容</w:t>
      </w:r>
      <w:r w:rsidR="002F50E7">
        <w:rPr>
          <w:rFonts w:hint="eastAsia"/>
        </w:rPr>
        <w:t>是依照課堂內容之人工智慧概念出題，所以本研究也將此數據輔以說明兩組在人工智慧概念學習上有顯著差異，且實驗組優於控制組。</w:t>
      </w:r>
    </w:p>
    <w:p w14:paraId="7579E6A4" w14:textId="0B7AD3E8" w:rsidR="00CC6F15" w:rsidRDefault="00CC6F15" w:rsidP="00CC6F15">
      <w:pPr>
        <w:ind w:firstLine="480"/>
      </w:pPr>
    </w:p>
    <w:p w14:paraId="02200F2D" w14:textId="22F2E50D" w:rsidR="009418B0" w:rsidRDefault="009418B0" w:rsidP="00CC6F15">
      <w:pPr>
        <w:ind w:firstLine="480"/>
      </w:pPr>
    </w:p>
    <w:p w14:paraId="5B49E3F0" w14:textId="3CBA5238" w:rsidR="009418B0" w:rsidRDefault="009418B0" w:rsidP="00CC6F15">
      <w:pPr>
        <w:ind w:firstLine="480"/>
      </w:pPr>
    </w:p>
    <w:p w14:paraId="52F0F4A0" w14:textId="77777777" w:rsidR="009418B0" w:rsidRPr="005E68FC" w:rsidRDefault="009418B0" w:rsidP="00CC6F15">
      <w:pPr>
        <w:ind w:firstLine="480"/>
      </w:pPr>
    </w:p>
    <w:p w14:paraId="59E69E3D" w14:textId="548978A7" w:rsidR="00B05E53" w:rsidRDefault="00B05E53" w:rsidP="00B05E53">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77777777" w:rsidR="00042F13" w:rsidRDefault="00042F13" w:rsidP="004B62F1">
      <w:pPr>
        <w:ind w:firstLineChars="0" w:firstLine="0"/>
      </w:pPr>
    </w:p>
    <w:p w14:paraId="53BC6088" w14:textId="3668B253" w:rsidR="0073231B" w:rsidRDefault="0073231B" w:rsidP="0073231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5F38C8">
        <w:tc>
          <w:tcPr>
            <w:tcW w:w="1560" w:type="dxa"/>
            <w:tcBorders>
              <w:top w:val="single" w:sz="12" w:space="0" w:color="auto"/>
              <w:bottom w:val="single" w:sz="12" w:space="0" w:color="auto"/>
            </w:tcBorders>
            <w:vAlign w:val="center"/>
          </w:tcPr>
          <w:p w14:paraId="68214F39" w14:textId="77777777" w:rsidR="00042F13" w:rsidRDefault="00042F13" w:rsidP="005F38C8">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5F38C8">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5F38C8">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5F38C8">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5F38C8">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5F38C8">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5F38C8">
        <w:tc>
          <w:tcPr>
            <w:tcW w:w="1560" w:type="dxa"/>
            <w:tcBorders>
              <w:top w:val="single" w:sz="12" w:space="0" w:color="auto"/>
              <w:bottom w:val="single" w:sz="6" w:space="0" w:color="auto"/>
            </w:tcBorders>
            <w:vAlign w:val="center"/>
          </w:tcPr>
          <w:p w14:paraId="071F8FC1" w14:textId="77777777" w:rsidR="00042F13" w:rsidRDefault="00042F13" w:rsidP="005F38C8">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5F38C8">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5F38C8">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5F38C8">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5F38C8">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5F38C8">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5F38C8">
        <w:tc>
          <w:tcPr>
            <w:tcW w:w="1560" w:type="dxa"/>
            <w:tcBorders>
              <w:top w:val="single" w:sz="6" w:space="0" w:color="auto"/>
              <w:bottom w:val="single" w:sz="6" w:space="0" w:color="auto"/>
            </w:tcBorders>
            <w:vAlign w:val="center"/>
          </w:tcPr>
          <w:p w14:paraId="52766FF7" w14:textId="77777777" w:rsidR="00042F13" w:rsidRDefault="00042F13" w:rsidP="005F38C8">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5F38C8">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5F38C8">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5F38C8">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5F38C8">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5F38C8">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5F38C8">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5F38C8">
        <w:tc>
          <w:tcPr>
            <w:tcW w:w="1560" w:type="dxa"/>
            <w:tcBorders>
              <w:top w:val="single" w:sz="6" w:space="0" w:color="auto"/>
              <w:bottom w:val="single" w:sz="6" w:space="0" w:color="auto"/>
            </w:tcBorders>
            <w:vAlign w:val="center"/>
          </w:tcPr>
          <w:p w14:paraId="30A0C629" w14:textId="77777777" w:rsidR="00042F13" w:rsidRDefault="00042F13" w:rsidP="005F38C8">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5F38C8">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5F38C8">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5F38C8">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5F38C8">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5F38C8">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5F38C8">
        <w:tc>
          <w:tcPr>
            <w:tcW w:w="1560" w:type="dxa"/>
            <w:tcBorders>
              <w:top w:val="single" w:sz="6" w:space="0" w:color="auto"/>
              <w:bottom w:val="single" w:sz="6" w:space="0" w:color="auto"/>
            </w:tcBorders>
            <w:vAlign w:val="center"/>
          </w:tcPr>
          <w:p w14:paraId="32E8E914" w14:textId="77777777" w:rsidR="00042F13" w:rsidRDefault="00042F13" w:rsidP="005F38C8">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5F38C8">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5F38C8">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5F38C8">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5F38C8">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5F38C8">
            <w:pPr>
              <w:ind w:firstLineChars="0" w:firstLine="0"/>
              <w:jc w:val="center"/>
              <w:rPr>
                <w:color w:val="000000" w:themeColor="text1"/>
              </w:rPr>
            </w:pPr>
          </w:p>
        </w:tc>
      </w:tr>
      <w:tr w:rsidR="00042F13" w14:paraId="4ADE80A1" w14:textId="77777777" w:rsidTr="005F38C8">
        <w:tc>
          <w:tcPr>
            <w:tcW w:w="1560" w:type="dxa"/>
            <w:tcBorders>
              <w:top w:val="single" w:sz="6" w:space="0" w:color="auto"/>
              <w:bottom w:val="single" w:sz="12" w:space="0" w:color="auto"/>
            </w:tcBorders>
            <w:vAlign w:val="center"/>
          </w:tcPr>
          <w:p w14:paraId="4BC8E2CE" w14:textId="77777777" w:rsidR="00042F13" w:rsidRDefault="00042F13" w:rsidP="005F38C8">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5F38C8">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5F38C8">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5F38C8">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5F38C8">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5F38C8">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7BD76295"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5F38C8">
        <w:tc>
          <w:tcPr>
            <w:tcW w:w="1453" w:type="dxa"/>
            <w:tcBorders>
              <w:top w:val="single" w:sz="12" w:space="0" w:color="auto"/>
              <w:bottom w:val="single" w:sz="12" w:space="0" w:color="auto"/>
            </w:tcBorders>
            <w:vAlign w:val="center"/>
          </w:tcPr>
          <w:p w14:paraId="5AB9FBF7" w14:textId="77777777" w:rsidR="00CC24FA" w:rsidRDefault="00CC24FA" w:rsidP="005F38C8">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5F38C8">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5F38C8">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5F38C8">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5F38C8">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5F38C8">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5F38C8">
        <w:tc>
          <w:tcPr>
            <w:tcW w:w="1453" w:type="dxa"/>
            <w:tcBorders>
              <w:top w:val="single" w:sz="12" w:space="0" w:color="auto"/>
              <w:bottom w:val="single" w:sz="6" w:space="0" w:color="auto"/>
            </w:tcBorders>
            <w:vAlign w:val="center"/>
          </w:tcPr>
          <w:p w14:paraId="3BD8C5E0" w14:textId="77777777" w:rsidR="00CC24FA" w:rsidRDefault="00CC24FA" w:rsidP="005F38C8">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5F38C8">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5F38C8">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5F38C8">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5F38C8">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5F38C8">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5F38C8">
        <w:tc>
          <w:tcPr>
            <w:tcW w:w="1453" w:type="dxa"/>
            <w:tcBorders>
              <w:top w:val="single" w:sz="6" w:space="0" w:color="auto"/>
              <w:bottom w:val="single" w:sz="6" w:space="0" w:color="auto"/>
            </w:tcBorders>
            <w:vAlign w:val="center"/>
          </w:tcPr>
          <w:p w14:paraId="4191469D" w14:textId="77777777" w:rsidR="00CC24FA" w:rsidRDefault="00CC24FA" w:rsidP="005F38C8">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5F38C8">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5F38C8">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5F38C8">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5F38C8">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5F38C8">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5F38C8">
        <w:tc>
          <w:tcPr>
            <w:tcW w:w="1453" w:type="dxa"/>
            <w:tcBorders>
              <w:top w:val="single" w:sz="6" w:space="0" w:color="auto"/>
              <w:bottom w:val="single" w:sz="12" w:space="0" w:color="auto"/>
            </w:tcBorders>
            <w:vAlign w:val="center"/>
          </w:tcPr>
          <w:p w14:paraId="145D5E76" w14:textId="77777777" w:rsidR="00CC24FA" w:rsidRDefault="00CC24FA" w:rsidP="005F38C8">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5F38C8">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5F38C8">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5F38C8">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5F38C8">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5F38C8">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lastRenderedPageBreak/>
        <w:t>二、</w:t>
      </w:r>
      <w:r w:rsidRPr="00B21BFC">
        <w:rPr>
          <w:rFonts w:hint="eastAsia"/>
          <w:b/>
        </w:rPr>
        <w:t xml:space="preserve"> </w:t>
      </w:r>
      <w:r w:rsidR="00B21BFC">
        <w:rPr>
          <w:rFonts w:hint="eastAsia"/>
          <w:b/>
        </w:rPr>
        <w:t>對人工智慧演算法實作之影響</w:t>
      </w:r>
    </w:p>
    <w:p w14:paraId="31C7D592" w14:textId="78B6DE81" w:rsidR="00F73295" w:rsidRDefault="00C8445B" w:rsidP="00C8445B">
      <w:pPr>
        <w:ind w:firstLine="480"/>
      </w:pPr>
      <w:r>
        <w:rPr>
          <w:rFonts w:hint="eastAsia"/>
        </w:rPr>
        <w:t>為探討視覺化模擬輔助人工智慧教學對人工智慧演算法實作是否有影響，本研究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視覺化模擬輔助人工智慧教學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283BC20E"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0B8F01F2" w14:textId="084A4987" w:rsidR="00B21BFC" w:rsidRPr="00665109" w:rsidRDefault="00B21BFC" w:rsidP="00B21BFC">
      <w:pPr>
        <w:ind w:firstLine="480"/>
      </w:pPr>
    </w:p>
    <w:p w14:paraId="24F384C1" w14:textId="100E83CC" w:rsidR="00B21BFC" w:rsidRDefault="00B21BFC" w:rsidP="00B21BFC">
      <w:pPr>
        <w:ind w:firstLine="480"/>
      </w:pPr>
    </w:p>
    <w:p w14:paraId="17E2EAF9" w14:textId="77777777" w:rsidR="00F73295" w:rsidRPr="00B21BFC" w:rsidRDefault="00F73295" w:rsidP="00B21BFC">
      <w:pPr>
        <w:ind w:firstLine="48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85" w:name="_Toc107083470"/>
      <w:r>
        <w:rPr>
          <w:rFonts w:hint="eastAsia"/>
        </w:rPr>
        <w:lastRenderedPageBreak/>
        <w:t>對學習態度之影響</w:t>
      </w:r>
      <w:bookmarkEnd w:id="85"/>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86"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09277CEA"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0DDB91D8"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86"/>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77CD4F6A"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7028406C"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2AA2F81B"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73C0671F"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5F38C8">
        <w:tc>
          <w:tcPr>
            <w:tcW w:w="1838" w:type="dxa"/>
            <w:tcBorders>
              <w:top w:val="single" w:sz="12" w:space="0" w:color="auto"/>
              <w:bottom w:val="single" w:sz="12" w:space="0" w:color="auto"/>
            </w:tcBorders>
            <w:vAlign w:val="center"/>
          </w:tcPr>
          <w:p w14:paraId="68EC5DD9" w14:textId="2B75EA09" w:rsidR="00155CBD" w:rsidRDefault="00D82DE5" w:rsidP="005F38C8">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5F38C8">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5F38C8">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5F38C8">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5F38C8">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5F38C8">
            <w:pPr>
              <w:ind w:firstLineChars="0" w:firstLine="0"/>
              <w:jc w:val="center"/>
              <w:rPr>
                <w:i/>
                <w:iCs/>
              </w:rPr>
            </w:pPr>
            <w:r w:rsidRPr="003A4C6D">
              <w:rPr>
                <w:rFonts w:hint="eastAsia"/>
                <w:i/>
                <w:iCs/>
              </w:rPr>
              <w:t>p</w:t>
            </w:r>
          </w:p>
        </w:tc>
      </w:tr>
      <w:tr w:rsidR="00155CBD" w14:paraId="4D10A107" w14:textId="77777777" w:rsidTr="005F38C8">
        <w:tc>
          <w:tcPr>
            <w:tcW w:w="1838" w:type="dxa"/>
            <w:tcBorders>
              <w:top w:val="single" w:sz="12" w:space="0" w:color="auto"/>
              <w:bottom w:val="single" w:sz="6" w:space="0" w:color="auto"/>
            </w:tcBorders>
            <w:vAlign w:val="center"/>
          </w:tcPr>
          <w:p w14:paraId="1E60F303" w14:textId="77777777" w:rsidR="00155CBD" w:rsidRDefault="00155CBD" w:rsidP="005F38C8">
            <w:pPr>
              <w:ind w:firstLineChars="0" w:firstLine="0"/>
              <w:jc w:val="center"/>
            </w:pPr>
            <w:r>
              <w:rPr>
                <w:rFonts w:hint="eastAsia"/>
              </w:rPr>
              <w:t>電腦科學</w:t>
            </w:r>
          </w:p>
          <w:p w14:paraId="0857780F" w14:textId="77777777" w:rsidR="00155CBD" w:rsidRDefault="00155CBD" w:rsidP="005F38C8">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5F38C8">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5F38C8">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5F38C8">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5F38C8">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5F38C8">
            <w:pPr>
              <w:ind w:firstLineChars="0" w:firstLine="0"/>
              <w:jc w:val="center"/>
            </w:pPr>
            <w:r>
              <w:rPr>
                <w:rFonts w:hint="eastAsia"/>
              </w:rPr>
              <w:t>.</w:t>
            </w:r>
            <w:r w:rsidR="00074DE8">
              <w:t>268</w:t>
            </w:r>
          </w:p>
        </w:tc>
      </w:tr>
      <w:tr w:rsidR="00155CBD" w14:paraId="54B19BE3" w14:textId="77777777" w:rsidTr="005F38C8">
        <w:tc>
          <w:tcPr>
            <w:tcW w:w="1838" w:type="dxa"/>
            <w:tcBorders>
              <w:top w:val="single" w:sz="6" w:space="0" w:color="auto"/>
              <w:bottom w:val="single" w:sz="6" w:space="0" w:color="auto"/>
            </w:tcBorders>
            <w:vAlign w:val="center"/>
          </w:tcPr>
          <w:p w14:paraId="11FE7A8A" w14:textId="77777777" w:rsidR="00155CBD" w:rsidRDefault="00155CBD" w:rsidP="005F38C8">
            <w:pPr>
              <w:ind w:firstLineChars="0" w:firstLine="0"/>
              <w:jc w:val="center"/>
            </w:pPr>
            <w:r>
              <w:rPr>
                <w:rFonts w:hint="eastAsia"/>
              </w:rPr>
              <w:t>電腦科學</w:t>
            </w:r>
          </w:p>
          <w:p w14:paraId="6AAFB04F" w14:textId="77777777" w:rsidR="00155CBD" w:rsidRDefault="00155CBD" w:rsidP="005F38C8">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5F38C8">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5F38C8">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5F38C8">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5F38C8">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5F38C8">
            <w:pPr>
              <w:ind w:firstLineChars="0" w:firstLine="0"/>
              <w:jc w:val="center"/>
            </w:pPr>
            <w:r>
              <w:rPr>
                <w:rFonts w:hint="eastAsia"/>
              </w:rPr>
              <w:t>.</w:t>
            </w:r>
            <w:r>
              <w:t>524</w:t>
            </w:r>
          </w:p>
        </w:tc>
      </w:tr>
      <w:tr w:rsidR="00155CBD" w14:paraId="6AC2CE30" w14:textId="77777777" w:rsidTr="005F38C8">
        <w:tc>
          <w:tcPr>
            <w:tcW w:w="1838" w:type="dxa"/>
            <w:tcBorders>
              <w:top w:val="single" w:sz="6" w:space="0" w:color="auto"/>
              <w:bottom w:val="single" w:sz="12" w:space="0" w:color="auto"/>
            </w:tcBorders>
            <w:vAlign w:val="center"/>
          </w:tcPr>
          <w:p w14:paraId="3CB62BF5" w14:textId="77777777" w:rsidR="00155CBD" w:rsidRDefault="00155CBD" w:rsidP="005F38C8">
            <w:pPr>
              <w:ind w:firstLineChars="0" w:firstLine="0"/>
              <w:jc w:val="center"/>
            </w:pPr>
            <w:r w:rsidRPr="00B97FD3">
              <w:rPr>
                <w:rFonts w:hint="eastAsia"/>
              </w:rPr>
              <w:t>資訊科學抽象</w:t>
            </w:r>
          </w:p>
          <w:p w14:paraId="33C11D56" w14:textId="77777777" w:rsidR="00155CBD" w:rsidRDefault="00155CBD" w:rsidP="005F38C8">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5F38C8">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5F38C8">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5F38C8">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5F38C8">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5F38C8">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0E1B6A0" w:rsidR="00155CBD" w:rsidRDefault="009D1558" w:rsidP="002513E7">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w:t>
      </w:r>
      <w:commentRangeStart w:id="87"/>
      <w:r w:rsidR="001C19FE">
        <w:rPr>
          <w:rFonts w:hint="eastAsia"/>
        </w:rPr>
        <w:t>顯示出在「</w:t>
      </w:r>
      <w:r w:rsidR="001C19FE" w:rsidRPr="00B97FD3">
        <w:rPr>
          <w:rFonts w:hint="eastAsia"/>
        </w:rPr>
        <w:t>對於人工智慧學習自我評鑑</w:t>
      </w:r>
      <w:r w:rsidR="001C19FE">
        <w:rPr>
          <w:rFonts w:hint="eastAsia"/>
        </w:rPr>
        <w:t>」方面，視覺化模擬輔助人工智慧教學與傳統講述式教學有顯著差異。</w:t>
      </w:r>
    </w:p>
    <w:commentRangeEnd w:id="87"/>
    <w:p w14:paraId="0E27CB01" w14:textId="77777777" w:rsidR="00966A8B" w:rsidRPr="009418B0" w:rsidRDefault="00592854" w:rsidP="002513E7">
      <w:pPr>
        <w:ind w:firstLine="360"/>
      </w:pPr>
      <w:r>
        <w:rPr>
          <w:rStyle w:val="af7"/>
        </w:rPr>
        <w:commentReference w:id="87"/>
      </w:r>
    </w:p>
    <w:p w14:paraId="6C3076DD" w14:textId="204D2A55"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5F38C8">
        <w:tc>
          <w:tcPr>
            <w:tcW w:w="1453" w:type="dxa"/>
            <w:tcBorders>
              <w:top w:val="single" w:sz="12" w:space="0" w:color="auto"/>
              <w:bottom w:val="single" w:sz="12" w:space="0" w:color="auto"/>
            </w:tcBorders>
            <w:vAlign w:val="center"/>
          </w:tcPr>
          <w:p w14:paraId="167A95AC" w14:textId="77777777" w:rsidR="006D235D" w:rsidRDefault="006D235D" w:rsidP="005F38C8">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5F38C8">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5F38C8">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5F38C8">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5F38C8">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5F38C8">
            <w:pPr>
              <w:ind w:firstLineChars="0" w:firstLine="0"/>
              <w:jc w:val="center"/>
              <w:rPr>
                <w:i/>
                <w:iCs/>
              </w:rPr>
            </w:pPr>
            <w:r w:rsidRPr="00F73295">
              <w:rPr>
                <w:rFonts w:hint="eastAsia"/>
                <w:i/>
                <w:iCs/>
              </w:rPr>
              <w:t>p</w:t>
            </w:r>
          </w:p>
        </w:tc>
      </w:tr>
      <w:tr w:rsidR="006D235D" w14:paraId="0CADAED3" w14:textId="77777777" w:rsidTr="005F38C8">
        <w:tc>
          <w:tcPr>
            <w:tcW w:w="1453" w:type="dxa"/>
            <w:tcBorders>
              <w:top w:val="single" w:sz="12" w:space="0" w:color="auto"/>
              <w:bottom w:val="single" w:sz="6" w:space="0" w:color="auto"/>
            </w:tcBorders>
            <w:vAlign w:val="center"/>
          </w:tcPr>
          <w:p w14:paraId="4AFCDA57" w14:textId="77777777" w:rsidR="006D235D" w:rsidRDefault="006D235D" w:rsidP="005F38C8">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5F38C8">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5F38C8">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5F38C8">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5F38C8">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5F38C8">
            <w:pPr>
              <w:ind w:firstLineChars="0" w:firstLine="0"/>
              <w:jc w:val="center"/>
            </w:pPr>
            <w:r>
              <w:rPr>
                <w:rFonts w:hint="eastAsia"/>
              </w:rPr>
              <w:t>.</w:t>
            </w:r>
            <w:r>
              <w:t>044*</w:t>
            </w:r>
          </w:p>
        </w:tc>
      </w:tr>
      <w:tr w:rsidR="006D235D" w14:paraId="553D643A" w14:textId="77777777" w:rsidTr="005F38C8">
        <w:tc>
          <w:tcPr>
            <w:tcW w:w="1453" w:type="dxa"/>
            <w:tcBorders>
              <w:top w:val="single" w:sz="6" w:space="0" w:color="auto"/>
              <w:bottom w:val="single" w:sz="12" w:space="0" w:color="auto"/>
            </w:tcBorders>
            <w:vAlign w:val="center"/>
          </w:tcPr>
          <w:p w14:paraId="7E189C21" w14:textId="77777777" w:rsidR="006D235D" w:rsidRDefault="006D235D" w:rsidP="005F38C8">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5F38C8">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5F38C8">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5F38C8">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5F38C8">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5F38C8">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8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8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4978F03B" w:rsidR="006927F7" w:rsidRDefault="00855042" w:rsidP="00CB3D4A">
      <w:pPr>
        <w:ind w:firstLine="480"/>
        <w:rPr>
          <w:rFonts w:cs="Times New Roman"/>
        </w:rPr>
      </w:pPr>
      <w:r>
        <w:rPr>
          <w:rFonts w:hint="eastAsia"/>
        </w:rPr>
        <w:t>為探討學生在視覺化模擬輔助人工智慧教學中，對於「概念理解」的課堂感受，本研究在實驗組的態度問卷後測中設計「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119E66E5" w14:textId="04DE16CB" w:rsidR="005543D6" w:rsidRDefault="005543D6" w:rsidP="00CB3D4A">
      <w:pPr>
        <w:ind w:firstLine="480"/>
        <w:rPr>
          <w:rFonts w:cs="Times New Roman"/>
        </w:rPr>
      </w:pPr>
    </w:p>
    <w:p w14:paraId="571D14AE" w14:textId="11AF3420" w:rsidR="005543D6" w:rsidRDefault="005543D6" w:rsidP="00CB3D4A">
      <w:pPr>
        <w:ind w:firstLine="480"/>
        <w:rPr>
          <w:rFonts w:cs="Times New Roman"/>
        </w:rPr>
      </w:pPr>
    </w:p>
    <w:p w14:paraId="20C8A135" w14:textId="77777777" w:rsidR="005543D6" w:rsidRPr="00F356B5" w:rsidRDefault="005543D6" w:rsidP="00CB3D4A">
      <w:pPr>
        <w:ind w:firstLine="480"/>
        <w:rPr>
          <w:rFonts w:cs="Times New Roman"/>
        </w:rPr>
      </w:pPr>
    </w:p>
    <w:p w14:paraId="29788FF7" w14:textId="4BCFDC89" w:rsidR="001105B0" w:rsidRDefault="001105B0" w:rsidP="001105B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15</w:t>
      </w:r>
      <w:r>
        <w:fldChar w:fldCharType="end"/>
      </w:r>
      <w:commentRangeStart w:id="89"/>
      <w:ins w:id="90" w:author="user" w:date="2022-07-05T01:09:00Z">
        <w:r w:rsidR="009E14D2">
          <w:rPr>
            <w:rFonts w:hint="eastAsia"/>
          </w:rPr>
          <w:t>視覺化模擬輔助教學</w:t>
        </w:r>
      </w:ins>
      <w:ins w:id="91" w:author="user" w:date="2022-07-05T01:11:00Z">
        <w:r w:rsidR="009E14D2">
          <w:rPr>
            <w:rFonts w:hint="eastAsia"/>
          </w:rPr>
          <w:t>有助於</w:t>
        </w:r>
      </w:ins>
      <w:ins w:id="92" w:author="user" w:date="2022-07-05T01:09:00Z">
        <w:r w:rsidR="009E14D2">
          <w:rPr>
            <w:rFonts w:hint="eastAsia"/>
          </w:rPr>
          <w:t>各學習主題</w:t>
        </w:r>
      </w:ins>
      <w:r>
        <w:rPr>
          <w:rFonts w:hint="eastAsia"/>
        </w:rPr>
        <w:t>「</w:t>
      </w:r>
      <w:r w:rsidRPr="00F008E9">
        <w:rPr>
          <w:rFonts w:hint="eastAsia"/>
        </w:rPr>
        <w:t>概念理解</w:t>
      </w:r>
      <w:r>
        <w:rPr>
          <w:rFonts w:hint="eastAsia"/>
        </w:rPr>
        <w:t>」</w:t>
      </w:r>
      <w:del w:id="93" w:author="user" w:date="2022-07-05T01:09:00Z">
        <w:r w:rsidRPr="00F008E9" w:rsidDel="009E14D2">
          <w:rPr>
            <w:rFonts w:hint="eastAsia"/>
          </w:rPr>
          <w:delText>課堂</w:delText>
        </w:r>
      </w:del>
      <w:ins w:id="94" w:author="user" w:date="2022-07-05T01:11:00Z">
        <w:r w:rsidR="009E14D2">
          <w:rPr>
            <w:rFonts w:hint="eastAsia"/>
          </w:rPr>
          <w:t>的認可狀況</w:t>
        </w:r>
      </w:ins>
      <w:del w:id="95" w:author="user" w:date="2022-07-05T01:09:00Z">
        <w:r w:rsidRPr="00F008E9" w:rsidDel="009E14D2">
          <w:rPr>
            <w:rFonts w:hint="eastAsia"/>
          </w:rPr>
          <w:delText>感受</w:delText>
        </w:r>
        <w:r w:rsidDel="009E14D2">
          <w:rPr>
            <w:rFonts w:hint="eastAsia"/>
            <w:noProof/>
          </w:rPr>
          <w:delText>複選題之選取人數</w:delText>
        </w:r>
      </w:del>
      <w:commentRangeEnd w:id="89"/>
      <w:r w:rsidR="009E14D2">
        <w:rPr>
          <w:rStyle w:val="af7"/>
        </w:rPr>
        <w:commentReference w:id="89"/>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0E0F3C" w14:paraId="135E6320" w14:textId="77777777" w:rsidTr="001105B0">
        <w:tc>
          <w:tcPr>
            <w:tcW w:w="4957"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23460211" w14:textId="6B87B8D4" w:rsidR="000E0F3C" w:rsidRDefault="009E14D2" w:rsidP="001105B0">
            <w:pPr>
              <w:ind w:firstLineChars="0" w:firstLine="0"/>
              <w:jc w:val="center"/>
            </w:pPr>
            <w:ins w:id="96" w:author="user" w:date="2022-07-05T01:12:00Z">
              <w:r>
                <w:rPr>
                  <w:rFonts w:hint="eastAsia"/>
                </w:rPr>
                <w:t>認為有幫助的</w:t>
              </w:r>
            </w:ins>
            <w:del w:id="97" w:author="user" w:date="2022-07-05T01:12:00Z">
              <w:r w:rsidR="000E0F3C" w:rsidDel="009E14D2">
                <w:rPr>
                  <w:rFonts w:hint="eastAsia"/>
                </w:rPr>
                <w:delText>選取</w:delText>
              </w:r>
            </w:del>
            <w:r w:rsidR="000E0F3C">
              <w:rPr>
                <w:rFonts w:hint="eastAsia"/>
              </w:rPr>
              <w:t>人數</w:t>
            </w:r>
          </w:p>
        </w:tc>
        <w:tc>
          <w:tcPr>
            <w:tcW w:w="1882" w:type="dxa"/>
            <w:tcBorders>
              <w:top w:val="single" w:sz="12" w:space="0" w:color="auto"/>
              <w:bottom w:val="single" w:sz="12" w:space="0" w:color="auto"/>
            </w:tcBorders>
            <w:vAlign w:val="center"/>
          </w:tcPr>
          <w:p w14:paraId="4FC9FF92" w14:textId="012EE3C0" w:rsidR="000E0F3C" w:rsidRDefault="009E14D2" w:rsidP="001105B0">
            <w:pPr>
              <w:ind w:firstLineChars="0" w:firstLine="0"/>
              <w:jc w:val="center"/>
            </w:pPr>
            <w:ins w:id="98" w:author="user" w:date="2022-07-05T01:12:00Z">
              <w:r>
                <w:rPr>
                  <w:rFonts w:hint="eastAsia"/>
                </w:rPr>
                <w:t>認為有幫助的</w:t>
              </w:r>
            </w:ins>
            <w:del w:id="99" w:author="user" w:date="2022-07-05T01:12:00Z">
              <w:r w:rsidR="0019701B" w:rsidDel="009E14D2">
                <w:rPr>
                  <w:rFonts w:hint="eastAsia"/>
                </w:rPr>
                <w:delText>選取</w:delText>
              </w:r>
            </w:del>
            <w:r w:rsidR="000E0F3C">
              <w:rPr>
                <w:rFonts w:hint="eastAsia"/>
              </w:rPr>
              <w:t>比例</w:t>
            </w:r>
          </w:p>
        </w:tc>
      </w:tr>
      <w:tr w:rsidR="000E0F3C" w14:paraId="7CBF5E37" w14:textId="77777777" w:rsidTr="001105B0">
        <w:tc>
          <w:tcPr>
            <w:tcW w:w="4957"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1882"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1105B0">
        <w:tc>
          <w:tcPr>
            <w:tcW w:w="4957"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1882"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1105B0">
        <w:tc>
          <w:tcPr>
            <w:tcW w:w="4957"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1882"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1105B0">
        <w:tc>
          <w:tcPr>
            <w:tcW w:w="4957"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1105B0">
        <w:tc>
          <w:tcPr>
            <w:tcW w:w="4957"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1105B0">
        <w:tc>
          <w:tcPr>
            <w:tcW w:w="4957"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1105B0">
        <w:tc>
          <w:tcPr>
            <w:tcW w:w="4957" w:type="dxa"/>
            <w:tcBorders>
              <w:top w:val="single" w:sz="6" w:space="0" w:color="auto"/>
              <w:bottom w:val="single" w:sz="12" w:space="0" w:color="auto"/>
            </w:tcBorders>
            <w:vAlign w:val="center"/>
          </w:tcPr>
          <w:p w14:paraId="6A283F06" w14:textId="70FD891F" w:rsidR="000E0F3C" w:rsidRDefault="000E0F3C" w:rsidP="001105B0">
            <w:pPr>
              <w:ind w:firstLineChars="0" w:firstLine="0"/>
            </w:pPr>
            <w:commentRangeStart w:id="100"/>
            <w:r w:rsidRPr="00F46F8B">
              <w:rPr>
                <w:rFonts w:ascii="楷體-簡" w:eastAsia="楷體-簡" w:hAnsi="楷體-簡" w:cs="Kaiti SC" w:hint="eastAsia"/>
              </w:rPr>
              <w:t>學習演算法</w:t>
            </w:r>
            <w:r>
              <w:rPr>
                <w:rFonts w:ascii="楷體-簡" w:eastAsia="楷體-簡" w:hAnsi="楷體-簡" w:cs="Kaiti SC" w:hint="eastAsia"/>
              </w:rPr>
              <w:t>的目的與程序</w:t>
            </w:r>
            <w:commentRangeEnd w:id="100"/>
            <w:r w:rsidR="000F1D8F">
              <w:rPr>
                <w:rStyle w:val="af7"/>
              </w:rPr>
              <w:commentReference w:id="100"/>
            </w:r>
          </w:p>
        </w:tc>
        <w:tc>
          <w:tcPr>
            <w:tcW w:w="1881"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1882"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73FC18ED" w14:textId="7029B696" w:rsidR="006927F7" w:rsidRPr="006927F7" w:rsidRDefault="00855042" w:rsidP="006927F7">
      <w:pPr>
        <w:ind w:firstLine="480"/>
      </w:pPr>
      <w:commentRangeStart w:id="101"/>
      <w:r>
        <w:rPr>
          <w:rFonts w:hint="eastAsia"/>
        </w:rPr>
        <w:t>為探討學生在</w:t>
      </w:r>
      <w:r w:rsidR="006927F7">
        <w:rPr>
          <w:rFonts w:hint="eastAsia"/>
        </w:rPr>
        <w:t>視覺化模擬輔助人工智慧教學</w:t>
      </w:r>
      <w:r>
        <w:rPr>
          <w:rFonts w:hint="eastAsia"/>
        </w:rPr>
        <w:t>中，對於「概念反思」的課堂感受</w:t>
      </w:r>
      <w:r w:rsidR="006927F7">
        <w:rPr>
          <w:rFonts w:hint="eastAsia"/>
        </w:rPr>
        <w:t>，</w:t>
      </w:r>
      <w:commentRangeEnd w:id="101"/>
      <w:r w:rsidR="00E74334">
        <w:rPr>
          <w:rStyle w:val="af7"/>
        </w:rPr>
        <w:commentReference w:id="101"/>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27F7">
        <w:rPr>
          <w:rFonts w:hint="eastAsia"/>
        </w:rPr>
        <w:t>。</w:t>
      </w:r>
    </w:p>
    <w:p w14:paraId="65BA4633" w14:textId="77777777" w:rsidR="006B535C" w:rsidRDefault="006B535C" w:rsidP="006B535C">
      <w:pPr>
        <w:ind w:firstLineChars="0" w:firstLine="0"/>
      </w:pPr>
    </w:p>
    <w:p w14:paraId="6865FC99" w14:textId="2108DE8B" w:rsidR="006B535C" w:rsidRDefault="006B535C" w:rsidP="006B535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16</w:t>
      </w:r>
      <w:r>
        <w:fldChar w:fldCharType="end"/>
      </w:r>
      <w:commentRangeStart w:id="102"/>
      <w:r>
        <w:rPr>
          <w:rFonts w:hint="eastAsia"/>
        </w:rPr>
        <w:t>模擬式教學策略「概念反思」</w:t>
      </w:r>
      <w:commentRangeEnd w:id="102"/>
      <w:r w:rsidR="003124CE">
        <w:rPr>
          <w:rStyle w:val="af7"/>
        </w:rPr>
        <w:commentReference w:id="102"/>
      </w:r>
      <w:r>
        <w:rPr>
          <w:rFonts w:hint="eastAsia"/>
        </w:rPr>
        <w:t>之描述性統計</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0AA3BB66" w14:textId="77777777" w:rsidR="006D2D80" w:rsidRDefault="006D2D80" w:rsidP="006D2D80">
      <w:pPr>
        <w:ind w:firstLineChars="0" w:firstLine="0"/>
        <w:rPr>
          <w:b/>
          <w:bCs/>
        </w:rPr>
      </w:pPr>
    </w:p>
    <w:p w14:paraId="5F69EE62" w14:textId="77777777" w:rsidR="006D2D80" w:rsidRDefault="006D2D80" w:rsidP="006D2D80">
      <w:pPr>
        <w:ind w:firstLineChars="0" w:firstLine="0"/>
        <w:rPr>
          <w:b/>
          <w:bCs/>
        </w:rPr>
      </w:pPr>
    </w:p>
    <w:p w14:paraId="6F627AAB" w14:textId="46590036" w:rsidR="006927F7" w:rsidRPr="006927F7" w:rsidRDefault="006927F7" w:rsidP="006D2D80">
      <w:pPr>
        <w:ind w:firstLineChars="0" w:firstLine="0"/>
        <w:rPr>
          <w:b/>
          <w:bCs/>
        </w:rPr>
      </w:pPr>
      <w:r w:rsidRPr="006927F7">
        <w:rPr>
          <w:rFonts w:hint="eastAsia"/>
          <w:b/>
          <w:bCs/>
        </w:rPr>
        <w:t>三、模擬式教學策略「概念應用」課堂感受</w:t>
      </w:r>
    </w:p>
    <w:p w14:paraId="21A2B8AA" w14:textId="2B070480" w:rsidR="005543D6" w:rsidRDefault="00A55A66" w:rsidP="005543D6">
      <w:pPr>
        <w:ind w:firstLine="480"/>
        <w:rPr>
          <w:rFonts w:cs="Times New Roman"/>
        </w:rPr>
      </w:pPr>
      <w:commentRangeStart w:id="103"/>
      <w:r>
        <w:rPr>
          <w:rFonts w:hint="eastAsia"/>
        </w:rPr>
        <w:t>為探討學生在視覺化模擬輔助人工智慧教學中，對於「概念應用」的課堂感受</w:t>
      </w:r>
      <w:commentRangeEnd w:id="103"/>
      <w:r w:rsidR="001E674E">
        <w:rPr>
          <w:rStyle w:val="af7"/>
        </w:rPr>
        <w:commentReference w:id="103"/>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commentRangeStart w:id="104"/>
      <w:ins w:id="105" w:author="user" w:date="2022-07-06T20:02:00Z">
        <w:r w:rsidR="00287F48">
          <w:rPr>
            <w:rFonts w:cs="Times New Roman" w:hint="eastAsia"/>
          </w:rPr>
          <w:t>亦即，</w:t>
        </w:r>
      </w:ins>
      <w:ins w:id="106" w:author="user" w:date="2022-07-06T20:03:00Z">
        <w:r w:rsidR="001218CC">
          <w:rPr>
            <w:rFonts w:cs="Times New Roman" w:hint="eastAsia"/>
          </w:rPr>
          <w:t>學生認為</w:t>
        </w:r>
        <w:r w:rsidR="001218CC">
          <w:rPr>
            <w:rFonts w:cs="Times New Roman"/>
          </w:rPr>
          <w:t>…</w:t>
        </w:r>
      </w:ins>
      <w:commentRangeEnd w:id="104"/>
      <w:ins w:id="107" w:author="user" w:date="2022-07-06T20:04:00Z">
        <w:r w:rsidR="001218CC">
          <w:rPr>
            <w:rStyle w:val="af7"/>
          </w:rPr>
          <w:commentReference w:id="104"/>
        </w:r>
      </w:ins>
    </w:p>
    <w:p w14:paraId="66C54508" w14:textId="23BA3FF8" w:rsidR="006927F7" w:rsidRDefault="006927F7" w:rsidP="005543D6">
      <w:pPr>
        <w:ind w:firstLineChars="0" w:firstLine="0"/>
      </w:pPr>
    </w:p>
    <w:p w14:paraId="235134AD" w14:textId="1D06A164" w:rsidR="00A60EDC" w:rsidRDefault="00A60EDC" w:rsidP="00A60EDC">
      <w:pPr>
        <w:pStyle w:val="af"/>
        <w:keepNext/>
        <w:ind w:firstLine="400"/>
        <w:jc w:val="center"/>
      </w:pPr>
      <w:r>
        <w:rPr>
          <w:rFonts w:hint="eastAsia"/>
        </w:rPr>
        <w:t>表</w:t>
      </w:r>
      <w:r>
        <w:rPr>
          <w:rFonts w:hint="eastAsia"/>
        </w:rPr>
        <w:t xml:space="preserve"> 4- </w:t>
      </w:r>
      <w:commentRangeStart w:id="108"/>
      <w:r>
        <w:fldChar w:fldCharType="begin"/>
      </w:r>
      <w:r w:rsidRPr="00851F43">
        <w:instrText xml:space="preserve"> SEQ </w:instrText>
      </w:r>
      <w:r w:rsidRPr="00851F43">
        <w:rPr>
          <w:rFonts w:hint="eastAsia"/>
        </w:rPr>
        <w:instrText>表</w:instrText>
      </w:r>
      <w:r w:rsidRPr="00851F43">
        <w:instrText xml:space="preserve">_4- \* ARABIC </w:instrText>
      </w:r>
      <w:r>
        <w:fldChar w:fldCharType="separate"/>
      </w:r>
      <w:r w:rsidR="00BE1235">
        <w:rPr>
          <w:noProof/>
        </w:rPr>
        <w:t>17</w:t>
      </w:r>
      <w:r>
        <w:fldChar w:fldCharType="end"/>
      </w:r>
      <w:r w:rsidRPr="00B924FA">
        <w:rPr>
          <w:rFonts w:hint="eastAsia"/>
        </w:rPr>
        <w:t>「概念</w:t>
      </w:r>
      <w:r>
        <w:rPr>
          <w:rFonts w:hint="eastAsia"/>
        </w:rPr>
        <w:t>應用</w:t>
      </w:r>
      <w:r w:rsidRPr="00B924FA">
        <w:rPr>
          <w:rFonts w:hint="eastAsia"/>
        </w:rPr>
        <w:t>」課堂感受複選題之選取人數</w:t>
      </w:r>
      <w:commentRangeEnd w:id="108"/>
      <w:r w:rsidR="00851F43">
        <w:rPr>
          <w:rStyle w:val="af7"/>
        </w:rPr>
        <w:commentReference w:id="108"/>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1105B0" w14:paraId="0C7069CD" w14:textId="77777777" w:rsidTr="005F38C8">
        <w:tc>
          <w:tcPr>
            <w:tcW w:w="4957" w:type="dxa"/>
            <w:tcBorders>
              <w:top w:val="single" w:sz="12" w:space="0" w:color="auto"/>
              <w:bottom w:val="single" w:sz="12" w:space="0" w:color="auto"/>
            </w:tcBorders>
            <w:vAlign w:val="center"/>
          </w:tcPr>
          <w:p w14:paraId="7489D327" w14:textId="77777777" w:rsidR="001105B0" w:rsidRDefault="001105B0" w:rsidP="005F38C8">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667676D4" w14:textId="77777777" w:rsidR="001105B0" w:rsidRDefault="001105B0" w:rsidP="005F38C8">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69B98000" w14:textId="41AC13C2" w:rsidR="001105B0" w:rsidRDefault="0019701B" w:rsidP="005F38C8">
            <w:pPr>
              <w:ind w:firstLineChars="0" w:firstLine="0"/>
              <w:jc w:val="center"/>
            </w:pPr>
            <w:r>
              <w:rPr>
                <w:rFonts w:hint="eastAsia"/>
              </w:rPr>
              <w:t>選取</w:t>
            </w:r>
            <w:r w:rsidR="001105B0">
              <w:rPr>
                <w:rFonts w:hint="eastAsia"/>
              </w:rPr>
              <w:t>比例</w:t>
            </w:r>
          </w:p>
        </w:tc>
      </w:tr>
      <w:tr w:rsidR="001105B0" w14:paraId="4E6659D2" w14:textId="77777777" w:rsidTr="005F38C8">
        <w:tc>
          <w:tcPr>
            <w:tcW w:w="4957" w:type="dxa"/>
            <w:tcBorders>
              <w:top w:val="single" w:sz="12" w:space="0" w:color="auto"/>
              <w:bottom w:val="single" w:sz="6" w:space="0" w:color="auto"/>
            </w:tcBorders>
            <w:vAlign w:val="center"/>
          </w:tcPr>
          <w:p w14:paraId="4F97A33B" w14:textId="77777777" w:rsidR="001105B0" w:rsidRPr="000E0F3C" w:rsidRDefault="001105B0"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075DEC66" w14:textId="6C82FB46" w:rsidR="001105B0" w:rsidRDefault="001105B0" w:rsidP="005F38C8">
            <w:pPr>
              <w:ind w:firstLineChars="0" w:firstLine="0"/>
              <w:jc w:val="center"/>
            </w:pPr>
            <w:r>
              <w:rPr>
                <w:rFonts w:hint="eastAsia"/>
              </w:rPr>
              <w:t>4</w:t>
            </w:r>
            <w:r w:rsidR="007605B8">
              <w:t>0</w:t>
            </w:r>
          </w:p>
        </w:tc>
        <w:tc>
          <w:tcPr>
            <w:tcW w:w="1882" w:type="dxa"/>
            <w:tcBorders>
              <w:top w:val="single" w:sz="12" w:space="0" w:color="auto"/>
              <w:bottom w:val="single" w:sz="6" w:space="0" w:color="auto"/>
            </w:tcBorders>
            <w:vAlign w:val="center"/>
          </w:tcPr>
          <w:p w14:paraId="3942AFFD" w14:textId="3A46909D" w:rsidR="001105B0" w:rsidRDefault="001A6CCB" w:rsidP="005F38C8">
            <w:pPr>
              <w:ind w:firstLineChars="0" w:firstLine="0"/>
              <w:jc w:val="center"/>
            </w:pPr>
            <w:r>
              <w:t>70</w:t>
            </w:r>
            <w:r w:rsidR="001105B0">
              <w:t>.</w:t>
            </w:r>
            <w:r>
              <w:t>2</w:t>
            </w:r>
            <w:r w:rsidR="001105B0">
              <w:t>%</w:t>
            </w:r>
          </w:p>
        </w:tc>
      </w:tr>
      <w:tr w:rsidR="001105B0" w14:paraId="168ADF94" w14:textId="77777777" w:rsidTr="005F38C8">
        <w:tc>
          <w:tcPr>
            <w:tcW w:w="4957" w:type="dxa"/>
            <w:tcBorders>
              <w:top w:val="single" w:sz="6" w:space="0" w:color="auto"/>
              <w:bottom w:val="single" w:sz="6" w:space="0" w:color="auto"/>
            </w:tcBorders>
            <w:vAlign w:val="center"/>
          </w:tcPr>
          <w:p w14:paraId="4790B01F" w14:textId="77777777" w:rsidR="001105B0" w:rsidRPr="000E0F3C" w:rsidRDefault="001105B0"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4C15F25" w14:textId="4646797D" w:rsidR="001105B0" w:rsidRDefault="007605B8" w:rsidP="005F38C8">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596BC5AA" w14:textId="315E89B5" w:rsidR="001105B0" w:rsidRDefault="001A6CCB" w:rsidP="005F38C8">
            <w:pPr>
              <w:ind w:firstLineChars="0" w:firstLine="0"/>
              <w:jc w:val="center"/>
            </w:pPr>
            <w:r>
              <w:t>68</w:t>
            </w:r>
            <w:r w:rsidR="001105B0">
              <w:t>.</w:t>
            </w:r>
            <w:r>
              <w:t>4</w:t>
            </w:r>
            <w:r w:rsidR="001105B0">
              <w:t>%</w:t>
            </w:r>
          </w:p>
        </w:tc>
      </w:tr>
      <w:tr w:rsidR="001105B0" w14:paraId="653A20E2" w14:textId="77777777" w:rsidTr="005F38C8">
        <w:tc>
          <w:tcPr>
            <w:tcW w:w="4957" w:type="dxa"/>
            <w:tcBorders>
              <w:top w:val="single" w:sz="6" w:space="0" w:color="auto"/>
              <w:bottom w:val="single" w:sz="6" w:space="0" w:color="auto"/>
            </w:tcBorders>
            <w:vAlign w:val="center"/>
          </w:tcPr>
          <w:p w14:paraId="68AFFBEB" w14:textId="77777777" w:rsidR="001105B0" w:rsidRPr="000E0F3C" w:rsidRDefault="001105B0"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42604754" w14:textId="1960A2A6" w:rsidR="001105B0" w:rsidRDefault="007605B8" w:rsidP="005F38C8">
            <w:pPr>
              <w:ind w:firstLineChars="0" w:firstLine="0"/>
              <w:jc w:val="center"/>
            </w:pPr>
            <w:r>
              <w:rPr>
                <w:rFonts w:hint="eastAsia"/>
              </w:rPr>
              <w:t>3</w:t>
            </w:r>
            <w:r>
              <w:t>8</w:t>
            </w:r>
          </w:p>
        </w:tc>
        <w:tc>
          <w:tcPr>
            <w:tcW w:w="1882" w:type="dxa"/>
            <w:tcBorders>
              <w:top w:val="single" w:sz="6" w:space="0" w:color="auto"/>
              <w:bottom w:val="single" w:sz="6" w:space="0" w:color="auto"/>
            </w:tcBorders>
            <w:vAlign w:val="center"/>
          </w:tcPr>
          <w:p w14:paraId="029D3D02" w14:textId="0E965C6C" w:rsidR="001105B0" w:rsidRDefault="001A6CCB" w:rsidP="005F38C8">
            <w:pPr>
              <w:ind w:firstLineChars="0" w:firstLine="0"/>
              <w:jc w:val="center"/>
            </w:pPr>
            <w:r>
              <w:t>66</w:t>
            </w:r>
            <w:r w:rsidR="001105B0">
              <w:t>.</w:t>
            </w:r>
            <w:r>
              <w:t>7</w:t>
            </w:r>
            <w:r w:rsidR="001105B0">
              <w:t>%</w:t>
            </w:r>
          </w:p>
        </w:tc>
      </w:tr>
      <w:tr w:rsidR="001105B0" w14:paraId="2A978FA1" w14:textId="77777777" w:rsidTr="005F38C8">
        <w:tc>
          <w:tcPr>
            <w:tcW w:w="4957" w:type="dxa"/>
            <w:tcBorders>
              <w:top w:val="single" w:sz="6" w:space="0" w:color="auto"/>
              <w:bottom w:val="single" w:sz="6" w:space="0" w:color="auto"/>
            </w:tcBorders>
            <w:vAlign w:val="center"/>
          </w:tcPr>
          <w:p w14:paraId="020C6FED" w14:textId="77777777" w:rsidR="001105B0" w:rsidRPr="000E0F3C" w:rsidRDefault="001105B0"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322E77D8" w14:textId="00A7036C" w:rsidR="001105B0" w:rsidRDefault="007605B8" w:rsidP="005F38C8">
            <w:pPr>
              <w:ind w:firstLineChars="0" w:firstLine="0"/>
              <w:jc w:val="center"/>
            </w:pPr>
            <w:r>
              <w:rPr>
                <w:rFonts w:hint="eastAsia"/>
              </w:rPr>
              <w:t>4</w:t>
            </w:r>
            <w:r>
              <w:t>1</w:t>
            </w:r>
          </w:p>
        </w:tc>
        <w:tc>
          <w:tcPr>
            <w:tcW w:w="1882" w:type="dxa"/>
            <w:tcBorders>
              <w:top w:val="single" w:sz="6" w:space="0" w:color="auto"/>
              <w:bottom w:val="single" w:sz="6" w:space="0" w:color="auto"/>
            </w:tcBorders>
            <w:vAlign w:val="center"/>
          </w:tcPr>
          <w:p w14:paraId="3BB85B69" w14:textId="40A0431D" w:rsidR="001105B0" w:rsidRDefault="003A1FF7" w:rsidP="005F38C8">
            <w:pPr>
              <w:ind w:firstLineChars="0" w:firstLine="0"/>
              <w:jc w:val="center"/>
            </w:pPr>
            <w:r>
              <w:t>71</w:t>
            </w:r>
            <w:r w:rsidR="001105B0">
              <w:t>.</w:t>
            </w:r>
            <w:r>
              <w:t>9</w:t>
            </w:r>
            <w:r w:rsidR="001105B0">
              <w:t>%</w:t>
            </w:r>
          </w:p>
        </w:tc>
      </w:tr>
      <w:tr w:rsidR="001105B0" w14:paraId="45F3A058" w14:textId="77777777" w:rsidTr="005F38C8">
        <w:tc>
          <w:tcPr>
            <w:tcW w:w="4957" w:type="dxa"/>
            <w:tcBorders>
              <w:top w:val="single" w:sz="6" w:space="0" w:color="auto"/>
              <w:bottom w:val="single" w:sz="6" w:space="0" w:color="auto"/>
            </w:tcBorders>
            <w:vAlign w:val="center"/>
          </w:tcPr>
          <w:p w14:paraId="136DEE14" w14:textId="77777777" w:rsidR="001105B0" w:rsidRPr="000E0F3C" w:rsidRDefault="001105B0"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7B533FE4" w14:textId="34CB2BE7" w:rsidR="001105B0" w:rsidRDefault="001A6CCB" w:rsidP="005F38C8">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43C70ABC" w14:textId="5ABB5108" w:rsidR="001105B0" w:rsidRDefault="003A1FF7" w:rsidP="005F38C8">
            <w:pPr>
              <w:ind w:firstLineChars="0" w:firstLine="0"/>
              <w:jc w:val="center"/>
            </w:pPr>
            <w:r>
              <w:t>57</w:t>
            </w:r>
            <w:r w:rsidR="001105B0">
              <w:t>.</w:t>
            </w:r>
            <w:r>
              <w:t>9</w:t>
            </w:r>
            <w:r w:rsidR="001105B0">
              <w:t>%</w:t>
            </w:r>
          </w:p>
        </w:tc>
      </w:tr>
      <w:tr w:rsidR="001105B0" w14:paraId="716F29E5" w14:textId="77777777" w:rsidTr="005F38C8">
        <w:tc>
          <w:tcPr>
            <w:tcW w:w="4957" w:type="dxa"/>
            <w:tcBorders>
              <w:top w:val="single" w:sz="6" w:space="0" w:color="auto"/>
              <w:bottom w:val="single" w:sz="6" w:space="0" w:color="auto"/>
            </w:tcBorders>
            <w:vAlign w:val="center"/>
          </w:tcPr>
          <w:p w14:paraId="2E5B25D7" w14:textId="77777777" w:rsidR="001105B0" w:rsidRPr="000E0F3C" w:rsidRDefault="001105B0"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79C762B9" w14:textId="1DD3DFEF" w:rsidR="001105B0" w:rsidRDefault="001A6CCB" w:rsidP="005F38C8">
            <w:pPr>
              <w:ind w:firstLineChars="0" w:firstLine="0"/>
              <w:jc w:val="center"/>
            </w:pPr>
            <w:r>
              <w:rPr>
                <w:rFonts w:hint="eastAsia"/>
              </w:rPr>
              <w:t>2</w:t>
            </w:r>
            <w:r>
              <w:t>8</w:t>
            </w:r>
          </w:p>
        </w:tc>
        <w:tc>
          <w:tcPr>
            <w:tcW w:w="1882" w:type="dxa"/>
            <w:tcBorders>
              <w:top w:val="single" w:sz="6" w:space="0" w:color="auto"/>
              <w:bottom w:val="single" w:sz="6" w:space="0" w:color="auto"/>
            </w:tcBorders>
            <w:vAlign w:val="center"/>
          </w:tcPr>
          <w:p w14:paraId="71234731" w14:textId="3D28CC4C" w:rsidR="001105B0" w:rsidRDefault="003A1FF7" w:rsidP="005F38C8">
            <w:pPr>
              <w:ind w:firstLineChars="0" w:firstLine="0"/>
              <w:jc w:val="center"/>
            </w:pPr>
            <w:r>
              <w:t>49.1</w:t>
            </w:r>
            <w:r w:rsidR="001105B0">
              <w:t>%</w:t>
            </w:r>
          </w:p>
        </w:tc>
      </w:tr>
      <w:tr w:rsidR="001105B0" w14:paraId="3F25698E" w14:textId="77777777" w:rsidTr="005F38C8">
        <w:tc>
          <w:tcPr>
            <w:tcW w:w="4957" w:type="dxa"/>
            <w:tcBorders>
              <w:top w:val="single" w:sz="6" w:space="0" w:color="auto"/>
              <w:bottom w:val="single" w:sz="12" w:space="0" w:color="auto"/>
            </w:tcBorders>
            <w:vAlign w:val="center"/>
          </w:tcPr>
          <w:p w14:paraId="50A72336" w14:textId="77777777" w:rsidR="001105B0" w:rsidRDefault="001105B0" w:rsidP="005F38C8">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36FEB38C" w14:textId="18D32A49" w:rsidR="001105B0" w:rsidRDefault="001A6CCB" w:rsidP="005F38C8">
            <w:pPr>
              <w:ind w:firstLineChars="0" w:firstLine="0"/>
              <w:jc w:val="center"/>
            </w:pPr>
            <w:r>
              <w:rPr>
                <w:rFonts w:hint="eastAsia"/>
              </w:rPr>
              <w:t>3</w:t>
            </w:r>
            <w:r>
              <w:t>3</w:t>
            </w:r>
          </w:p>
        </w:tc>
        <w:tc>
          <w:tcPr>
            <w:tcW w:w="1882" w:type="dxa"/>
            <w:tcBorders>
              <w:top w:val="single" w:sz="6" w:space="0" w:color="auto"/>
              <w:bottom w:val="single" w:sz="12" w:space="0" w:color="auto"/>
            </w:tcBorders>
            <w:vAlign w:val="center"/>
          </w:tcPr>
          <w:p w14:paraId="643ACF09" w14:textId="4CCE4AA0" w:rsidR="001105B0" w:rsidRDefault="003A1FF7" w:rsidP="005F38C8">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t>四、「概念理解」、「概念反思」、「概念應用」課堂感受比較</w:t>
      </w:r>
    </w:p>
    <w:p w14:paraId="4ADAB1AA" w14:textId="6F107640" w:rsidR="006927F7" w:rsidRDefault="00572C60" w:rsidP="00CB3D4A">
      <w:pPr>
        <w:ind w:firstLine="480"/>
      </w:pPr>
      <w:r>
        <w:rPr>
          <w:rFonts w:hint="eastAsia"/>
        </w:rPr>
        <w:t>為比較學生在視覺化模擬輔助人工智慧教學中，對於「概念理解」、「概念反思」、「概念應用」之課堂感受差異，本研究在實驗組的態度問卷後測中設計「『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commentRangeStart w:id="109"/>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w:t>
      </w:r>
      <w:r>
        <w:rPr>
          <w:rFonts w:hint="eastAsia"/>
        </w:rPr>
        <w:lastRenderedPageBreak/>
        <w:t>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commentRangeEnd w:id="109"/>
      <w:r w:rsidR="005A31C0">
        <w:rPr>
          <w:rStyle w:val="af7"/>
        </w:rPr>
        <w:commentReference w:id="109"/>
      </w:r>
    </w:p>
    <w:p w14:paraId="71EB4B29" w14:textId="77777777" w:rsidR="006C3444" w:rsidRDefault="006C3444" w:rsidP="00AA29B5">
      <w:pPr>
        <w:ind w:firstLineChars="0" w:firstLine="0"/>
      </w:pPr>
    </w:p>
    <w:p w14:paraId="0C3411C6" w14:textId="53437EC2"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110" w:name="_Toc107083472"/>
      <w:r>
        <w:rPr>
          <w:rFonts w:hint="eastAsia"/>
        </w:rPr>
        <w:lastRenderedPageBreak/>
        <w:t>講述式教學之課堂感受</w:t>
      </w:r>
      <w:bookmarkEnd w:id="110"/>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4759EC52" w14:textId="503D7E07" w:rsidR="00D2671C" w:rsidRDefault="00D2671C" w:rsidP="00D2671C">
      <w:pPr>
        <w:ind w:firstLine="480"/>
      </w:pPr>
      <w:commentRangeStart w:id="111"/>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commentRangeEnd w:id="111"/>
      <w:r w:rsidR="00DE132C">
        <w:rPr>
          <w:rStyle w:val="af7"/>
        </w:rPr>
        <w:commentReference w:id="111"/>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1E3973A8" w14:textId="1D16AE54" w:rsidR="00317274" w:rsidRDefault="00317274" w:rsidP="00D2671C">
      <w:pPr>
        <w:ind w:firstLineChars="0" w:firstLine="0"/>
      </w:pPr>
    </w:p>
    <w:p w14:paraId="0A2A8C22" w14:textId="1D4EAFFF" w:rsidR="00317274" w:rsidRDefault="00317274" w:rsidP="00D2671C">
      <w:pPr>
        <w:ind w:firstLineChars="0" w:firstLine="0"/>
      </w:pPr>
    </w:p>
    <w:p w14:paraId="6EC29397" w14:textId="39A4EC69" w:rsidR="00317274" w:rsidRDefault="00317274" w:rsidP="00D2671C">
      <w:pPr>
        <w:ind w:firstLineChars="0" w:firstLine="0"/>
      </w:pPr>
    </w:p>
    <w:p w14:paraId="070E48FF" w14:textId="4A1311BD" w:rsidR="00317274" w:rsidRDefault="00317274" w:rsidP="00D2671C">
      <w:pPr>
        <w:ind w:firstLineChars="0" w:firstLine="0"/>
      </w:pPr>
    </w:p>
    <w:p w14:paraId="589C54DA" w14:textId="00701D32" w:rsidR="00317274" w:rsidRDefault="00317274" w:rsidP="00D2671C">
      <w:pPr>
        <w:ind w:firstLineChars="0" w:firstLine="0"/>
      </w:pPr>
    </w:p>
    <w:p w14:paraId="681CAD27" w14:textId="77777777" w:rsidR="00317274" w:rsidRDefault="00317274" w:rsidP="00D2671C">
      <w:pPr>
        <w:ind w:firstLineChars="0" w:firstLine="0"/>
      </w:pPr>
    </w:p>
    <w:p w14:paraId="5155BF7C" w14:textId="0C945EC8" w:rsidR="00D2671C" w:rsidRDefault="00D2671C" w:rsidP="00D2671C">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19</w:t>
      </w:r>
      <w:r>
        <w:fldChar w:fldCharType="end"/>
      </w:r>
      <w:r>
        <w:rPr>
          <w:rFonts w:hint="eastAsia"/>
        </w:rPr>
        <w:t>講述式教學之</w:t>
      </w:r>
      <w:r w:rsidRPr="003D1C3B">
        <w:rPr>
          <w:rFonts w:hint="eastAsia"/>
        </w:rPr>
        <w:t>課堂感受複選題之選取人數</w:t>
      </w:r>
      <w:r>
        <w:rPr>
          <w:noProof/>
        </w:rPr>
        <w:t>(</w:t>
      </w:r>
      <w:r>
        <w:rPr>
          <w:rFonts w:hint="eastAsia"/>
          <w:noProof/>
        </w:rPr>
        <w:t>老師講解</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4879FF" w14:paraId="3A4603FD" w14:textId="77777777" w:rsidTr="005F38C8">
        <w:tc>
          <w:tcPr>
            <w:tcW w:w="4957" w:type="dxa"/>
            <w:tcBorders>
              <w:top w:val="single" w:sz="12" w:space="0" w:color="auto"/>
              <w:bottom w:val="single" w:sz="12" w:space="0" w:color="auto"/>
            </w:tcBorders>
            <w:vAlign w:val="center"/>
          </w:tcPr>
          <w:p w14:paraId="40CC298B" w14:textId="77777777" w:rsidR="004879FF" w:rsidRDefault="004879FF" w:rsidP="005F38C8">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73629CA0" w14:textId="77777777" w:rsidR="004879FF" w:rsidRDefault="004879FF" w:rsidP="005F38C8">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291F8BE1" w14:textId="57FAE99C" w:rsidR="004879FF" w:rsidRDefault="0019701B" w:rsidP="005F38C8">
            <w:pPr>
              <w:ind w:firstLineChars="0" w:firstLine="0"/>
              <w:jc w:val="center"/>
            </w:pPr>
            <w:r>
              <w:rPr>
                <w:rFonts w:hint="eastAsia"/>
              </w:rPr>
              <w:t>選取</w:t>
            </w:r>
            <w:r w:rsidR="004879FF">
              <w:rPr>
                <w:rFonts w:hint="eastAsia"/>
              </w:rPr>
              <w:t>比例</w:t>
            </w:r>
          </w:p>
        </w:tc>
      </w:tr>
      <w:tr w:rsidR="004879FF" w14:paraId="47260D89" w14:textId="77777777" w:rsidTr="005F38C8">
        <w:tc>
          <w:tcPr>
            <w:tcW w:w="4957" w:type="dxa"/>
            <w:tcBorders>
              <w:top w:val="single" w:sz="12" w:space="0" w:color="auto"/>
              <w:bottom w:val="single" w:sz="6" w:space="0" w:color="auto"/>
            </w:tcBorders>
            <w:vAlign w:val="center"/>
          </w:tcPr>
          <w:p w14:paraId="2B13E52A" w14:textId="77777777" w:rsidR="004879FF" w:rsidRPr="000E0F3C" w:rsidRDefault="004879FF"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354B5772" w14:textId="41AD186C" w:rsidR="004879FF" w:rsidRDefault="004879FF" w:rsidP="005F38C8">
            <w:pPr>
              <w:ind w:firstLineChars="0" w:firstLine="0"/>
              <w:jc w:val="center"/>
            </w:pPr>
            <w:r>
              <w:rPr>
                <w:rFonts w:hint="eastAsia"/>
              </w:rPr>
              <w:t>5</w:t>
            </w:r>
            <w:r w:rsidR="00A16DA3">
              <w:t>0</w:t>
            </w:r>
          </w:p>
        </w:tc>
        <w:tc>
          <w:tcPr>
            <w:tcW w:w="1882" w:type="dxa"/>
            <w:tcBorders>
              <w:top w:val="single" w:sz="12" w:space="0" w:color="auto"/>
              <w:bottom w:val="single" w:sz="6" w:space="0" w:color="auto"/>
            </w:tcBorders>
            <w:vAlign w:val="center"/>
          </w:tcPr>
          <w:p w14:paraId="26668C6E" w14:textId="4E0D9863" w:rsidR="004879FF" w:rsidRDefault="00A16DA3" w:rsidP="005F38C8">
            <w:pPr>
              <w:ind w:firstLineChars="0" w:firstLine="0"/>
              <w:jc w:val="center"/>
            </w:pPr>
            <w:r>
              <w:rPr>
                <w:rFonts w:hint="eastAsia"/>
              </w:rPr>
              <w:t>7</w:t>
            </w:r>
            <w:r>
              <w:t>5.8%</w:t>
            </w:r>
          </w:p>
        </w:tc>
      </w:tr>
      <w:tr w:rsidR="004879FF" w14:paraId="64954377" w14:textId="77777777" w:rsidTr="005F38C8">
        <w:tc>
          <w:tcPr>
            <w:tcW w:w="4957" w:type="dxa"/>
            <w:tcBorders>
              <w:top w:val="single" w:sz="6" w:space="0" w:color="auto"/>
              <w:bottom w:val="single" w:sz="6" w:space="0" w:color="auto"/>
            </w:tcBorders>
            <w:vAlign w:val="center"/>
          </w:tcPr>
          <w:p w14:paraId="19E215BE" w14:textId="77777777" w:rsidR="004879FF" w:rsidRPr="000E0F3C" w:rsidRDefault="004879FF"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168CCC1" w14:textId="0932A04A" w:rsidR="004879FF" w:rsidRDefault="0038670F" w:rsidP="005F38C8">
            <w:pPr>
              <w:ind w:firstLineChars="0" w:firstLine="0"/>
              <w:jc w:val="center"/>
            </w:pPr>
            <w:r>
              <w:rPr>
                <w:rFonts w:hint="eastAsia"/>
              </w:rPr>
              <w:t>4</w:t>
            </w:r>
            <w:r w:rsidR="00A16DA3">
              <w:t>7</w:t>
            </w:r>
          </w:p>
        </w:tc>
        <w:tc>
          <w:tcPr>
            <w:tcW w:w="1882" w:type="dxa"/>
            <w:tcBorders>
              <w:top w:val="single" w:sz="6" w:space="0" w:color="auto"/>
              <w:bottom w:val="single" w:sz="6" w:space="0" w:color="auto"/>
            </w:tcBorders>
            <w:vAlign w:val="center"/>
          </w:tcPr>
          <w:p w14:paraId="7C83BA76" w14:textId="402B0939" w:rsidR="004879FF" w:rsidRDefault="00A16DA3" w:rsidP="005F38C8">
            <w:pPr>
              <w:ind w:firstLineChars="0" w:firstLine="0"/>
              <w:jc w:val="center"/>
            </w:pPr>
            <w:r>
              <w:rPr>
                <w:rFonts w:hint="eastAsia"/>
              </w:rPr>
              <w:t>7</w:t>
            </w:r>
            <w:r>
              <w:t>1.2%</w:t>
            </w:r>
          </w:p>
        </w:tc>
      </w:tr>
      <w:tr w:rsidR="004879FF" w14:paraId="7E03E866" w14:textId="77777777" w:rsidTr="005F38C8">
        <w:tc>
          <w:tcPr>
            <w:tcW w:w="4957" w:type="dxa"/>
            <w:tcBorders>
              <w:top w:val="single" w:sz="6" w:space="0" w:color="auto"/>
              <w:bottom w:val="single" w:sz="6" w:space="0" w:color="auto"/>
            </w:tcBorders>
            <w:vAlign w:val="center"/>
          </w:tcPr>
          <w:p w14:paraId="4D4A1D26" w14:textId="77777777" w:rsidR="004879FF" w:rsidRPr="000E0F3C" w:rsidRDefault="004879FF"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F4D0A61" w14:textId="74C58FA4" w:rsidR="004879FF" w:rsidRDefault="0038670F" w:rsidP="005F38C8">
            <w:pPr>
              <w:ind w:firstLineChars="0" w:firstLine="0"/>
              <w:jc w:val="center"/>
            </w:pPr>
            <w:r>
              <w:rPr>
                <w:rFonts w:hint="eastAsia"/>
              </w:rPr>
              <w:t>4</w:t>
            </w:r>
            <w:r w:rsidR="00A16DA3">
              <w:t>0</w:t>
            </w:r>
          </w:p>
        </w:tc>
        <w:tc>
          <w:tcPr>
            <w:tcW w:w="1882" w:type="dxa"/>
            <w:tcBorders>
              <w:top w:val="single" w:sz="6" w:space="0" w:color="auto"/>
              <w:bottom w:val="single" w:sz="6" w:space="0" w:color="auto"/>
            </w:tcBorders>
            <w:vAlign w:val="center"/>
          </w:tcPr>
          <w:p w14:paraId="39940155" w14:textId="044402C6" w:rsidR="004879FF" w:rsidRDefault="00A16DA3" w:rsidP="005F38C8">
            <w:pPr>
              <w:ind w:firstLineChars="0" w:firstLine="0"/>
              <w:jc w:val="center"/>
            </w:pPr>
            <w:r>
              <w:rPr>
                <w:rFonts w:hint="eastAsia"/>
              </w:rPr>
              <w:t>6</w:t>
            </w:r>
            <w:r>
              <w:t>0.6%</w:t>
            </w:r>
          </w:p>
        </w:tc>
      </w:tr>
      <w:tr w:rsidR="004879FF" w14:paraId="310790F6" w14:textId="77777777" w:rsidTr="005F38C8">
        <w:tc>
          <w:tcPr>
            <w:tcW w:w="4957" w:type="dxa"/>
            <w:tcBorders>
              <w:top w:val="single" w:sz="6" w:space="0" w:color="auto"/>
              <w:bottom w:val="single" w:sz="6" w:space="0" w:color="auto"/>
            </w:tcBorders>
            <w:vAlign w:val="center"/>
          </w:tcPr>
          <w:p w14:paraId="76F79F0A" w14:textId="77777777" w:rsidR="004879FF" w:rsidRPr="000E0F3C" w:rsidRDefault="004879FF"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149D4AEE" w14:textId="454B044D" w:rsidR="004879FF" w:rsidRDefault="0038670F" w:rsidP="005F38C8">
            <w:pPr>
              <w:ind w:firstLineChars="0" w:firstLine="0"/>
              <w:jc w:val="center"/>
            </w:pPr>
            <w:r>
              <w:rPr>
                <w:rFonts w:hint="eastAsia"/>
              </w:rPr>
              <w:t>4</w:t>
            </w:r>
            <w:r w:rsidR="00A16DA3">
              <w:t>6</w:t>
            </w:r>
          </w:p>
        </w:tc>
        <w:tc>
          <w:tcPr>
            <w:tcW w:w="1882" w:type="dxa"/>
            <w:tcBorders>
              <w:top w:val="single" w:sz="6" w:space="0" w:color="auto"/>
              <w:bottom w:val="single" w:sz="6" w:space="0" w:color="auto"/>
            </w:tcBorders>
            <w:vAlign w:val="center"/>
          </w:tcPr>
          <w:p w14:paraId="71504F85" w14:textId="7A720C05" w:rsidR="004879FF" w:rsidRDefault="00A16DA3" w:rsidP="005F38C8">
            <w:pPr>
              <w:ind w:firstLineChars="0" w:firstLine="0"/>
              <w:jc w:val="center"/>
            </w:pPr>
            <w:r>
              <w:rPr>
                <w:rFonts w:hint="eastAsia"/>
              </w:rPr>
              <w:t>6</w:t>
            </w:r>
            <w:r>
              <w:t>9.7%</w:t>
            </w:r>
          </w:p>
        </w:tc>
      </w:tr>
      <w:tr w:rsidR="004879FF" w14:paraId="726A6322" w14:textId="77777777" w:rsidTr="005F38C8">
        <w:tc>
          <w:tcPr>
            <w:tcW w:w="4957" w:type="dxa"/>
            <w:tcBorders>
              <w:top w:val="single" w:sz="6" w:space="0" w:color="auto"/>
              <w:bottom w:val="single" w:sz="6" w:space="0" w:color="auto"/>
            </w:tcBorders>
            <w:vAlign w:val="center"/>
          </w:tcPr>
          <w:p w14:paraId="0A50F9B9" w14:textId="77777777" w:rsidR="004879FF" w:rsidRPr="000E0F3C" w:rsidRDefault="004879FF"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5F88E534" w14:textId="57E1B4BE" w:rsidR="004879FF" w:rsidRDefault="0038670F" w:rsidP="005F38C8">
            <w:pPr>
              <w:ind w:firstLineChars="0" w:firstLine="0"/>
              <w:jc w:val="center"/>
            </w:pPr>
            <w:r>
              <w:rPr>
                <w:rFonts w:hint="eastAsia"/>
              </w:rPr>
              <w:t>3</w:t>
            </w:r>
            <w:r w:rsidR="00A16DA3">
              <w:t>5</w:t>
            </w:r>
          </w:p>
        </w:tc>
        <w:tc>
          <w:tcPr>
            <w:tcW w:w="1882" w:type="dxa"/>
            <w:tcBorders>
              <w:top w:val="single" w:sz="6" w:space="0" w:color="auto"/>
              <w:bottom w:val="single" w:sz="6" w:space="0" w:color="auto"/>
            </w:tcBorders>
            <w:vAlign w:val="center"/>
          </w:tcPr>
          <w:p w14:paraId="21CDE22B" w14:textId="2F200524" w:rsidR="004879FF" w:rsidRDefault="00A16DA3" w:rsidP="005F38C8">
            <w:pPr>
              <w:ind w:firstLineChars="0" w:firstLine="0"/>
              <w:jc w:val="center"/>
            </w:pPr>
            <w:r>
              <w:rPr>
                <w:rFonts w:hint="eastAsia"/>
              </w:rPr>
              <w:t>5</w:t>
            </w:r>
            <w:r>
              <w:t>3.0%</w:t>
            </w:r>
          </w:p>
        </w:tc>
      </w:tr>
      <w:tr w:rsidR="004879FF" w14:paraId="7292D35A" w14:textId="77777777" w:rsidTr="005F38C8">
        <w:tc>
          <w:tcPr>
            <w:tcW w:w="4957" w:type="dxa"/>
            <w:tcBorders>
              <w:top w:val="single" w:sz="6" w:space="0" w:color="auto"/>
              <w:bottom w:val="single" w:sz="6" w:space="0" w:color="auto"/>
            </w:tcBorders>
            <w:vAlign w:val="center"/>
          </w:tcPr>
          <w:p w14:paraId="766A158C" w14:textId="77777777" w:rsidR="004879FF" w:rsidRPr="000E0F3C" w:rsidRDefault="004879FF"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5EC981FC" w14:textId="09F86824" w:rsidR="004879FF" w:rsidRDefault="0038670F" w:rsidP="005F38C8">
            <w:pPr>
              <w:ind w:firstLineChars="0" w:firstLine="0"/>
              <w:jc w:val="center"/>
            </w:pPr>
            <w:r>
              <w:rPr>
                <w:rFonts w:hint="eastAsia"/>
              </w:rPr>
              <w:t>2</w:t>
            </w:r>
            <w:r w:rsidR="00A16DA3">
              <w:t>7</w:t>
            </w:r>
          </w:p>
        </w:tc>
        <w:tc>
          <w:tcPr>
            <w:tcW w:w="1882" w:type="dxa"/>
            <w:tcBorders>
              <w:top w:val="single" w:sz="6" w:space="0" w:color="auto"/>
              <w:bottom w:val="single" w:sz="6" w:space="0" w:color="auto"/>
            </w:tcBorders>
            <w:vAlign w:val="center"/>
          </w:tcPr>
          <w:p w14:paraId="738C9090" w14:textId="79939DF7" w:rsidR="004879FF" w:rsidRDefault="00A16DA3" w:rsidP="005F38C8">
            <w:pPr>
              <w:ind w:firstLineChars="0" w:firstLine="0"/>
              <w:jc w:val="center"/>
            </w:pPr>
            <w:r>
              <w:rPr>
                <w:rFonts w:hint="eastAsia"/>
              </w:rPr>
              <w:t>4</w:t>
            </w:r>
            <w:r>
              <w:t>0.9%</w:t>
            </w:r>
          </w:p>
        </w:tc>
      </w:tr>
      <w:tr w:rsidR="004879FF" w14:paraId="7DB05D42" w14:textId="77777777" w:rsidTr="005F38C8">
        <w:tc>
          <w:tcPr>
            <w:tcW w:w="4957" w:type="dxa"/>
            <w:tcBorders>
              <w:top w:val="single" w:sz="6" w:space="0" w:color="auto"/>
              <w:bottom w:val="single" w:sz="12" w:space="0" w:color="auto"/>
            </w:tcBorders>
            <w:vAlign w:val="center"/>
          </w:tcPr>
          <w:p w14:paraId="05C32B65" w14:textId="77777777" w:rsidR="004879FF" w:rsidRDefault="004879FF" w:rsidP="005F38C8">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B64735F" w14:textId="71F98F0A" w:rsidR="004879FF" w:rsidRDefault="0038670F" w:rsidP="005F38C8">
            <w:pPr>
              <w:ind w:firstLineChars="0" w:firstLine="0"/>
              <w:jc w:val="center"/>
            </w:pPr>
            <w:r>
              <w:rPr>
                <w:rFonts w:hint="eastAsia"/>
              </w:rPr>
              <w:t>3</w:t>
            </w:r>
            <w:r w:rsidR="00A16DA3">
              <w:t>7</w:t>
            </w:r>
          </w:p>
        </w:tc>
        <w:tc>
          <w:tcPr>
            <w:tcW w:w="1882" w:type="dxa"/>
            <w:tcBorders>
              <w:top w:val="single" w:sz="6" w:space="0" w:color="auto"/>
              <w:bottom w:val="single" w:sz="12" w:space="0" w:color="auto"/>
            </w:tcBorders>
            <w:vAlign w:val="center"/>
          </w:tcPr>
          <w:p w14:paraId="47AAC766" w14:textId="121CE541" w:rsidR="004879FF" w:rsidRDefault="00A16DA3" w:rsidP="005F38C8">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3E55A7F3" w14:textId="2D707335" w:rsidR="00D2671C" w:rsidRDefault="00D2671C" w:rsidP="00D2671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20</w:t>
      </w:r>
      <w:r>
        <w:fldChar w:fldCharType="end"/>
      </w:r>
      <w:r w:rsidRPr="00C43524">
        <w:rPr>
          <w:rFonts w:hint="eastAsia"/>
        </w:rPr>
        <w:t>講述式教學之課堂感受複選題之選取人數</w:t>
      </w:r>
      <w:r w:rsidRPr="00C43524">
        <w:rPr>
          <w:rFonts w:hint="eastAsia"/>
        </w:rPr>
        <w:t>(</w:t>
      </w:r>
      <w:r>
        <w:rPr>
          <w:rFonts w:hint="eastAsia"/>
        </w:rPr>
        <w:t>程式實作</w:t>
      </w:r>
      <w:r w:rsidRPr="00C43524">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A16DA3" w14:paraId="4A67A7B5" w14:textId="77777777" w:rsidTr="005F38C8">
        <w:tc>
          <w:tcPr>
            <w:tcW w:w="4957" w:type="dxa"/>
            <w:tcBorders>
              <w:top w:val="single" w:sz="12" w:space="0" w:color="auto"/>
              <w:bottom w:val="single" w:sz="12" w:space="0" w:color="auto"/>
            </w:tcBorders>
            <w:vAlign w:val="center"/>
          </w:tcPr>
          <w:p w14:paraId="3C9F5D9A" w14:textId="77777777" w:rsidR="00A16DA3" w:rsidRDefault="00A16DA3" w:rsidP="005F38C8">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48D6BC41" w14:textId="77777777" w:rsidR="00A16DA3" w:rsidRDefault="00A16DA3" w:rsidP="005F38C8">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7100E53F" w14:textId="2A476824" w:rsidR="00A16DA3" w:rsidRDefault="0019701B" w:rsidP="005F38C8">
            <w:pPr>
              <w:ind w:firstLineChars="0" w:firstLine="0"/>
              <w:jc w:val="center"/>
            </w:pPr>
            <w:r>
              <w:rPr>
                <w:rFonts w:hint="eastAsia"/>
              </w:rPr>
              <w:t>選取</w:t>
            </w:r>
            <w:r w:rsidR="00A16DA3">
              <w:rPr>
                <w:rFonts w:hint="eastAsia"/>
              </w:rPr>
              <w:t>比例</w:t>
            </w:r>
          </w:p>
        </w:tc>
      </w:tr>
      <w:tr w:rsidR="00A16DA3" w14:paraId="7F3E9DA0" w14:textId="77777777" w:rsidTr="005F38C8">
        <w:tc>
          <w:tcPr>
            <w:tcW w:w="4957" w:type="dxa"/>
            <w:tcBorders>
              <w:top w:val="single" w:sz="12" w:space="0" w:color="auto"/>
              <w:bottom w:val="single" w:sz="6" w:space="0" w:color="auto"/>
            </w:tcBorders>
            <w:vAlign w:val="center"/>
          </w:tcPr>
          <w:p w14:paraId="0599B47B" w14:textId="77777777" w:rsidR="00A16DA3" w:rsidRPr="000E0F3C" w:rsidRDefault="00A16DA3"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74AD9178" w14:textId="12D96F90" w:rsidR="00A16DA3" w:rsidRDefault="00A16DA3" w:rsidP="005F38C8">
            <w:pPr>
              <w:ind w:firstLineChars="0" w:firstLine="0"/>
              <w:jc w:val="center"/>
            </w:pPr>
            <w:r>
              <w:rPr>
                <w:rFonts w:hint="eastAsia"/>
              </w:rPr>
              <w:t>3</w:t>
            </w:r>
            <w:r>
              <w:t>0</w:t>
            </w:r>
          </w:p>
        </w:tc>
        <w:tc>
          <w:tcPr>
            <w:tcW w:w="1882" w:type="dxa"/>
            <w:tcBorders>
              <w:top w:val="single" w:sz="12" w:space="0" w:color="auto"/>
              <w:bottom w:val="single" w:sz="6" w:space="0" w:color="auto"/>
            </w:tcBorders>
            <w:vAlign w:val="center"/>
          </w:tcPr>
          <w:p w14:paraId="41B2B10A" w14:textId="24E5047D" w:rsidR="00A16DA3" w:rsidRDefault="00A16DA3" w:rsidP="005F38C8">
            <w:pPr>
              <w:ind w:firstLineChars="0" w:firstLine="0"/>
              <w:jc w:val="center"/>
            </w:pPr>
            <w:r>
              <w:rPr>
                <w:rFonts w:hint="eastAsia"/>
              </w:rPr>
              <w:t>4</w:t>
            </w:r>
            <w:r>
              <w:t>5.5</w:t>
            </w:r>
            <w:r w:rsidR="006A44E4">
              <w:t>%</w:t>
            </w:r>
          </w:p>
        </w:tc>
      </w:tr>
      <w:tr w:rsidR="00A16DA3" w14:paraId="0CF1A0F2" w14:textId="77777777" w:rsidTr="005F38C8">
        <w:tc>
          <w:tcPr>
            <w:tcW w:w="4957" w:type="dxa"/>
            <w:tcBorders>
              <w:top w:val="single" w:sz="6" w:space="0" w:color="auto"/>
              <w:bottom w:val="single" w:sz="6" w:space="0" w:color="auto"/>
            </w:tcBorders>
            <w:vAlign w:val="center"/>
          </w:tcPr>
          <w:p w14:paraId="203210E4" w14:textId="77777777" w:rsidR="00A16DA3" w:rsidRPr="000E0F3C" w:rsidRDefault="00A16DA3"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3BBEC7C8" w14:textId="4819DA37" w:rsidR="00A16DA3" w:rsidRDefault="00A16DA3" w:rsidP="005F38C8">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21030C0A" w14:textId="51437B7B" w:rsidR="00A16DA3" w:rsidRDefault="006A44E4" w:rsidP="005F38C8">
            <w:pPr>
              <w:ind w:firstLineChars="0" w:firstLine="0"/>
              <w:jc w:val="center"/>
            </w:pPr>
            <w:r>
              <w:rPr>
                <w:rFonts w:hint="eastAsia"/>
              </w:rPr>
              <w:t>5</w:t>
            </w:r>
            <w:r>
              <w:t>0.0%</w:t>
            </w:r>
          </w:p>
        </w:tc>
      </w:tr>
      <w:tr w:rsidR="00A16DA3" w14:paraId="1D26A261" w14:textId="77777777" w:rsidTr="005F38C8">
        <w:tc>
          <w:tcPr>
            <w:tcW w:w="4957" w:type="dxa"/>
            <w:tcBorders>
              <w:top w:val="single" w:sz="6" w:space="0" w:color="auto"/>
              <w:bottom w:val="single" w:sz="6" w:space="0" w:color="auto"/>
            </w:tcBorders>
            <w:vAlign w:val="center"/>
          </w:tcPr>
          <w:p w14:paraId="2CB81811" w14:textId="77777777" w:rsidR="00A16DA3" w:rsidRPr="000E0F3C" w:rsidRDefault="00A16DA3"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D8007D6" w14:textId="69F6E08C" w:rsidR="00A16DA3" w:rsidRDefault="00A16DA3" w:rsidP="005F38C8">
            <w:pPr>
              <w:ind w:firstLineChars="0" w:firstLine="0"/>
              <w:jc w:val="center"/>
            </w:pPr>
            <w:r>
              <w:rPr>
                <w:rFonts w:hint="eastAsia"/>
              </w:rPr>
              <w:t>3</w:t>
            </w:r>
            <w:r>
              <w:t>7</w:t>
            </w:r>
          </w:p>
        </w:tc>
        <w:tc>
          <w:tcPr>
            <w:tcW w:w="1882" w:type="dxa"/>
            <w:tcBorders>
              <w:top w:val="single" w:sz="6" w:space="0" w:color="auto"/>
              <w:bottom w:val="single" w:sz="6" w:space="0" w:color="auto"/>
            </w:tcBorders>
            <w:vAlign w:val="center"/>
          </w:tcPr>
          <w:p w14:paraId="23B97768" w14:textId="052AAD35" w:rsidR="00A16DA3" w:rsidRDefault="006A44E4" w:rsidP="005F38C8">
            <w:pPr>
              <w:ind w:firstLineChars="0" w:firstLine="0"/>
              <w:jc w:val="center"/>
            </w:pPr>
            <w:r>
              <w:rPr>
                <w:rFonts w:hint="eastAsia"/>
              </w:rPr>
              <w:t>5</w:t>
            </w:r>
            <w:r>
              <w:t>6.1%</w:t>
            </w:r>
          </w:p>
        </w:tc>
      </w:tr>
      <w:tr w:rsidR="00A16DA3" w14:paraId="2DD1E8CA" w14:textId="77777777" w:rsidTr="005F38C8">
        <w:tc>
          <w:tcPr>
            <w:tcW w:w="4957" w:type="dxa"/>
            <w:tcBorders>
              <w:top w:val="single" w:sz="6" w:space="0" w:color="auto"/>
              <w:bottom w:val="single" w:sz="6" w:space="0" w:color="auto"/>
            </w:tcBorders>
            <w:vAlign w:val="center"/>
          </w:tcPr>
          <w:p w14:paraId="6E3035A8" w14:textId="77777777" w:rsidR="00A16DA3" w:rsidRPr="000E0F3C" w:rsidRDefault="00A16DA3"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4A8766BE" w14:textId="158F2121" w:rsidR="00A16DA3" w:rsidRDefault="00A16DA3" w:rsidP="005F38C8">
            <w:pPr>
              <w:ind w:firstLineChars="0" w:firstLine="0"/>
              <w:jc w:val="center"/>
            </w:pPr>
            <w:r>
              <w:rPr>
                <w:rFonts w:hint="eastAsia"/>
              </w:rPr>
              <w:t>5</w:t>
            </w:r>
            <w:r>
              <w:t>0</w:t>
            </w:r>
          </w:p>
        </w:tc>
        <w:tc>
          <w:tcPr>
            <w:tcW w:w="1882" w:type="dxa"/>
            <w:tcBorders>
              <w:top w:val="single" w:sz="6" w:space="0" w:color="auto"/>
              <w:bottom w:val="single" w:sz="6" w:space="0" w:color="auto"/>
            </w:tcBorders>
            <w:vAlign w:val="center"/>
          </w:tcPr>
          <w:p w14:paraId="477D527A" w14:textId="13B0EAC1" w:rsidR="00A16DA3" w:rsidRDefault="006A44E4" w:rsidP="005F38C8">
            <w:pPr>
              <w:ind w:firstLineChars="0" w:firstLine="0"/>
              <w:jc w:val="center"/>
            </w:pPr>
            <w:r>
              <w:rPr>
                <w:rFonts w:hint="eastAsia"/>
              </w:rPr>
              <w:t>7</w:t>
            </w:r>
            <w:r>
              <w:t>5.8%</w:t>
            </w:r>
          </w:p>
        </w:tc>
      </w:tr>
      <w:tr w:rsidR="00A16DA3" w14:paraId="4614BF91" w14:textId="77777777" w:rsidTr="005F38C8">
        <w:tc>
          <w:tcPr>
            <w:tcW w:w="4957" w:type="dxa"/>
            <w:tcBorders>
              <w:top w:val="single" w:sz="6" w:space="0" w:color="auto"/>
              <w:bottom w:val="single" w:sz="6" w:space="0" w:color="auto"/>
            </w:tcBorders>
            <w:vAlign w:val="center"/>
          </w:tcPr>
          <w:p w14:paraId="68DC5862" w14:textId="77777777" w:rsidR="00A16DA3" w:rsidRPr="000E0F3C" w:rsidRDefault="00A16DA3"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6837A0FC" w14:textId="75C3AB5E" w:rsidR="00A16DA3" w:rsidRDefault="00A16DA3" w:rsidP="005F38C8">
            <w:pPr>
              <w:ind w:firstLineChars="0" w:firstLine="0"/>
              <w:jc w:val="center"/>
            </w:pPr>
            <w:r>
              <w:rPr>
                <w:rFonts w:hint="eastAsia"/>
              </w:rPr>
              <w:t>3</w:t>
            </w:r>
            <w:r>
              <w:t>0</w:t>
            </w:r>
          </w:p>
        </w:tc>
        <w:tc>
          <w:tcPr>
            <w:tcW w:w="1882" w:type="dxa"/>
            <w:tcBorders>
              <w:top w:val="single" w:sz="6" w:space="0" w:color="auto"/>
              <w:bottom w:val="single" w:sz="6" w:space="0" w:color="auto"/>
            </w:tcBorders>
            <w:vAlign w:val="center"/>
          </w:tcPr>
          <w:p w14:paraId="3927C747" w14:textId="42A6CA6F" w:rsidR="00A16DA3" w:rsidRDefault="006A44E4" w:rsidP="005F38C8">
            <w:pPr>
              <w:ind w:firstLineChars="0" w:firstLine="0"/>
              <w:jc w:val="center"/>
            </w:pPr>
            <w:r>
              <w:rPr>
                <w:rFonts w:hint="eastAsia"/>
              </w:rPr>
              <w:t>4</w:t>
            </w:r>
            <w:r>
              <w:t>5.5%</w:t>
            </w:r>
          </w:p>
        </w:tc>
      </w:tr>
      <w:tr w:rsidR="00A16DA3" w14:paraId="273F7D62" w14:textId="77777777" w:rsidTr="005F38C8">
        <w:tc>
          <w:tcPr>
            <w:tcW w:w="4957" w:type="dxa"/>
            <w:tcBorders>
              <w:top w:val="single" w:sz="6" w:space="0" w:color="auto"/>
              <w:bottom w:val="single" w:sz="6" w:space="0" w:color="auto"/>
            </w:tcBorders>
            <w:vAlign w:val="center"/>
          </w:tcPr>
          <w:p w14:paraId="2505F02C" w14:textId="77777777" w:rsidR="00A16DA3" w:rsidRPr="000E0F3C" w:rsidRDefault="00A16DA3" w:rsidP="005F38C8">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FDBA14C" w14:textId="796ED6F1" w:rsidR="00A16DA3" w:rsidRDefault="00A16DA3" w:rsidP="005F38C8">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57C7CE3A" w14:textId="7204F137" w:rsidR="00A16DA3" w:rsidRDefault="006A44E4" w:rsidP="005F38C8">
            <w:pPr>
              <w:ind w:firstLineChars="0" w:firstLine="0"/>
              <w:jc w:val="center"/>
            </w:pPr>
            <w:r>
              <w:rPr>
                <w:rFonts w:hint="eastAsia"/>
              </w:rPr>
              <w:t>3</w:t>
            </w:r>
            <w:r>
              <w:t>9.4%</w:t>
            </w:r>
          </w:p>
        </w:tc>
      </w:tr>
      <w:tr w:rsidR="00A16DA3" w14:paraId="6B6FDC23" w14:textId="77777777" w:rsidTr="005F38C8">
        <w:tc>
          <w:tcPr>
            <w:tcW w:w="4957" w:type="dxa"/>
            <w:tcBorders>
              <w:top w:val="single" w:sz="6" w:space="0" w:color="auto"/>
              <w:bottom w:val="single" w:sz="12" w:space="0" w:color="auto"/>
            </w:tcBorders>
            <w:vAlign w:val="center"/>
          </w:tcPr>
          <w:p w14:paraId="49B9EB2C" w14:textId="77777777" w:rsidR="00A16DA3" w:rsidRDefault="00A16DA3" w:rsidP="005F38C8">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7C7FD744" w14:textId="31E32C17" w:rsidR="00A16DA3" w:rsidRDefault="00A16DA3" w:rsidP="005F38C8">
            <w:pPr>
              <w:ind w:firstLineChars="0" w:firstLine="0"/>
              <w:jc w:val="center"/>
            </w:pPr>
            <w:r>
              <w:rPr>
                <w:rFonts w:hint="eastAsia"/>
              </w:rPr>
              <w:t>3</w:t>
            </w:r>
            <w:r>
              <w:t>9</w:t>
            </w:r>
          </w:p>
        </w:tc>
        <w:tc>
          <w:tcPr>
            <w:tcW w:w="1882" w:type="dxa"/>
            <w:tcBorders>
              <w:top w:val="single" w:sz="6" w:space="0" w:color="auto"/>
              <w:bottom w:val="single" w:sz="12" w:space="0" w:color="auto"/>
            </w:tcBorders>
            <w:vAlign w:val="center"/>
          </w:tcPr>
          <w:p w14:paraId="4F723534" w14:textId="00164941" w:rsidR="00A16DA3" w:rsidRDefault="006A44E4" w:rsidP="005F38C8">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112" w:name="_Toc107083473"/>
      <w:r>
        <w:rPr>
          <w:rFonts w:hint="eastAsia"/>
        </w:rPr>
        <w:lastRenderedPageBreak/>
        <w:t>討論</w:t>
      </w:r>
      <w:bookmarkEnd w:id="112"/>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commentRangeStart w:id="113"/>
      <w:r w:rsidRPr="00666132">
        <w:rPr>
          <w:rFonts w:hint="eastAsia"/>
          <w:b/>
          <w:bCs/>
        </w:rPr>
        <w:t>視覺化模擬輔助教學對人工智慧的學習</w:t>
      </w:r>
      <w:r w:rsidRPr="002F6F7B">
        <w:rPr>
          <w:rFonts w:hint="eastAsia"/>
          <w:b/>
        </w:rPr>
        <w:t>成就</w:t>
      </w:r>
      <w:r>
        <w:rPr>
          <w:rFonts w:hint="eastAsia"/>
          <w:b/>
        </w:rPr>
        <w:t>之影響</w:t>
      </w:r>
      <w:commentRangeEnd w:id="113"/>
      <w:r w:rsidR="0016371F">
        <w:rPr>
          <w:rStyle w:val="af7"/>
        </w:rPr>
        <w:commentReference w:id="113"/>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47DEC68A" w14:textId="1187375D" w:rsidR="005B5657" w:rsidRDefault="00771245" w:rsidP="005B5657">
      <w:pPr>
        <w:ind w:firstLine="480"/>
        <w:rPr>
          <w:rFonts w:hint="eastAsia"/>
        </w:rPr>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綜整兩組的人工智慧概念前測、後測成績，以及隨堂測驗成績的結果驗證了，視覺化模擬輔助教學之教學策略對於學生提升人工智慧學習成就</w:t>
      </w:r>
      <w:commentRangeStart w:id="114"/>
      <w:r w:rsidR="00D45B69">
        <w:rPr>
          <w:rFonts w:hint="eastAsia"/>
        </w:rPr>
        <w:t>有正向的影響</w:t>
      </w:r>
      <w:commentRangeEnd w:id="114"/>
      <w:r w:rsidR="005D12EA">
        <w:rPr>
          <w:rStyle w:val="af7"/>
        </w:rPr>
        <w:commentReference w:id="114"/>
      </w:r>
      <w:r w:rsidR="00D45B69">
        <w:rPr>
          <w:rFonts w:hint="eastAsia"/>
        </w:rPr>
        <w:t>。進一步推測導致此結果的原因說明如下：</w:t>
      </w:r>
    </w:p>
    <w:p w14:paraId="6F1B563B" w14:textId="2BE40365" w:rsidR="00904EF3" w:rsidRDefault="00241373" w:rsidP="00D45B69">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w:t>
      </w:r>
      <w:commentRangeStart w:id="115"/>
      <w:r>
        <w:rPr>
          <w:rFonts w:hint="eastAsia"/>
        </w:rPr>
        <w:t>其學習單會搭配平台的內容做設計，能夠引導學生如何操作平台</w:t>
      </w:r>
      <w:commentRangeEnd w:id="115"/>
      <w:r w:rsidR="0060053D">
        <w:rPr>
          <w:rStyle w:val="af7"/>
        </w:rPr>
        <w:commentReference w:id="115"/>
      </w:r>
      <w:r>
        <w:rPr>
          <w:rFonts w:hint="eastAsia"/>
        </w:rPr>
        <w:t>，在操作與填寫的過程中，更深入理解每個教學單元的內容，而在操作平台過後，會給予學生程式實作的學習單，老師會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依照人工智</w:t>
      </w:r>
      <w:r w:rsidR="001A38B8">
        <w:rPr>
          <w:rFonts w:hint="eastAsia"/>
        </w:rPr>
        <w:lastRenderedPageBreak/>
        <w:t>慧後測與隨堂測驗成績之分析結果可以說明，</w:t>
      </w:r>
      <w:r w:rsidR="00F96768">
        <w:rPr>
          <w:rFonts w:hint="eastAsia"/>
        </w:rPr>
        <w:t>在本研究中的視覺化模擬平台的介入，對於學生提升人工智慧學習成就是有</w:t>
      </w:r>
      <w:commentRangeStart w:id="116"/>
      <w:r w:rsidR="00F96768">
        <w:rPr>
          <w:rFonts w:hint="eastAsia"/>
        </w:rPr>
        <w:t>正向影響</w:t>
      </w:r>
      <w:commentRangeEnd w:id="116"/>
      <w:r w:rsidR="00453AF4">
        <w:rPr>
          <w:rStyle w:val="af7"/>
        </w:rPr>
        <w:commentReference w:id="116"/>
      </w:r>
      <w:r w:rsidR="00F96768">
        <w:rPr>
          <w:rFonts w:hint="eastAsia"/>
        </w:rPr>
        <w:t>的。</w:t>
      </w:r>
      <w:r w:rsidR="004E2DE3">
        <w:rPr>
          <w:rFonts w:hint="eastAsia"/>
        </w:rPr>
        <w:t>而此結果也印證了本研究文獻回顧中說明的，</w:t>
      </w:r>
      <w:r w:rsidR="004E2DE3" w:rsidRPr="004E2DE3">
        <w:rPr>
          <w:rFonts w:hint="eastAsia"/>
        </w:rPr>
        <w:t>模擬式教學能夠提升學生</w:t>
      </w:r>
      <w:commentRangeStart w:id="117"/>
      <w:r w:rsidR="004E2DE3" w:rsidRPr="004E2DE3">
        <w:rPr>
          <w:rFonts w:hint="eastAsia"/>
        </w:rPr>
        <w:t>互動與操作的機會</w:t>
      </w:r>
      <w:commentRangeEnd w:id="117"/>
      <w:r w:rsidR="00A21AB0">
        <w:rPr>
          <w:rStyle w:val="af7"/>
        </w:rPr>
        <w:commentReference w:id="117"/>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p>
    <w:p w14:paraId="723B677F" w14:textId="4555AEDC" w:rsidR="00472860" w:rsidRPr="004E2DE3" w:rsidRDefault="00472860" w:rsidP="00D45B69">
      <w:pPr>
        <w:ind w:firstLine="480"/>
      </w:pPr>
      <w:r>
        <w:rPr>
          <w:rFonts w:hint="eastAsia"/>
        </w:rPr>
        <w:t>而且從表</w:t>
      </w:r>
      <w:r>
        <w:t>4-21</w:t>
      </w:r>
      <w:r>
        <w:rPr>
          <w:rFonts w:hint="eastAsia"/>
        </w:rPr>
        <w:t>中，針對實驗組學生訪談內容的節錄可以發現，實驗組學生認為</w:t>
      </w:r>
      <w:commentRangeStart w:id="118"/>
      <w:r>
        <w:rPr>
          <w:rFonts w:hint="eastAsia"/>
        </w:rPr>
        <w:t>模擬平台介入教學對於學習是有幫助的</w:t>
      </w:r>
      <w:commentRangeEnd w:id="118"/>
      <w:r w:rsidR="00E40354">
        <w:rPr>
          <w:rStyle w:val="af7"/>
        </w:rPr>
        <w:commentReference w:id="118"/>
      </w:r>
      <w:r>
        <w:rPr>
          <w:rFonts w:hint="eastAsia"/>
        </w:rPr>
        <w:t>，並且從訪談內容中也可以發現許多與本研究回顧過去模擬式教學相關研究之益處相符，像是表</w:t>
      </w:r>
      <w:r>
        <w:t>4-21</w:t>
      </w:r>
      <w:r>
        <w:rPr>
          <w:rFonts w:hint="eastAsia"/>
        </w:rPr>
        <w:t>中，節錄編號</w:t>
      </w:r>
      <w:r w:rsidR="004E2DE3">
        <w:t>14</w:t>
      </w:r>
      <w:r w:rsidR="00D50F62">
        <w:rPr>
          <w:rFonts w:hint="eastAsia"/>
        </w:rPr>
        <w:t>~</w:t>
      </w:r>
      <w:r w:rsidR="004E2DE3">
        <w:t>19</w:t>
      </w:r>
      <w:r w:rsidR="004E2DE3">
        <w:rPr>
          <w:rFonts w:hint="eastAsia"/>
        </w:rPr>
        <w:t>的訪談內容可以發現學生對於健康照護與貓狗圖片分類的例子印象較為深刻</w:t>
      </w:r>
      <w:r w:rsidR="0029351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29351A">
        <w:rPr>
          <w:rFonts w:hint="eastAsia"/>
        </w:rPr>
        <w:t>)</w:t>
      </w:r>
      <w:r w:rsidR="004E2DE3">
        <w:rPr>
          <w:rFonts w:hint="eastAsia"/>
        </w:rPr>
        <w:t>，說明了將演算法的執行過程</w:t>
      </w:r>
      <w:r w:rsidR="00D50F62">
        <w:rPr>
          <w:rFonts w:hint="eastAsia"/>
        </w:rPr>
        <w:t>融入日常生活經驗，是能夠幫助學生理解課程內容的</w:t>
      </w:r>
      <w:r w:rsidR="00D50F62" w:rsidRPr="00C56584">
        <w:t xml:space="preserve">(Hansen, Narayanan, &amp; </w:t>
      </w:r>
      <w:proofErr w:type="spellStart"/>
      <w:r w:rsidR="00D50F62" w:rsidRPr="00C56584">
        <w:t>Schrimpsher</w:t>
      </w:r>
      <w:proofErr w:type="spellEnd"/>
      <w:r w:rsidR="00D50F62" w:rsidRPr="00C56584">
        <w:t>, 2000)</w:t>
      </w:r>
      <w:r w:rsidR="00D50F62">
        <w:rPr>
          <w:rFonts w:hint="eastAsia"/>
        </w:rPr>
        <w:t>。另外，</w:t>
      </w:r>
      <w:r w:rsidR="00D50F62" w:rsidRPr="00D50F62">
        <w:rPr>
          <w:rFonts w:hint="eastAsia"/>
        </w:rPr>
        <w:t>表</w:t>
      </w:r>
      <w:r w:rsidR="00D50F62" w:rsidRPr="00D50F62">
        <w:rPr>
          <w:rFonts w:hint="eastAsia"/>
        </w:rPr>
        <w:t>4-21</w:t>
      </w:r>
      <w:r w:rsidR="00D50F62" w:rsidRPr="00D50F62">
        <w:rPr>
          <w:rFonts w:hint="eastAsia"/>
        </w:rPr>
        <w:t>中節</w:t>
      </w:r>
      <w:commentRangeStart w:id="119"/>
      <w:r w:rsidR="00D50F62" w:rsidRPr="00D50F62">
        <w:rPr>
          <w:rFonts w:hint="eastAsia"/>
        </w:rPr>
        <w:t>錄編號</w:t>
      </w:r>
      <w:r w:rsidR="00D50F62">
        <w:t>20~28</w:t>
      </w:r>
      <w:r w:rsidR="00D50F62" w:rsidRPr="00D50F62">
        <w:rPr>
          <w:rFonts w:hint="eastAsia"/>
        </w:rPr>
        <w:t>的訪談內容</w:t>
      </w:r>
      <w:r w:rsidR="00D50F62">
        <w:rPr>
          <w:rFonts w:hint="eastAsia"/>
        </w:rPr>
        <w:t>可以發現學生對於「激勵函數」這個課堂單元，普遍覺得困難，在課程內容設計中，本單元確實將許多運算融入至此單元中，使學生認為課程從此單元開始變得更加困難，但訪談內容也顯示，學生認為</w:t>
      </w:r>
      <w:r w:rsidR="001B79A8">
        <w:rPr>
          <w:rFonts w:hint="eastAsia"/>
        </w:rPr>
        <w:t>本單元遇到的學習困難，在模擬平台上是能夠幫助自己解決學習困難的，此結果也能呼應本研究在文獻回顧中所提到</w:t>
      </w:r>
      <w:r w:rsidR="001B79A8" w:rsidRPr="008C0603">
        <w:rPr>
          <w:rFonts w:cs="Times New Roman" w:hint="eastAsia"/>
          <w:kern w:val="0"/>
        </w:rPr>
        <w:t>教學內容如果牽涉到複雜的計算，模擬工具可以協助一些計算過程，減輕學生的認知負荷，讓他們在與模擬工具互動時，更加專注於整體的概念運作</w:t>
      </w:r>
      <w:r w:rsidR="001B79A8" w:rsidRPr="008C0603">
        <w:rPr>
          <w:rFonts w:cs="Times New Roman" w:hint="eastAsia"/>
          <w:kern w:val="0"/>
        </w:rPr>
        <w:t>(Moyer-Packenham et al., 2019)</w:t>
      </w:r>
      <w:r w:rsidR="001B79A8">
        <w:rPr>
          <w:rFonts w:cs="Times New Roman" w:hint="eastAsia"/>
          <w:kern w:val="0"/>
        </w:rPr>
        <w:t>，換句話說，就是有使用到模擬平台的學生們，能夠透過平台減輕對於計算的認知負荷，而清楚學習到每個單元的主要概念，使實驗組學生在人工智慧概念測驗與隨堂測驗的表現都能優於控制組學生。</w:t>
      </w:r>
      <w:r w:rsidR="000E3E50">
        <w:rPr>
          <w:rFonts w:cs="Times New Roman" w:hint="eastAsia"/>
          <w:kern w:val="0"/>
        </w:rPr>
        <w:t>從表</w:t>
      </w:r>
      <w:r w:rsidR="000E3E50">
        <w:rPr>
          <w:rFonts w:cs="Times New Roman"/>
          <w:kern w:val="0"/>
        </w:rPr>
        <w:t>4-22</w:t>
      </w:r>
      <w:r w:rsidR="000E3E50">
        <w:rPr>
          <w:rFonts w:cs="Times New Roman" w:hint="eastAsia"/>
          <w:kern w:val="0"/>
        </w:rPr>
        <w:t>的控制組訪談內容節錄中，能夠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w:t>
      </w:r>
      <w:r w:rsidR="00BF11C5">
        <w:rPr>
          <w:rFonts w:cs="Times New Roman" w:hint="eastAsia"/>
          <w:kern w:val="0"/>
        </w:rPr>
        <w:t>才是有真正地解決學習困難，使實驗組的學生學習成就高於控制組學生。</w:t>
      </w:r>
    </w:p>
    <w:commentRangeEnd w:id="119"/>
    <w:p w14:paraId="0D630A50" w14:textId="5CB467A3" w:rsidR="00F96768" w:rsidRDefault="00D04E3D" w:rsidP="00D45B69">
      <w:pPr>
        <w:ind w:firstLine="360"/>
      </w:pPr>
      <w:r>
        <w:rPr>
          <w:rStyle w:val="af7"/>
        </w:rPr>
        <w:commentReference w:id="119"/>
      </w:r>
    </w:p>
    <w:p w14:paraId="44773DE6" w14:textId="796C696C" w:rsidR="00472860" w:rsidRDefault="00472860" w:rsidP="00472860">
      <w:pPr>
        <w:pStyle w:val="af"/>
        <w:keepNext/>
        <w:ind w:firstLine="400"/>
        <w:jc w:val="center"/>
      </w:pPr>
      <w:commentRangeStart w:id="120"/>
      <w:r>
        <w:rPr>
          <w:rFonts w:hint="eastAsia"/>
        </w:rPr>
        <w:lastRenderedPageBreak/>
        <w:t>表</w:t>
      </w:r>
      <w:r>
        <w:rPr>
          <w:rFonts w:hint="eastAsia"/>
        </w:rPr>
        <w:t xml:space="preserve"> 4- </w:t>
      </w:r>
      <w:r>
        <w:fldChar w:fldCharType="begin"/>
      </w:r>
      <w:r w:rsidRPr="00BD4E18">
        <w:instrText xml:space="preserve"> SEQ </w:instrText>
      </w:r>
      <w:r w:rsidRPr="00BD4E18">
        <w:rPr>
          <w:rFonts w:hint="eastAsia"/>
        </w:rPr>
        <w:instrText>表</w:instrText>
      </w:r>
      <w:r w:rsidRPr="00BD4E18">
        <w:instrText xml:space="preserve">_4- \* ARABIC </w:instrText>
      </w:r>
      <w:r>
        <w:fldChar w:fldCharType="separate"/>
      </w:r>
      <w:r w:rsidR="00BE1235">
        <w:rPr>
          <w:noProof/>
        </w:rPr>
        <w:t>21</w:t>
      </w:r>
      <w:r>
        <w:fldChar w:fldCharType="end"/>
      </w:r>
      <w:r w:rsidRPr="00502EEE">
        <w:rPr>
          <w:rFonts w:hint="eastAsia"/>
        </w:rPr>
        <w:t>實驗組之訪談內容節錄</w:t>
      </w:r>
      <w:commentRangeEnd w:id="120"/>
      <w:r w:rsidR="00BD4E18">
        <w:rPr>
          <w:rStyle w:val="af7"/>
        </w:rPr>
        <w:commentReference w:id="120"/>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lastRenderedPageBreak/>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w:t>
            </w:r>
            <w:r w:rsidRPr="00B75118">
              <w:rPr>
                <w:rFonts w:hint="eastAsia"/>
              </w:rPr>
              <w:lastRenderedPageBreak/>
              <w:t>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lastRenderedPageBreak/>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w:t>
            </w:r>
            <w:r w:rsidRPr="00B75118">
              <w:rPr>
                <w:rFonts w:hint="eastAsia"/>
              </w:rPr>
              <w:lastRenderedPageBreak/>
              <w:t>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lastRenderedPageBreak/>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70706AD7" w:rsidR="000A6E05" w:rsidRDefault="000A6E05" w:rsidP="000A6E0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5F38C8">
        <w:trPr>
          <w:jc w:val="center"/>
        </w:trPr>
        <w:tc>
          <w:tcPr>
            <w:tcW w:w="1275" w:type="dxa"/>
            <w:tcBorders>
              <w:top w:val="single" w:sz="12" w:space="0" w:color="auto"/>
              <w:bottom w:val="single" w:sz="12" w:space="0" w:color="auto"/>
            </w:tcBorders>
            <w:vAlign w:val="center"/>
          </w:tcPr>
          <w:p w14:paraId="1C15C596" w14:textId="77777777" w:rsidR="000A6E05" w:rsidRDefault="000A6E05" w:rsidP="005F38C8">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5F38C8">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5F38C8">
            <w:pPr>
              <w:ind w:firstLineChars="0" w:firstLine="0"/>
              <w:jc w:val="center"/>
            </w:pPr>
            <w:r>
              <w:rPr>
                <w:rFonts w:hint="eastAsia"/>
              </w:rPr>
              <w:t>學生編號</w:t>
            </w:r>
          </w:p>
        </w:tc>
      </w:tr>
      <w:tr w:rsidR="000A6E05" w14:paraId="5D65876B" w14:textId="77777777" w:rsidTr="005F38C8">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5F38C8">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5F38C8">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5F38C8">
            <w:pPr>
              <w:ind w:firstLineChars="0" w:firstLine="0"/>
              <w:jc w:val="center"/>
            </w:pPr>
            <w:r>
              <w:t>10313</w:t>
            </w:r>
          </w:p>
        </w:tc>
      </w:tr>
      <w:tr w:rsidR="000A6E05" w14:paraId="02AEA664" w14:textId="77777777" w:rsidTr="005F38C8">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5F38C8">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5F38C8">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5F38C8">
            <w:pPr>
              <w:ind w:firstLineChars="0" w:firstLine="0"/>
              <w:jc w:val="center"/>
            </w:pPr>
            <w:r>
              <w:t>10327</w:t>
            </w:r>
          </w:p>
        </w:tc>
      </w:tr>
      <w:tr w:rsidR="000A6E05" w14:paraId="00F4CC07" w14:textId="77777777" w:rsidTr="005F38C8">
        <w:trPr>
          <w:jc w:val="center"/>
        </w:trPr>
        <w:tc>
          <w:tcPr>
            <w:tcW w:w="1275" w:type="dxa"/>
            <w:tcBorders>
              <w:top w:val="single" w:sz="6" w:space="0" w:color="auto"/>
              <w:bottom w:val="single" w:sz="6" w:space="0" w:color="auto"/>
            </w:tcBorders>
            <w:vAlign w:val="center"/>
          </w:tcPr>
          <w:p w14:paraId="0131EAC7" w14:textId="77777777" w:rsidR="000A6E05" w:rsidRDefault="000A6E05" w:rsidP="005F38C8">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5F38C8">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5F38C8">
            <w:pPr>
              <w:ind w:firstLineChars="0" w:firstLine="0"/>
              <w:jc w:val="center"/>
            </w:pPr>
            <w:r>
              <w:t>10320</w:t>
            </w:r>
          </w:p>
        </w:tc>
      </w:tr>
      <w:tr w:rsidR="000A6E05" w14:paraId="4AE49AAD" w14:textId="77777777" w:rsidTr="005F38C8">
        <w:trPr>
          <w:jc w:val="center"/>
        </w:trPr>
        <w:tc>
          <w:tcPr>
            <w:tcW w:w="1275" w:type="dxa"/>
            <w:tcBorders>
              <w:top w:val="single" w:sz="6" w:space="0" w:color="auto"/>
              <w:bottom w:val="single" w:sz="6" w:space="0" w:color="auto"/>
            </w:tcBorders>
            <w:vAlign w:val="center"/>
          </w:tcPr>
          <w:p w14:paraId="4A43D5A6" w14:textId="77777777" w:rsidR="000A6E05" w:rsidRDefault="000A6E05" w:rsidP="005F38C8">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5F38C8">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5F38C8">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5F38C8">
            <w:pPr>
              <w:ind w:firstLineChars="0" w:firstLine="0"/>
              <w:jc w:val="center"/>
            </w:pPr>
            <w:r>
              <w:rPr>
                <w:rFonts w:hint="eastAsia"/>
              </w:rPr>
              <w:lastRenderedPageBreak/>
              <w:t>5</w:t>
            </w:r>
          </w:p>
        </w:tc>
        <w:tc>
          <w:tcPr>
            <w:tcW w:w="6380" w:type="dxa"/>
            <w:tcBorders>
              <w:top w:val="single" w:sz="6" w:space="0" w:color="auto"/>
              <w:bottom w:val="single" w:sz="12" w:space="0" w:color="auto"/>
            </w:tcBorders>
          </w:tcPr>
          <w:p w14:paraId="32D0099C" w14:textId="7BD81D98" w:rsidR="000A6E05" w:rsidRPr="001705B2" w:rsidRDefault="000A6E05" w:rsidP="005F38C8">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5F38C8">
            <w:pPr>
              <w:ind w:firstLineChars="0" w:firstLine="0"/>
              <w:jc w:val="center"/>
            </w:pPr>
            <w:r>
              <w:t>11304</w:t>
            </w:r>
          </w:p>
        </w:tc>
      </w:tr>
    </w:tbl>
    <w:p w14:paraId="17B58E15" w14:textId="2B1881B0" w:rsidR="00CE251F" w:rsidRDefault="00CE251F" w:rsidP="00BF11C5">
      <w:pPr>
        <w:ind w:firstLineChars="0" w:firstLine="0"/>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4CE740BA" w:rsidR="00CE251F" w:rsidRPr="008F0D05" w:rsidRDefault="002B4CDC" w:rsidP="008F0D05">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w:t>
      </w:r>
      <w:commentRangeStart w:id="121"/>
      <w:r w:rsidR="008F0D05">
        <w:rPr>
          <w:rFonts w:cs="Times New Roman" w:hint="eastAsia"/>
        </w:rPr>
        <w:t>「基礎數學知識」</w:t>
      </w:r>
      <w:commentRangeEnd w:id="121"/>
      <w:r w:rsidR="00AA2A1F">
        <w:rPr>
          <w:rStyle w:val="af7"/>
        </w:rPr>
        <w:commentReference w:id="121"/>
      </w:r>
      <w:r w:rsidR="008F0D05">
        <w:rPr>
          <w:rFonts w:cs="Times New Roman" w:hint="eastAsia"/>
        </w:rPr>
        <w:t>、「程式的環境」、「程式相關知識」、「轉化程式邏輯」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w:t>
      </w:r>
      <w:ins w:id="122" w:author="user" w:date="2022-07-06T21:42:00Z">
        <w:r w:rsidR="00821A52">
          <w:rPr>
            <w:rFonts w:cs="Times New Roman" w:hint="eastAsia"/>
          </w:rPr>
          <w:t>意指，若要將</w:t>
        </w:r>
      </w:ins>
      <w:ins w:id="123" w:author="user" w:date="2022-07-06T21:43:00Z">
        <w:r w:rsidR="00821A52">
          <w:rPr>
            <w:rFonts w:cs="Times New Roman" w:hint="eastAsia"/>
          </w:rPr>
          <w:t>習得的</w:t>
        </w:r>
      </w:ins>
      <w:ins w:id="124" w:author="user" w:date="2022-07-06T21:42:00Z">
        <w:r w:rsidR="00821A52">
          <w:rPr>
            <w:rFonts w:cs="Times New Roman" w:hint="eastAsia"/>
          </w:rPr>
          <w:t>概念</w:t>
        </w:r>
      </w:ins>
      <w:ins w:id="125" w:author="user" w:date="2022-07-06T21:43:00Z">
        <w:r w:rsidR="00821A52">
          <w:rPr>
            <w:rFonts w:cs="Times New Roman" w:hint="eastAsia"/>
          </w:rPr>
          <w:t>用程式實作，須先了解</w:t>
        </w:r>
        <w:r w:rsidR="00821A52">
          <w:rPr>
            <w:rFonts w:cs="Times New Roman"/>
          </w:rPr>
          <w:t>…..</w:t>
        </w:r>
        <w:r w:rsidR="00821A52">
          <w:rPr>
            <w:rFonts w:cs="Times New Roman" w:hint="eastAsia"/>
          </w:rPr>
          <w:t>，</w:t>
        </w:r>
      </w:ins>
      <w:ins w:id="126" w:author="user" w:date="2022-07-06T21:42:00Z">
        <w:r w:rsidR="00821A52">
          <w:rPr>
            <w:rFonts w:cs="Times New Roman" w:hint="eastAsia"/>
          </w:rPr>
          <w:t>。</w:t>
        </w:r>
      </w:ins>
      <w:r w:rsidR="008F0D05">
        <w:rPr>
          <w:rFonts w:cs="Times New Roman" w:hint="eastAsia"/>
        </w:rPr>
        <w:t>而本研究之視覺化模擬平台較著重於「演算法視覺化」、「概念模擬」，比較貼近文獻所述的「基礎數學知識」，所以可見本研究的視覺化模擬平台缺乏其他三種知識的教學，雖然在課程設計中有「程式實作」的課堂活動，讓教師有機會教導程式相關知識，也讓學生有程式實作的機會，</w:t>
      </w:r>
      <w:ins w:id="127" w:author="user" w:date="2022-07-06T21:43:00Z">
        <w:r w:rsidR="00821A52">
          <w:rPr>
            <w:rFonts w:cs="Times New Roman" w:hint="eastAsia"/>
          </w:rPr>
          <w:t>但</w:t>
        </w:r>
      </w:ins>
      <w:ins w:id="128" w:author="user" w:date="2022-07-06T21:44:00Z">
        <w:r w:rsidR="00821A52">
          <w:rPr>
            <w:rFonts w:cs="Times New Roman" w:hint="eastAsia"/>
          </w:rPr>
          <w:t>程式設計學習的時間較少，且</w:t>
        </w:r>
      </w:ins>
      <w:del w:id="129" w:author="user" w:date="2022-07-06T21:44:00Z">
        <w:r w:rsidR="00C27A00" w:rsidDel="00821A52">
          <w:rPr>
            <w:rFonts w:cs="Times New Roman" w:hint="eastAsia"/>
          </w:rPr>
          <w:delText>不過</w:delText>
        </w:r>
      </w:del>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w:t>
      </w:r>
      <w:r w:rsidR="00B94552">
        <w:rPr>
          <w:rFonts w:cs="Times New Roman" w:hint="eastAsia"/>
        </w:rPr>
        <w:lastRenderedPageBreak/>
        <w:t>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3A6888CE"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5F38C8">
        <w:trPr>
          <w:jc w:val="center"/>
        </w:trPr>
        <w:tc>
          <w:tcPr>
            <w:tcW w:w="1275" w:type="dxa"/>
            <w:tcBorders>
              <w:top w:val="single" w:sz="12" w:space="0" w:color="auto"/>
              <w:bottom w:val="single" w:sz="12" w:space="0" w:color="auto"/>
            </w:tcBorders>
            <w:vAlign w:val="center"/>
          </w:tcPr>
          <w:p w14:paraId="4116DCD4" w14:textId="77777777" w:rsidR="00C27A00" w:rsidRDefault="00C27A00" w:rsidP="005F38C8">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5F38C8">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5F38C8">
            <w:pPr>
              <w:ind w:firstLineChars="0" w:firstLine="0"/>
              <w:jc w:val="center"/>
            </w:pPr>
            <w:r>
              <w:rPr>
                <w:rFonts w:hint="eastAsia"/>
              </w:rPr>
              <w:t>學生編號</w:t>
            </w:r>
          </w:p>
        </w:tc>
      </w:tr>
      <w:tr w:rsidR="00C27A00" w14:paraId="4E0AB13C" w14:textId="77777777" w:rsidTr="005F38C8">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5F38C8">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5F38C8">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5F38C8">
            <w:pPr>
              <w:ind w:firstLineChars="0" w:firstLine="0"/>
              <w:jc w:val="center"/>
            </w:pPr>
            <w:r>
              <w:t>101</w:t>
            </w:r>
            <w:r>
              <w:rPr>
                <w:rFonts w:hint="eastAsia"/>
              </w:rPr>
              <w:t>1</w:t>
            </w:r>
            <w:r>
              <w:t>8</w:t>
            </w:r>
          </w:p>
        </w:tc>
      </w:tr>
      <w:tr w:rsidR="00C27A00" w14:paraId="2C8EB5D9" w14:textId="77777777" w:rsidTr="005F38C8">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5F38C8">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5F38C8">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5F38C8">
            <w:pPr>
              <w:ind w:firstLineChars="0" w:firstLine="0"/>
              <w:jc w:val="center"/>
            </w:pPr>
            <w:r>
              <w:t>10122</w:t>
            </w:r>
          </w:p>
        </w:tc>
      </w:tr>
      <w:tr w:rsidR="00C27A00" w14:paraId="0F7666B8" w14:textId="77777777" w:rsidTr="005F38C8">
        <w:trPr>
          <w:jc w:val="center"/>
        </w:trPr>
        <w:tc>
          <w:tcPr>
            <w:tcW w:w="1275" w:type="dxa"/>
            <w:tcBorders>
              <w:top w:val="single" w:sz="6" w:space="0" w:color="auto"/>
              <w:bottom w:val="single" w:sz="6" w:space="0" w:color="auto"/>
            </w:tcBorders>
            <w:vAlign w:val="center"/>
          </w:tcPr>
          <w:p w14:paraId="79E306DE" w14:textId="77777777" w:rsidR="00C27A00" w:rsidRDefault="00C27A00" w:rsidP="005F38C8">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5F38C8">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5F38C8">
            <w:pPr>
              <w:ind w:firstLineChars="0" w:firstLine="0"/>
              <w:jc w:val="center"/>
            </w:pPr>
            <w:r>
              <w:t>10</w:t>
            </w:r>
            <w:r w:rsidR="00690ED8">
              <w:t>128</w:t>
            </w:r>
          </w:p>
        </w:tc>
      </w:tr>
      <w:tr w:rsidR="00C27A00" w14:paraId="0D7987E1" w14:textId="77777777" w:rsidTr="005F38C8">
        <w:trPr>
          <w:jc w:val="center"/>
        </w:trPr>
        <w:tc>
          <w:tcPr>
            <w:tcW w:w="1275" w:type="dxa"/>
            <w:tcBorders>
              <w:top w:val="single" w:sz="6" w:space="0" w:color="auto"/>
              <w:bottom w:val="single" w:sz="6" w:space="0" w:color="auto"/>
            </w:tcBorders>
            <w:vAlign w:val="center"/>
          </w:tcPr>
          <w:p w14:paraId="4C4F50DF" w14:textId="77777777" w:rsidR="00C27A00" w:rsidRDefault="00C27A00" w:rsidP="005F38C8">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5F38C8">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5F38C8">
            <w:pPr>
              <w:ind w:firstLineChars="0" w:firstLine="0"/>
              <w:jc w:val="center"/>
            </w:pPr>
            <w:r>
              <w:rPr>
                <w:rFonts w:hint="eastAsia"/>
              </w:rPr>
              <w:t>1</w:t>
            </w:r>
            <w:r>
              <w:t>1</w:t>
            </w:r>
            <w:r w:rsidR="00690ED8">
              <w:t>215</w:t>
            </w:r>
          </w:p>
        </w:tc>
      </w:tr>
      <w:tr w:rsidR="00690ED8" w14:paraId="67854A6B" w14:textId="77777777" w:rsidTr="005F38C8">
        <w:trPr>
          <w:jc w:val="center"/>
        </w:trPr>
        <w:tc>
          <w:tcPr>
            <w:tcW w:w="1275" w:type="dxa"/>
            <w:tcBorders>
              <w:top w:val="single" w:sz="6" w:space="0" w:color="auto"/>
              <w:bottom w:val="single" w:sz="6" w:space="0" w:color="auto"/>
            </w:tcBorders>
            <w:vAlign w:val="center"/>
          </w:tcPr>
          <w:p w14:paraId="2D5E7721" w14:textId="527320B4" w:rsidR="00690ED8" w:rsidRDefault="00690ED8" w:rsidP="005F38C8">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5F38C8">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5F38C8">
            <w:pPr>
              <w:ind w:firstLineChars="0" w:firstLine="0"/>
              <w:jc w:val="center"/>
            </w:pPr>
            <w:r>
              <w:rPr>
                <w:rFonts w:hint="eastAsia"/>
              </w:rPr>
              <w:t>1</w:t>
            </w:r>
            <w:r>
              <w:t>1237</w:t>
            </w:r>
          </w:p>
        </w:tc>
      </w:tr>
      <w:tr w:rsidR="00690ED8" w14:paraId="30A1F335" w14:textId="77777777" w:rsidTr="005F38C8">
        <w:trPr>
          <w:jc w:val="center"/>
        </w:trPr>
        <w:tc>
          <w:tcPr>
            <w:tcW w:w="1275" w:type="dxa"/>
            <w:tcBorders>
              <w:top w:val="single" w:sz="6" w:space="0" w:color="auto"/>
              <w:bottom w:val="single" w:sz="6" w:space="0" w:color="auto"/>
            </w:tcBorders>
            <w:vAlign w:val="center"/>
          </w:tcPr>
          <w:p w14:paraId="41948416" w14:textId="26DB995A" w:rsidR="00690ED8" w:rsidRDefault="00690ED8" w:rsidP="005F38C8">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5F38C8">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5F38C8">
            <w:pPr>
              <w:ind w:firstLineChars="0" w:firstLine="0"/>
              <w:jc w:val="center"/>
            </w:pPr>
            <w:r>
              <w:rPr>
                <w:rFonts w:hint="eastAsia"/>
              </w:rPr>
              <w:t>1</w:t>
            </w:r>
            <w:r>
              <w:t>1225</w:t>
            </w:r>
          </w:p>
        </w:tc>
      </w:tr>
      <w:tr w:rsidR="00690ED8" w14:paraId="18181262" w14:textId="77777777" w:rsidTr="005F38C8">
        <w:trPr>
          <w:jc w:val="center"/>
        </w:trPr>
        <w:tc>
          <w:tcPr>
            <w:tcW w:w="1275" w:type="dxa"/>
            <w:tcBorders>
              <w:top w:val="single" w:sz="6" w:space="0" w:color="auto"/>
              <w:bottom w:val="single" w:sz="6" w:space="0" w:color="auto"/>
            </w:tcBorders>
            <w:vAlign w:val="center"/>
          </w:tcPr>
          <w:p w14:paraId="48CA7E51" w14:textId="5196D1A5" w:rsidR="00690ED8" w:rsidRDefault="00690ED8" w:rsidP="005F38C8">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5F38C8">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5F38C8">
            <w:pPr>
              <w:ind w:firstLineChars="0" w:firstLine="0"/>
              <w:jc w:val="center"/>
            </w:pPr>
            <w:r>
              <w:rPr>
                <w:rFonts w:hint="eastAsia"/>
              </w:rPr>
              <w:t>1</w:t>
            </w:r>
            <w:r>
              <w:t>1225</w:t>
            </w:r>
          </w:p>
        </w:tc>
      </w:tr>
      <w:tr w:rsidR="00C27A00" w14:paraId="65A653AB" w14:textId="77777777" w:rsidTr="005F38C8">
        <w:trPr>
          <w:jc w:val="center"/>
        </w:trPr>
        <w:tc>
          <w:tcPr>
            <w:tcW w:w="1275" w:type="dxa"/>
            <w:tcBorders>
              <w:top w:val="single" w:sz="6" w:space="0" w:color="auto"/>
              <w:bottom w:val="single" w:sz="12" w:space="0" w:color="auto"/>
            </w:tcBorders>
            <w:vAlign w:val="center"/>
          </w:tcPr>
          <w:p w14:paraId="0A5E70AC" w14:textId="21F59520" w:rsidR="00C27A00" w:rsidRDefault="00690ED8" w:rsidP="005F38C8">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5F38C8">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5F38C8">
            <w:pPr>
              <w:ind w:firstLineChars="0" w:firstLine="0"/>
              <w:jc w:val="center"/>
            </w:pPr>
            <w:r>
              <w:t>11</w:t>
            </w:r>
            <w:r w:rsidR="00690ED8">
              <w:t>229</w:t>
            </w:r>
          </w:p>
        </w:tc>
      </w:tr>
    </w:tbl>
    <w:p w14:paraId="4385B262" w14:textId="27A5C19D" w:rsidR="008F0D05" w:rsidRDefault="008F0D05" w:rsidP="00CB3D4A">
      <w:pPr>
        <w:ind w:firstLine="480"/>
      </w:pPr>
    </w:p>
    <w:p w14:paraId="7B3736F0" w14:textId="7805C57C"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5F38C8">
        <w:trPr>
          <w:jc w:val="center"/>
        </w:trPr>
        <w:tc>
          <w:tcPr>
            <w:tcW w:w="1275" w:type="dxa"/>
            <w:tcBorders>
              <w:top w:val="single" w:sz="12" w:space="0" w:color="auto"/>
              <w:bottom w:val="single" w:sz="12" w:space="0" w:color="auto"/>
            </w:tcBorders>
            <w:vAlign w:val="center"/>
          </w:tcPr>
          <w:p w14:paraId="341BF4B2" w14:textId="77777777" w:rsidR="005B667C" w:rsidRDefault="005B667C" w:rsidP="005F38C8">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5F38C8">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5F38C8">
            <w:pPr>
              <w:ind w:firstLineChars="0" w:firstLine="0"/>
              <w:jc w:val="center"/>
            </w:pPr>
            <w:r>
              <w:rPr>
                <w:rFonts w:hint="eastAsia"/>
              </w:rPr>
              <w:t>學生編號</w:t>
            </w:r>
          </w:p>
        </w:tc>
      </w:tr>
      <w:tr w:rsidR="005B667C" w14:paraId="7BC55EFA" w14:textId="77777777" w:rsidTr="005F38C8">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5F38C8">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5F38C8">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5F38C8">
            <w:pPr>
              <w:ind w:firstLineChars="0" w:firstLine="0"/>
              <w:jc w:val="center"/>
            </w:pPr>
            <w:r>
              <w:t>10302</w:t>
            </w:r>
          </w:p>
        </w:tc>
      </w:tr>
      <w:tr w:rsidR="005B667C" w14:paraId="62E042BA" w14:textId="77777777" w:rsidTr="005F38C8">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5F38C8">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5F38C8">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5F38C8">
            <w:pPr>
              <w:ind w:firstLineChars="0" w:firstLine="0"/>
              <w:jc w:val="center"/>
            </w:pPr>
            <w:r>
              <w:t>10321</w:t>
            </w:r>
          </w:p>
        </w:tc>
      </w:tr>
      <w:tr w:rsidR="005B667C" w14:paraId="6033B99D" w14:textId="77777777" w:rsidTr="005F38C8">
        <w:trPr>
          <w:jc w:val="center"/>
        </w:trPr>
        <w:tc>
          <w:tcPr>
            <w:tcW w:w="1275" w:type="dxa"/>
            <w:tcBorders>
              <w:top w:val="single" w:sz="6" w:space="0" w:color="auto"/>
              <w:bottom w:val="single" w:sz="6" w:space="0" w:color="auto"/>
            </w:tcBorders>
            <w:vAlign w:val="center"/>
          </w:tcPr>
          <w:p w14:paraId="506CD790" w14:textId="77777777" w:rsidR="005B667C" w:rsidRDefault="005B667C" w:rsidP="005F38C8">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5F38C8">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5F38C8">
            <w:pPr>
              <w:ind w:firstLineChars="0" w:firstLine="0"/>
              <w:jc w:val="center"/>
            </w:pPr>
            <w:r>
              <w:t>11302</w:t>
            </w:r>
          </w:p>
        </w:tc>
      </w:tr>
      <w:tr w:rsidR="005B667C" w14:paraId="09267EEA" w14:textId="77777777" w:rsidTr="005F38C8">
        <w:trPr>
          <w:jc w:val="center"/>
        </w:trPr>
        <w:tc>
          <w:tcPr>
            <w:tcW w:w="1275" w:type="dxa"/>
            <w:tcBorders>
              <w:top w:val="single" w:sz="6" w:space="0" w:color="auto"/>
              <w:bottom w:val="single" w:sz="6" w:space="0" w:color="auto"/>
            </w:tcBorders>
            <w:vAlign w:val="center"/>
          </w:tcPr>
          <w:p w14:paraId="3B64A9CE" w14:textId="77777777" w:rsidR="005B667C" w:rsidRDefault="005B667C" w:rsidP="005F38C8">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5F38C8">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5F38C8">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5F38C8">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5F38C8">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5F38C8">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w:t>
      </w:r>
      <w:r w:rsidR="006969A5">
        <w:rPr>
          <w:rFonts w:hint="eastAsia"/>
        </w:rPr>
        <w:lastRenderedPageBreak/>
        <w:t>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4C348989"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5DC9FBF8" w:rsidR="00D665B2" w:rsidRPr="00D665B2" w:rsidRDefault="00D665B2" w:rsidP="00CB3D4A">
      <w:pPr>
        <w:ind w:firstLine="480"/>
        <w:rPr>
          <w:b/>
          <w:bCs/>
        </w:rPr>
      </w:pPr>
      <w:r w:rsidRPr="00D665B2">
        <w:rPr>
          <w:rFonts w:hint="eastAsia"/>
          <w:b/>
          <w:bCs/>
        </w:rPr>
        <w:t>2</w:t>
      </w:r>
      <w:r w:rsidRPr="00D665B2">
        <w:rPr>
          <w:b/>
          <w:bCs/>
        </w:rPr>
        <w:t xml:space="preserve">. </w:t>
      </w:r>
      <w:ins w:id="130" w:author="user" w:date="2022-07-06T21:46:00Z">
        <w:r w:rsidR="005B7479">
          <w:rPr>
            <w:rFonts w:hint="eastAsia"/>
            <w:b/>
            <w:bCs/>
          </w:rPr>
          <w:t>人工智慧概念學習的</w:t>
        </w:r>
      </w:ins>
      <w:r w:rsidRPr="00D665B2">
        <w:rPr>
          <w:rFonts w:hint="eastAsia"/>
          <w:b/>
          <w:bCs/>
        </w:rPr>
        <w:t>自我評鑑</w:t>
      </w:r>
    </w:p>
    <w:p w14:paraId="01F4DB69" w14:textId="7365E423"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r w:rsidRPr="008C0603">
        <w:rPr>
          <w:rFonts w:cs="Times New Roman" w:hint="eastAsia"/>
          <w:kern w:val="0"/>
        </w:rPr>
        <w:t>反覆操作，知識與技巧的留存會更加持久，學生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w:t>
      </w:r>
      <w:r>
        <w:rPr>
          <w:rFonts w:cs="Times New Roman" w:hint="eastAsia"/>
          <w:kern w:val="0"/>
        </w:rPr>
        <w:lastRenderedPageBreak/>
        <w:t>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0B5B5AF6" w:rsidR="00440232" w:rsidRPr="00D437F3" w:rsidRDefault="00440232" w:rsidP="00440232">
      <w:pPr>
        <w:ind w:firstLine="480"/>
        <w:rPr>
          <w:b/>
          <w:bCs/>
        </w:rPr>
      </w:pPr>
      <w:r w:rsidRPr="00D437F3">
        <w:rPr>
          <w:b/>
          <w:bCs/>
        </w:rPr>
        <w:t xml:space="preserve">1. </w:t>
      </w:r>
      <w:commentRangeStart w:id="131"/>
      <w:r w:rsidRPr="00D437F3">
        <w:rPr>
          <w:rFonts w:hint="eastAsia"/>
          <w:b/>
          <w:bCs/>
        </w:rPr>
        <w:t>模擬式教學策略「概念理解」課堂感受</w:t>
      </w:r>
      <w:commentRangeEnd w:id="131"/>
      <w:r w:rsidR="00C73EC1">
        <w:rPr>
          <w:rStyle w:val="af7"/>
        </w:rPr>
        <w:commentReference w:id="131"/>
      </w:r>
    </w:p>
    <w:p w14:paraId="457E98E2" w14:textId="7C54F686" w:rsidR="00697980"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56258C9A" w:rsidR="00440232" w:rsidRPr="00D437F3" w:rsidRDefault="00440232" w:rsidP="00440232">
      <w:pPr>
        <w:ind w:firstLine="480"/>
        <w:rPr>
          <w:b/>
          <w:bCs/>
        </w:rPr>
      </w:pPr>
      <w:r w:rsidRPr="00D437F3">
        <w:rPr>
          <w:rFonts w:hint="eastAsia"/>
          <w:b/>
          <w:bCs/>
        </w:rPr>
        <w:lastRenderedPageBreak/>
        <w:t>2</w:t>
      </w:r>
      <w:r w:rsidRPr="00D437F3">
        <w:rPr>
          <w:b/>
          <w:bCs/>
        </w:rPr>
        <w:t xml:space="preserve">. </w:t>
      </w:r>
      <w:r w:rsidRPr="00D437F3">
        <w:rPr>
          <w:rFonts w:hint="eastAsia"/>
          <w:b/>
          <w:bCs/>
        </w:rPr>
        <w:t>模</w:t>
      </w:r>
      <w:commentRangeStart w:id="132"/>
      <w:r w:rsidRPr="00D437F3">
        <w:rPr>
          <w:rFonts w:hint="eastAsia"/>
          <w:b/>
          <w:bCs/>
        </w:rPr>
        <w:t>擬式教學策略「概念反思」課堂感受</w:t>
      </w:r>
      <w:commentRangeEnd w:id="132"/>
      <w:r w:rsidR="0016371F">
        <w:rPr>
          <w:rStyle w:val="af7"/>
        </w:rPr>
        <w:commentReference w:id="132"/>
      </w:r>
    </w:p>
    <w:p w14:paraId="5A01D5EF" w14:textId="3CF2A9F6" w:rsidR="00697980" w:rsidRDefault="00FE3767" w:rsidP="00CB3D4A">
      <w:pPr>
        <w:ind w:firstLine="480"/>
      </w:pPr>
      <w:commentRangeStart w:id="133"/>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助於課堂內容的學習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教學策略的「概念反思」，是需要模擬平台搭配學習單，讓學生能夠依照學習單上的問題操作模擬平台並回答問題，</w:t>
      </w:r>
      <w:r w:rsidR="00303F8B" w:rsidRPr="00866B9A">
        <w:rPr>
          <w:rFonts w:hint="eastAsia"/>
        </w:rPr>
        <w:t>驗證與澄清學生的概念，反思在「概念理解」過程中所學習到的概念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commentRangeEnd w:id="133"/>
      <w:r w:rsidR="0016371F">
        <w:rPr>
          <w:rStyle w:val="af7"/>
        </w:rPr>
        <w:commentReference w:id="133"/>
      </w:r>
    </w:p>
    <w:p w14:paraId="2A41F692" w14:textId="40F36FE9" w:rsidR="00697980" w:rsidRDefault="00697980" w:rsidP="00CB3D4A">
      <w:pPr>
        <w:ind w:firstLine="480"/>
      </w:pPr>
    </w:p>
    <w:p w14:paraId="45418BC8" w14:textId="3BFBFCCF"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5F38C8">
        <w:trPr>
          <w:jc w:val="center"/>
        </w:trPr>
        <w:tc>
          <w:tcPr>
            <w:tcW w:w="1275" w:type="dxa"/>
            <w:tcBorders>
              <w:top w:val="single" w:sz="12" w:space="0" w:color="auto"/>
              <w:bottom w:val="single" w:sz="12" w:space="0" w:color="auto"/>
            </w:tcBorders>
            <w:vAlign w:val="center"/>
          </w:tcPr>
          <w:p w14:paraId="7C840B96" w14:textId="77777777" w:rsidR="00364298" w:rsidRDefault="00364298" w:rsidP="005F38C8">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5F38C8">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5F38C8">
            <w:pPr>
              <w:ind w:firstLineChars="0" w:firstLine="0"/>
              <w:jc w:val="center"/>
            </w:pPr>
            <w:r>
              <w:rPr>
                <w:rFonts w:hint="eastAsia"/>
              </w:rPr>
              <w:t>學生編號</w:t>
            </w:r>
          </w:p>
        </w:tc>
      </w:tr>
      <w:tr w:rsidR="00364298" w14:paraId="6C4B0850" w14:textId="77777777" w:rsidTr="005F38C8">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5F38C8">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5F38C8">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5F38C8">
            <w:pPr>
              <w:ind w:firstLineChars="0" w:firstLine="0"/>
              <w:jc w:val="center"/>
            </w:pPr>
            <w:r>
              <w:t>10</w:t>
            </w:r>
            <w:r w:rsidR="00F47839">
              <w:t>110</w:t>
            </w:r>
          </w:p>
        </w:tc>
      </w:tr>
      <w:tr w:rsidR="00364298" w14:paraId="0A121915" w14:textId="77777777" w:rsidTr="005F38C8">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5F38C8">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5F38C8">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5F38C8">
            <w:pPr>
              <w:ind w:firstLineChars="0" w:firstLine="0"/>
              <w:jc w:val="center"/>
            </w:pPr>
            <w:r>
              <w:t>10</w:t>
            </w:r>
            <w:r w:rsidR="00F47839">
              <w:t>118</w:t>
            </w:r>
          </w:p>
        </w:tc>
      </w:tr>
      <w:tr w:rsidR="00364298" w14:paraId="60E2D5FF" w14:textId="77777777" w:rsidTr="005F38C8">
        <w:trPr>
          <w:jc w:val="center"/>
        </w:trPr>
        <w:tc>
          <w:tcPr>
            <w:tcW w:w="1275" w:type="dxa"/>
            <w:tcBorders>
              <w:top w:val="single" w:sz="6" w:space="0" w:color="auto"/>
              <w:bottom w:val="single" w:sz="6" w:space="0" w:color="auto"/>
            </w:tcBorders>
            <w:vAlign w:val="center"/>
          </w:tcPr>
          <w:p w14:paraId="7358FE5C" w14:textId="77777777" w:rsidR="00364298" w:rsidRDefault="00364298" w:rsidP="005F38C8">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5F38C8">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5F38C8">
            <w:pPr>
              <w:ind w:firstLineChars="0" w:firstLine="0"/>
              <w:jc w:val="center"/>
            </w:pPr>
            <w:r>
              <w:t>1</w:t>
            </w:r>
            <w:r w:rsidR="00F47839">
              <w:t>0109</w:t>
            </w:r>
          </w:p>
        </w:tc>
      </w:tr>
      <w:tr w:rsidR="00364298" w14:paraId="0AE5E1D8" w14:textId="77777777" w:rsidTr="005F38C8">
        <w:trPr>
          <w:jc w:val="center"/>
        </w:trPr>
        <w:tc>
          <w:tcPr>
            <w:tcW w:w="1275" w:type="dxa"/>
            <w:tcBorders>
              <w:top w:val="single" w:sz="6" w:space="0" w:color="auto"/>
              <w:bottom w:val="single" w:sz="6" w:space="0" w:color="auto"/>
            </w:tcBorders>
            <w:vAlign w:val="center"/>
          </w:tcPr>
          <w:p w14:paraId="793888B3" w14:textId="77777777" w:rsidR="00364298" w:rsidRDefault="00364298" w:rsidP="005F38C8">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5F38C8">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5F38C8">
            <w:pPr>
              <w:ind w:firstLineChars="0" w:firstLine="0"/>
              <w:jc w:val="center"/>
            </w:pPr>
            <w:r>
              <w:t>10128</w:t>
            </w:r>
          </w:p>
        </w:tc>
      </w:tr>
      <w:tr w:rsidR="00F47839" w14:paraId="1682C08C" w14:textId="77777777" w:rsidTr="005F38C8">
        <w:trPr>
          <w:jc w:val="center"/>
        </w:trPr>
        <w:tc>
          <w:tcPr>
            <w:tcW w:w="1275" w:type="dxa"/>
            <w:tcBorders>
              <w:top w:val="single" w:sz="6" w:space="0" w:color="auto"/>
              <w:bottom w:val="single" w:sz="6" w:space="0" w:color="auto"/>
            </w:tcBorders>
            <w:vAlign w:val="center"/>
          </w:tcPr>
          <w:p w14:paraId="2E05748D" w14:textId="29BEE4DA" w:rsidR="00F47839" w:rsidRDefault="00F47839" w:rsidP="005F38C8">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5F38C8">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5F38C8">
            <w:pPr>
              <w:ind w:firstLineChars="0" w:firstLine="0"/>
              <w:jc w:val="center"/>
            </w:pPr>
            <w:r>
              <w:t>11215</w:t>
            </w:r>
          </w:p>
        </w:tc>
      </w:tr>
      <w:tr w:rsidR="00364298" w14:paraId="62918893" w14:textId="77777777" w:rsidTr="005F38C8">
        <w:trPr>
          <w:jc w:val="center"/>
        </w:trPr>
        <w:tc>
          <w:tcPr>
            <w:tcW w:w="1275" w:type="dxa"/>
            <w:tcBorders>
              <w:top w:val="single" w:sz="6" w:space="0" w:color="auto"/>
              <w:bottom w:val="single" w:sz="12" w:space="0" w:color="auto"/>
            </w:tcBorders>
            <w:vAlign w:val="center"/>
          </w:tcPr>
          <w:p w14:paraId="3015D5B0" w14:textId="0C3FEED1" w:rsidR="00364298" w:rsidRDefault="00F47839" w:rsidP="005F38C8">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5F38C8">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5F38C8">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7AE7D3F9" w:rsidR="00440232" w:rsidRPr="00D437F3" w:rsidRDefault="00440232" w:rsidP="00CB3D4A">
      <w:pPr>
        <w:ind w:firstLine="480"/>
        <w:rPr>
          <w:b/>
          <w:bCs/>
        </w:rPr>
      </w:pPr>
      <w:r w:rsidRPr="00D437F3">
        <w:rPr>
          <w:b/>
          <w:bCs/>
        </w:rPr>
        <w:t xml:space="preserve">3. </w:t>
      </w:r>
      <w:r w:rsidRPr="00D437F3">
        <w:rPr>
          <w:rFonts w:hint="eastAsia"/>
          <w:b/>
          <w:bCs/>
        </w:rPr>
        <w:t>模擬式教學策略「概念應用」課堂感受</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4587D2E6" w14:textId="22F44EDD" w:rsidR="00440232" w:rsidRDefault="00A3593A" w:rsidP="00CB3D4A">
      <w:pPr>
        <w:ind w:firstLine="480"/>
        <w:rPr>
          <w:rFonts w:cs="Times New Roman"/>
        </w:rPr>
      </w:pPr>
      <w:commentRangeStart w:id="134"/>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commentRangeEnd w:id="134"/>
      <w:r w:rsidR="0016371F">
        <w:rPr>
          <w:rStyle w:val="af7"/>
        </w:rPr>
        <w:commentReference w:id="134"/>
      </w:r>
    </w:p>
    <w:p w14:paraId="11822EF5" w14:textId="02A5221D" w:rsidR="00A1407B" w:rsidRDefault="00A1407B" w:rsidP="00CB3D4A">
      <w:pPr>
        <w:ind w:firstLine="480"/>
      </w:pPr>
      <w:r>
        <w:rPr>
          <w:rFonts w:cs="Times New Roman" w:hint="eastAsia"/>
        </w:rPr>
        <w:lastRenderedPageBreak/>
        <w:t>而在本研究第三章</w:t>
      </w:r>
      <w:r w:rsidR="00540D10">
        <w:rPr>
          <w:rFonts w:cs="Times New Roman" w:hint="eastAsia"/>
        </w:rPr>
        <w:t>說明的模擬式教學策略，「概念理解」之目的較著重於讓學生初步認識每個單元內容，「概念反思」之目的較著重於讓學生反思概念，而且熟悉每個單元相關的演算法或原理的運作過程，「概念應用」之目的則著重</w:t>
      </w:r>
      <w:r w:rsidR="00E43D2C">
        <w:rPr>
          <w:rFonts w:cs="Times New Roman" w:hint="eastAsia"/>
        </w:rPr>
        <w:t>於讓學生透過程式實際應用課程中教導的概念。而</w:t>
      </w:r>
      <w:r w:rsidR="00E43D2C" w:rsidRPr="00E43D2C">
        <w:rPr>
          <w:rFonts w:cs="Times New Roman" w:hint="eastAsia"/>
        </w:rPr>
        <w:t>態度問卷後測中的「『概念理解』、『概念反思』、『概念應用』課堂感受比較」面向</w:t>
      </w:r>
      <w:r w:rsidR="00E43D2C">
        <w:rPr>
          <w:rFonts w:cs="Times New Roman" w:hint="eastAsia"/>
        </w:rPr>
        <w:t>，其調查結果可以得知，學生認為各項學習策略所延伸的課堂活動，如「老師講解」、「模擬平台之操作」、「程式實作」，與本研究原先設定的教學目的相符，表示本次實驗所設計之教學活動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35" w:name="_Toc107083474"/>
      <w:r w:rsidRPr="00837039">
        <w:rPr>
          <w:rFonts w:hint="eastAsia"/>
        </w:rPr>
        <w:lastRenderedPageBreak/>
        <w:t>結論與建議</w:t>
      </w:r>
      <w:bookmarkEnd w:id="135"/>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36" w:name="_Toc107083475"/>
      <w:r>
        <w:rPr>
          <w:rFonts w:hint="eastAsia"/>
        </w:rPr>
        <w:t>結論</w:t>
      </w:r>
      <w:bookmarkEnd w:id="136"/>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1AC69EE7"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對人工智慧概念之影響</w:t>
      </w:r>
    </w:p>
    <w:p w14:paraId="50CAB944" w14:textId="2DD85B7D"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提升學習者之人工智慧概念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749DFCC3" w:rsidR="006A66E4" w:rsidRPr="00653A3D" w:rsidRDefault="00DC7EDA" w:rsidP="00653A3D">
      <w:pPr>
        <w:ind w:firstLineChars="0" w:firstLine="482"/>
      </w:pPr>
      <w:r>
        <w:rPr>
          <w:rFonts w:hint="eastAsia"/>
        </w:rPr>
        <w:lastRenderedPageBreak/>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61EB60EC" w:rsidR="006A66E4" w:rsidRPr="006A66E4" w:rsidRDefault="006A66E4" w:rsidP="00795279">
      <w:pPr>
        <w:ind w:firstLineChars="0" w:firstLine="482"/>
        <w:rPr>
          <w:b/>
          <w:bCs/>
          <w:color w:val="000000" w:themeColor="text1"/>
        </w:rPr>
      </w:pPr>
      <w:r w:rsidRPr="006A66E4">
        <w:rPr>
          <w:b/>
          <w:bCs/>
          <w:color w:val="000000" w:themeColor="text1"/>
        </w:rPr>
        <w:t xml:space="preserve">2. </w:t>
      </w:r>
      <w:r w:rsidRPr="006A66E4">
        <w:rPr>
          <w:rFonts w:hint="eastAsia"/>
          <w:b/>
          <w:bCs/>
          <w:color w:val="000000" w:themeColor="text1"/>
        </w:rPr>
        <w:t>對人工智慧演算法實作之影響</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77777777" w:rsidR="0029351A" w:rsidRDefault="009D32CB" w:rsidP="00795279">
      <w:pPr>
        <w:ind w:firstLineChars="0" w:firstLine="482"/>
        <w:rPr>
          <w:rFonts w:cs="Times New Roman"/>
        </w:rPr>
      </w:pPr>
      <w:r>
        <w:rPr>
          <w:rFonts w:cs="Times New Roman" w:hint="eastAsia"/>
        </w:rPr>
        <w:t>所以本研究推測本次實驗之視覺化模擬平台較著重於呈現「基礎數學知識」的面向，兩組學生對於「程式實作」之教學活動安排、教材設計皆相同</w:t>
      </w:r>
      <w:r w:rsidR="00D878A2">
        <w:rPr>
          <w:rFonts w:cs="Times New Roman" w:hint="eastAsia"/>
        </w:rPr>
        <w:t>，本研究也推測這可能是兩組學生在人工智慧演算法實作上沒有顯著差異之原因。</w:t>
      </w:r>
    </w:p>
    <w:p w14:paraId="1EE47EED" w14:textId="67179F0C"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因為視覺化模擬平台滿足了「基礎數學知識」，所以在人工智慧相關概念上的教學有較多的輔助，程式相關的教學輔助就較少，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6FD1E248" w14:textId="2489A508" w:rsidR="006A66E4" w:rsidRDefault="002666CD" w:rsidP="00795279">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64027AF" w14:textId="009C8B52" w:rsidR="006A66E4" w:rsidRDefault="006A66E4" w:rsidP="00795279">
      <w:pPr>
        <w:ind w:firstLineChars="0" w:firstLine="482"/>
        <w:rPr>
          <w:color w:val="000000" w:themeColor="text1"/>
        </w:rPr>
      </w:pPr>
    </w:p>
    <w:p w14:paraId="109971DA" w14:textId="77777777" w:rsidR="00A50B04" w:rsidRDefault="00A50B04" w:rsidP="00795279">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lastRenderedPageBreak/>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5B872CB" w14:textId="7BAA87FF" w:rsidR="006C5AD9" w:rsidRDefault="006C5AD9" w:rsidP="00795279">
      <w:pPr>
        <w:ind w:firstLineChars="0" w:firstLine="482"/>
        <w:rPr>
          <w:rFonts w:cs="Times New Roman"/>
          <w:kern w:val="0"/>
        </w:rPr>
      </w:pPr>
      <w:r>
        <w:rPr>
          <w:rFonts w:hint="eastAsia"/>
        </w:rPr>
        <w:t>對於「自我評鑑」，本研究認為原因在於實驗組學生在人工智慧概念上的學習成就有顯著高於控制組，所以學生在填寫「自我評鑑」之學習態度問卷時，會更有信心地認為自己有理解課堂內容，而過往研究也說明模擬式教學給予學生</w:t>
      </w:r>
      <w:r w:rsidRPr="008C0603">
        <w:rPr>
          <w:rFonts w:cs="Times New Roman" w:hint="eastAsia"/>
          <w:kern w:val="0"/>
        </w:rPr>
        <w:t>操作</w:t>
      </w:r>
      <w:r>
        <w:rPr>
          <w:rFonts w:cs="Times New Roman" w:hint="eastAsia"/>
          <w:kern w:val="0"/>
        </w:rPr>
        <w:t>機會</w:t>
      </w:r>
      <w:r w:rsidRPr="008C0603">
        <w:rPr>
          <w:rFonts w:cs="Times New Roman" w:hint="eastAsia"/>
          <w:kern w:val="0"/>
        </w:rPr>
        <w:t>，</w:t>
      </w:r>
      <w:r>
        <w:rPr>
          <w:rFonts w:cs="Times New Roman" w:hint="eastAsia"/>
          <w:kern w:val="0"/>
        </w:rPr>
        <w:t>也能根據</w:t>
      </w:r>
      <w:r w:rsidRPr="008C0603">
        <w:rPr>
          <w:rFonts w:cs="Times New Roman" w:hint="eastAsia"/>
          <w:kern w:val="0"/>
        </w:rPr>
        <w:t>自己調整學習步調，促使學生能自主學習，讓他們更有信心完成任務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Pr>
          <w:rFonts w:cs="Times New Roman" w:hint="eastAsia"/>
          <w:kern w:val="0"/>
        </w:rPr>
        <w:t>，使本研究的分析結果更加能夠確認模擬式教學對這個面向的影響。</w:t>
      </w:r>
    </w:p>
    <w:p w14:paraId="19DCDBEA" w14:textId="036D1C95"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之面向，沒有呈現顯著差異，本研究找尋過往文獻發現</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lastRenderedPageBreak/>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5136578E" w:rsidR="004278E8" w:rsidRPr="008C1C8D" w:rsidRDefault="00651810" w:rsidP="008C1C8D">
      <w:pPr>
        <w:ind w:firstLineChars="0" w:firstLine="482"/>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30790E23" w14:textId="3EC3B128" w:rsidR="004278E8" w:rsidRDefault="004278E8" w:rsidP="006D387D">
      <w:pPr>
        <w:pStyle w:val="a0"/>
      </w:pPr>
      <w:bookmarkStart w:id="137" w:name="_Toc107083476"/>
      <w:r>
        <w:rPr>
          <w:rFonts w:hint="eastAsia"/>
        </w:rPr>
        <w:lastRenderedPageBreak/>
        <w:t>建議</w:t>
      </w:r>
      <w:bookmarkEnd w:id="137"/>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b/>
          <w:bCs/>
        </w:rPr>
      </w:pPr>
      <w:r w:rsidRPr="005B5C30">
        <w:rPr>
          <w:rFonts w:hint="eastAsia"/>
          <w:b/>
          <w:bCs/>
        </w:rPr>
        <w:t>一、進行人工智慧教學之前，</w:t>
      </w:r>
      <w:r w:rsidR="005B5C30" w:rsidRPr="005B5C30">
        <w:rPr>
          <w:rFonts w:hint="eastAsia"/>
          <w:b/>
          <w:bCs/>
        </w:rPr>
        <w:t>需要確認學生</w:t>
      </w:r>
      <w:r w:rsidRPr="005B5C30">
        <w:rPr>
          <w:rFonts w:hint="eastAsia"/>
          <w:b/>
          <w:bCs/>
        </w:rPr>
        <w:t>具備基礎程式設計知識或能力。</w:t>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本研究在綜觀人工智慧概念與人工智慧演算法實作之分析結果，認為本次實驗所發展的視覺化模擬平台，僅著重於呈現過往文獻認為</w:t>
      </w:r>
      <w:r w:rsidRPr="00591DD3">
        <w:rPr>
          <w:rFonts w:cs="Times New Roman" w:hint="eastAsia"/>
        </w:rPr>
        <w:t>學習程式設計或演算法</w:t>
      </w:r>
      <w:r>
        <w:rPr>
          <w:rFonts w:cs="Times New Roman" w:hint="eastAsia"/>
        </w:rPr>
        <w:t>所需滿足的「基礎數學知識」相關知識，另外三種相關知識包含「程式的環境」、「程式相關知識」、「轉化程式邏輯」則並沒有呈現於視覺化模擬平台</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Pr>
          <w:rFonts w:cs="Times New Roman" w:hint="eastAsia"/>
        </w:rPr>
        <w:t>。</w:t>
      </w:r>
    </w:p>
    <w:p w14:paraId="0CFB20B4" w14:textId="4E61ADBB" w:rsidR="0091501F" w:rsidRDefault="0091501F" w:rsidP="000F17A3">
      <w:pPr>
        <w:ind w:firstLine="480"/>
      </w:pPr>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p w14:paraId="0F9CF690" w14:textId="13ABBB39" w:rsidR="005B5C30" w:rsidRPr="005B5C30" w:rsidRDefault="005B5C30" w:rsidP="000F17A3">
      <w:pPr>
        <w:ind w:firstLine="480"/>
      </w:pPr>
    </w:p>
    <w:p w14:paraId="3E3A2311" w14:textId="18E7869A" w:rsidR="005B5C30" w:rsidRPr="005B5C30" w:rsidRDefault="005B5C30" w:rsidP="005B5C30">
      <w:pPr>
        <w:ind w:firstLineChars="0" w:firstLine="0"/>
        <w:rPr>
          <w:b/>
          <w:bCs/>
        </w:rPr>
      </w:pPr>
      <w:r w:rsidRPr="005B5C30">
        <w:rPr>
          <w:rFonts w:hint="eastAsia"/>
          <w:b/>
          <w:bCs/>
        </w:rPr>
        <w:t>三、彙整更多關於人工智慧「重要性」、「實用性」之課程內容。</w:t>
      </w:r>
    </w:p>
    <w:p w14:paraId="2B8B4A20" w14:textId="7003DDCE" w:rsidR="005B5C30" w:rsidRDefault="00E66BA4" w:rsidP="000F17A3">
      <w:pPr>
        <w:ind w:firstLine="480"/>
        <w:rPr>
          <w:rFonts w:cs="Times New Roman"/>
          <w:noProof/>
        </w:rPr>
      </w:pPr>
      <w:r>
        <w:rPr>
          <w:rFonts w:hint="eastAsia"/>
        </w:rPr>
        <w:lastRenderedPageBreak/>
        <w:t>根據本研究對於學習態度的調查結果，以及其分析結果，僅在「自我評鑑」的面向呈現顯著差異。雖然影響學習態度的因素繁多，像是教師本身、同儕、家長、學生的自尊等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日常生活有所連結，幫助學生理解課程內容</w:t>
      </w:r>
      <w:r w:rsidR="00DD2750" w:rsidRPr="00C56584">
        <w:t xml:space="preserve">(Hansen, Narayanan, &amp; </w:t>
      </w:r>
      <w:proofErr w:type="spellStart"/>
      <w:r w:rsidR="00DD2750" w:rsidRPr="00C56584">
        <w:t>Schrimpsher</w:t>
      </w:r>
      <w:proofErr w:type="spellEnd"/>
      <w:r w:rsidR="00DD2750" w:rsidRPr="00C56584">
        <w:t>, 2000)</w:t>
      </w:r>
      <w:r w:rsidR="00DD2750">
        <w:rPr>
          <w:rFonts w:hint="eastAsia"/>
        </w:rPr>
        <w:t>，進而滿足學生對於課程內容的「興趣」。但在模擬平台上，就缺乏闡述人工智慧的「重要性」、「實用性」，</w:t>
      </w:r>
      <w:r w:rsidR="00460510">
        <w:rPr>
          <w:rFonts w:hint="eastAsia"/>
        </w:rPr>
        <w:t>若要凸顯人工智慧的「重要性」，可以在教材中加入一些問題探討，例如：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若要凸顯人工智慧的「實用性」，則可以加入例如：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38" w:name="_Toc107083477"/>
      <w:r w:rsidRPr="00A1445D">
        <w:rPr>
          <w:rFonts w:hint="eastAsia"/>
        </w:rPr>
        <w:lastRenderedPageBreak/>
        <w:t>參考文獻</w:t>
      </w:r>
      <w:bookmarkEnd w:id="138"/>
    </w:p>
    <w:p w14:paraId="644B3A59" w14:textId="77777777" w:rsidR="004278E8" w:rsidRDefault="004278E8" w:rsidP="001C37C1">
      <w:pPr>
        <w:ind w:firstLineChars="0" w:firstLine="0"/>
        <w:rPr>
          <w:b/>
        </w:rPr>
      </w:pPr>
      <w:r w:rsidRPr="004278E8">
        <w:rPr>
          <w:rFonts w:hint="eastAsia"/>
          <w:b/>
        </w:rPr>
        <w:t>英文部分</w:t>
      </w:r>
    </w:p>
    <w:bookmarkStart w:id="139"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139"/>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40"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140"/>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5F38C8">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5F38C8">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5F38C8">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5F38C8">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5F38C8">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5F38C8">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5F38C8">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5F38C8">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5F38C8">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5F38C8">
        <w:tc>
          <w:tcPr>
            <w:tcW w:w="8290" w:type="dxa"/>
          </w:tcPr>
          <w:p w14:paraId="2D7C0AF0" w14:textId="77777777" w:rsidR="000B2FFF" w:rsidRDefault="000B2FFF" w:rsidP="005F38C8">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5F38C8">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5F38C8">
        <w:tc>
          <w:tcPr>
            <w:tcW w:w="8290" w:type="dxa"/>
          </w:tcPr>
          <w:p w14:paraId="5B02EB7E" w14:textId="77777777" w:rsidR="000B2FFF" w:rsidRDefault="000B2FFF" w:rsidP="005F38C8">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5F38C8">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5F38C8">
        <w:tc>
          <w:tcPr>
            <w:tcW w:w="8290" w:type="dxa"/>
          </w:tcPr>
          <w:p w14:paraId="334252DD" w14:textId="77777777" w:rsidR="000B2FFF" w:rsidRDefault="000B2FFF" w:rsidP="005F38C8">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5F38C8">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5F38C8">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5F38C8">
                  <w:pPr>
                    <w:ind w:firstLine="480"/>
                    <w:rPr>
                      <w:rFonts w:ascii="BiauKai" w:eastAsia="BiauKai" w:hAnsi="BiauKai" w:cs="BiauKai"/>
                      <w:b/>
                      <w:bCs/>
                      <w:color w:val="FF0000"/>
                    </w:rPr>
                  </w:pPr>
                </w:p>
              </w:tc>
            </w:tr>
            <w:tr w:rsidR="000B2FFF" w14:paraId="4DC66153" w14:textId="77777777" w:rsidTr="005F38C8">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5F38C8">
        <w:tc>
          <w:tcPr>
            <w:tcW w:w="8290" w:type="dxa"/>
          </w:tcPr>
          <w:p w14:paraId="382A108A" w14:textId="77777777" w:rsidR="000B2FFF" w:rsidRDefault="000B2FFF"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5F38C8">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5F38C8">
                  <w:pPr>
                    <w:ind w:firstLine="480"/>
                    <w:rPr>
                      <w:rFonts w:ascii="BiauKai" w:eastAsia="BiauKai" w:hAnsi="BiauKai" w:cs="BiauKai"/>
                      <w:b/>
                      <w:bCs/>
                      <w:color w:val="FF0000"/>
                    </w:rPr>
                  </w:pPr>
                </w:p>
              </w:tc>
            </w:tr>
            <w:tr w:rsidR="000B2FFF" w14:paraId="2BD2E585" w14:textId="77777777" w:rsidTr="005F38C8">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5F38C8">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5F38C8">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5F38C8">
                  <w:pPr>
                    <w:ind w:firstLine="480"/>
                    <w:rPr>
                      <w:rFonts w:ascii="BiauKai" w:eastAsia="BiauKai" w:hAnsi="BiauKai" w:cs="BiauKai"/>
                      <w:b/>
                      <w:bCs/>
                      <w:color w:val="FF0000"/>
                    </w:rPr>
                  </w:pPr>
                </w:p>
              </w:tc>
            </w:tr>
            <w:tr w:rsidR="000B2FFF" w14:paraId="6ABC35EB" w14:textId="77777777" w:rsidTr="005F38C8">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5F38C8">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5F38C8">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5F38C8">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5F38C8">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5F38C8">
                  <w:pPr>
                    <w:ind w:firstLine="480"/>
                    <w:rPr>
                      <w:rFonts w:ascii="BiauKai" w:eastAsia="BiauKai" w:hAnsi="BiauKai" w:cs="BiauKai"/>
                      <w:b/>
                      <w:bCs/>
                      <w:color w:val="FF0000"/>
                    </w:rPr>
                  </w:pPr>
                </w:p>
              </w:tc>
            </w:tr>
            <w:tr w:rsidR="000B2FFF" w14:paraId="7DEFB28A" w14:textId="77777777" w:rsidTr="005F38C8">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5F38C8">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5F38C8">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5F38C8">
                  <w:pPr>
                    <w:ind w:firstLine="480"/>
                    <w:rPr>
                      <w:rFonts w:ascii="BiauKai" w:eastAsia="BiauKai" w:hAnsi="BiauKai" w:cs="BiauKai"/>
                      <w:b/>
                      <w:bCs/>
                      <w:color w:val="FF0000"/>
                    </w:rPr>
                  </w:pPr>
                </w:p>
              </w:tc>
            </w:tr>
            <w:tr w:rsidR="000B2FFF" w14:paraId="3C837F4D" w14:textId="77777777" w:rsidTr="005F38C8">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5F38C8">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5F38C8">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5F38C8">
                  <w:pPr>
                    <w:ind w:firstLine="480"/>
                    <w:rPr>
                      <w:rFonts w:ascii="BiauKai" w:eastAsia="BiauKai" w:hAnsi="BiauKai" w:cs="BiauKai"/>
                      <w:b/>
                      <w:bCs/>
                      <w:color w:val="FF0000"/>
                    </w:rPr>
                  </w:pPr>
                </w:p>
              </w:tc>
            </w:tr>
            <w:tr w:rsidR="000B2FFF" w14:paraId="673DA674" w14:textId="77777777" w:rsidTr="005F38C8">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5F38C8">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5F38C8">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5F38C8">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5F38C8">
                  <w:pPr>
                    <w:ind w:firstLine="480"/>
                    <w:rPr>
                      <w:rFonts w:ascii="BiauKai" w:eastAsia="BiauKai" w:hAnsi="BiauKai" w:cs="BiauKai"/>
                      <w:b/>
                      <w:bCs/>
                      <w:color w:val="FF0000"/>
                    </w:rPr>
                  </w:pPr>
                </w:p>
              </w:tc>
            </w:tr>
            <w:tr w:rsidR="000B2FFF" w14:paraId="6763F710" w14:textId="77777777" w:rsidTr="005F38C8">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5F38C8">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5F38C8">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5F38C8">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5F38C8">
                  <w:pPr>
                    <w:ind w:firstLine="480"/>
                    <w:rPr>
                      <w:rFonts w:ascii="BiauKai" w:eastAsia="BiauKai" w:hAnsi="BiauKai" w:cs="BiauKai"/>
                      <w:b/>
                      <w:bCs/>
                      <w:color w:val="FF0000"/>
                    </w:rPr>
                  </w:pPr>
                </w:p>
              </w:tc>
            </w:tr>
            <w:tr w:rsidR="000B2FFF" w14:paraId="46F86305" w14:textId="77777777" w:rsidTr="005F38C8">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5F38C8">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5F38C8">
        <w:tc>
          <w:tcPr>
            <w:tcW w:w="8290" w:type="dxa"/>
          </w:tcPr>
          <w:p w14:paraId="69463B70" w14:textId="77777777" w:rsidR="000B2FFF" w:rsidRDefault="000B2FFF"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5F38C8">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5F38C8">
                  <w:pPr>
                    <w:ind w:firstLine="480"/>
                    <w:rPr>
                      <w:rFonts w:ascii="BiauKai" w:eastAsia="BiauKai" w:hAnsi="BiauKai" w:cs="BiauKai"/>
                      <w:b/>
                      <w:bCs/>
                      <w:color w:val="FF0000"/>
                    </w:rPr>
                  </w:pPr>
                </w:p>
              </w:tc>
            </w:tr>
            <w:tr w:rsidR="000B2FFF" w14:paraId="2A0545F6" w14:textId="77777777" w:rsidTr="005F38C8">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5F38C8">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5F38C8">
        <w:tc>
          <w:tcPr>
            <w:tcW w:w="8290" w:type="dxa"/>
          </w:tcPr>
          <w:p w14:paraId="481F06FB" w14:textId="77777777" w:rsidR="000B2FFF" w:rsidRDefault="000B2FFF"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5F38C8">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5F38C8">
                  <w:pPr>
                    <w:ind w:firstLine="480"/>
                    <w:rPr>
                      <w:rFonts w:ascii="BiauKai" w:eastAsia="BiauKai" w:hAnsi="BiauKai" w:cs="BiauKai"/>
                      <w:b/>
                      <w:bCs/>
                      <w:color w:val="FF0000"/>
                    </w:rPr>
                  </w:pPr>
                </w:p>
              </w:tc>
            </w:tr>
            <w:tr w:rsidR="000B2FFF" w14:paraId="3611EB28" w14:textId="77777777" w:rsidTr="005F38C8">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5F38C8">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5F38C8">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5F38C8">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5F38C8">
                  <w:pPr>
                    <w:ind w:firstLine="480"/>
                    <w:rPr>
                      <w:rFonts w:ascii="BiauKai" w:eastAsia="BiauKai" w:hAnsi="BiauKai" w:cs="BiauKai"/>
                      <w:b/>
                      <w:bCs/>
                      <w:color w:val="FF0000"/>
                    </w:rPr>
                  </w:pPr>
                </w:p>
              </w:tc>
            </w:tr>
            <w:tr w:rsidR="000B2FFF" w14:paraId="15B1EEAD" w14:textId="77777777" w:rsidTr="005F38C8">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5F38C8">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5F38C8">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5F38C8">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5F38C8">
                  <w:pPr>
                    <w:ind w:firstLine="480"/>
                    <w:rPr>
                      <w:rFonts w:ascii="BiauKai" w:eastAsia="BiauKai" w:hAnsi="BiauKai" w:cs="BiauKai"/>
                      <w:b/>
                      <w:bCs/>
                      <w:color w:val="FF0000"/>
                    </w:rPr>
                  </w:pPr>
                </w:p>
              </w:tc>
            </w:tr>
            <w:tr w:rsidR="00651D01" w14:paraId="2683BC36" w14:textId="77777777" w:rsidTr="005F38C8">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5F38C8">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5F38C8">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5F38C8">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5F38C8">
                  <w:pPr>
                    <w:ind w:firstLine="480"/>
                    <w:rPr>
                      <w:rFonts w:ascii="BiauKai" w:eastAsia="BiauKai" w:hAnsi="BiauKai" w:cs="BiauKai"/>
                      <w:b/>
                      <w:bCs/>
                      <w:color w:val="FF0000"/>
                    </w:rPr>
                  </w:pPr>
                </w:p>
              </w:tc>
            </w:tr>
            <w:tr w:rsidR="00651D01" w14:paraId="76009769" w14:textId="77777777" w:rsidTr="005F38C8">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5F38C8">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5F38C8">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5F38C8">
        <w:tc>
          <w:tcPr>
            <w:tcW w:w="8290" w:type="dxa"/>
          </w:tcPr>
          <w:p w14:paraId="1A15B97C"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5F38C8">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5F38C8">
                  <w:pPr>
                    <w:ind w:firstLine="480"/>
                    <w:rPr>
                      <w:rFonts w:ascii="BiauKai" w:eastAsia="BiauKai" w:hAnsi="BiauKai" w:cs="BiauKai"/>
                      <w:b/>
                      <w:bCs/>
                      <w:color w:val="FF0000"/>
                    </w:rPr>
                  </w:pPr>
                </w:p>
              </w:tc>
            </w:tr>
            <w:tr w:rsidR="00651D01" w14:paraId="62F12B91" w14:textId="77777777" w:rsidTr="005F38C8">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5F38C8">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5F38C8">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5F38C8">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5F38C8">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5F38C8">
                  <w:pPr>
                    <w:ind w:firstLine="480"/>
                    <w:rPr>
                      <w:rFonts w:ascii="BiauKai" w:eastAsia="BiauKai" w:hAnsi="BiauKai" w:cs="BiauKai"/>
                      <w:b/>
                      <w:bCs/>
                      <w:color w:val="FF0000"/>
                    </w:rPr>
                  </w:pPr>
                </w:p>
              </w:tc>
            </w:tr>
            <w:tr w:rsidR="00651D01" w14:paraId="4D6EB251" w14:textId="77777777" w:rsidTr="005F38C8">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5F38C8">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5F38C8">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5F38C8">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5F38C8">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5F38C8">
                  <w:pPr>
                    <w:ind w:firstLine="480"/>
                    <w:rPr>
                      <w:rFonts w:ascii="BiauKai" w:eastAsia="BiauKai" w:hAnsi="BiauKai" w:cs="BiauKai"/>
                      <w:b/>
                      <w:bCs/>
                      <w:color w:val="FF0000"/>
                    </w:rPr>
                  </w:pPr>
                </w:p>
              </w:tc>
            </w:tr>
            <w:tr w:rsidR="00651D01" w14:paraId="5DB6098D" w14:textId="77777777" w:rsidTr="005F38C8">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5F38C8">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5F38C8">
        <w:tc>
          <w:tcPr>
            <w:tcW w:w="8290" w:type="dxa"/>
          </w:tcPr>
          <w:p w14:paraId="7808EF18"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5F38C8">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5F38C8">
                  <w:pPr>
                    <w:ind w:firstLine="480"/>
                    <w:rPr>
                      <w:rFonts w:ascii="BiauKai" w:eastAsia="BiauKai" w:hAnsi="BiauKai" w:cs="BiauKai"/>
                      <w:b/>
                      <w:bCs/>
                      <w:color w:val="FF0000"/>
                    </w:rPr>
                  </w:pPr>
                </w:p>
              </w:tc>
            </w:tr>
            <w:tr w:rsidR="00651D01" w14:paraId="29D3F7CB" w14:textId="77777777" w:rsidTr="005F38C8">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5F38C8">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5F38C8">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5F38C8">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5F38C8">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5F38C8">
        <w:tc>
          <w:tcPr>
            <w:tcW w:w="8290" w:type="dxa"/>
          </w:tcPr>
          <w:p w14:paraId="3C271582"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5F38C8">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5F38C8">
                  <w:pPr>
                    <w:ind w:firstLine="480"/>
                    <w:rPr>
                      <w:rFonts w:ascii="BiauKai" w:eastAsia="BiauKai" w:hAnsi="BiauKai" w:cs="BiauKai"/>
                      <w:b/>
                      <w:bCs/>
                      <w:color w:val="FF0000"/>
                    </w:rPr>
                  </w:pPr>
                </w:p>
              </w:tc>
            </w:tr>
            <w:tr w:rsidR="00651D01" w14:paraId="5200E376" w14:textId="77777777" w:rsidTr="005F38C8">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5F38C8">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5F38C8">
        <w:tc>
          <w:tcPr>
            <w:tcW w:w="8290" w:type="dxa"/>
          </w:tcPr>
          <w:p w14:paraId="67716F21"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5F38C8">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5F38C8">
                  <w:pPr>
                    <w:ind w:firstLine="480"/>
                    <w:rPr>
                      <w:rFonts w:ascii="BiauKai" w:eastAsia="BiauKai" w:hAnsi="BiauKai" w:cs="BiauKai"/>
                      <w:b/>
                      <w:bCs/>
                      <w:color w:val="FF0000"/>
                    </w:rPr>
                  </w:pPr>
                </w:p>
              </w:tc>
            </w:tr>
            <w:tr w:rsidR="00651D01" w14:paraId="0B56E00B" w14:textId="77777777" w:rsidTr="005F38C8">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5F38C8">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5F38C8">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5F38C8">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5F38C8">
                  <w:pPr>
                    <w:ind w:firstLine="480"/>
                    <w:rPr>
                      <w:rFonts w:ascii="BiauKai" w:eastAsia="BiauKai" w:hAnsi="BiauKai" w:cs="BiauKai"/>
                      <w:b/>
                      <w:bCs/>
                      <w:color w:val="FF0000"/>
                    </w:rPr>
                  </w:pPr>
                </w:p>
              </w:tc>
            </w:tr>
            <w:tr w:rsidR="00651D01" w14:paraId="41F115D4" w14:textId="77777777" w:rsidTr="005F38C8">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5F38C8">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5F38C8">
        <w:tc>
          <w:tcPr>
            <w:tcW w:w="8290" w:type="dxa"/>
          </w:tcPr>
          <w:p w14:paraId="369876D3" w14:textId="77777777" w:rsidR="00651D01" w:rsidRPr="009D45F5"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5F38C8">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5F38C8">
                  <w:pPr>
                    <w:ind w:firstLine="480"/>
                    <w:rPr>
                      <w:rFonts w:ascii="BiauKai" w:eastAsia="BiauKai" w:hAnsi="BiauKai" w:cs="BiauKai"/>
                      <w:b/>
                      <w:bCs/>
                      <w:color w:val="FF0000"/>
                    </w:rPr>
                  </w:pPr>
                </w:p>
              </w:tc>
            </w:tr>
            <w:tr w:rsidR="00651D01" w14:paraId="4FC1B33B" w14:textId="77777777" w:rsidTr="005F38C8">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5F38C8">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5F38C8">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5F38C8">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5F38C8">
                  <w:pPr>
                    <w:ind w:firstLine="480"/>
                    <w:rPr>
                      <w:rFonts w:ascii="BiauKai" w:eastAsia="BiauKai" w:hAnsi="BiauKai" w:cs="BiauKai"/>
                      <w:b/>
                      <w:bCs/>
                      <w:color w:val="FF0000"/>
                    </w:rPr>
                  </w:pPr>
                </w:p>
              </w:tc>
            </w:tr>
            <w:tr w:rsidR="00651D01" w14:paraId="1AB1B946" w14:textId="77777777" w:rsidTr="005F38C8">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5F38C8">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5F38C8">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5F38C8">
        <w:tc>
          <w:tcPr>
            <w:tcW w:w="8290" w:type="dxa"/>
          </w:tcPr>
          <w:p w14:paraId="31185C79"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5F38C8">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5F38C8">
                  <w:pPr>
                    <w:ind w:firstLine="480"/>
                    <w:rPr>
                      <w:rFonts w:ascii="BiauKai" w:eastAsia="BiauKai" w:hAnsi="BiauKai" w:cs="BiauKai"/>
                      <w:b/>
                      <w:bCs/>
                      <w:color w:val="FF0000"/>
                    </w:rPr>
                  </w:pPr>
                </w:p>
              </w:tc>
            </w:tr>
            <w:tr w:rsidR="00651D01" w14:paraId="65A8E342" w14:textId="77777777" w:rsidTr="005F38C8">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5F38C8">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5F38C8">
        <w:tc>
          <w:tcPr>
            <w:tcW w:w="8290" w:type="dxa"/>
          </w:tcPr>
          <w:p w14:paraId="325AB62C"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5F38C8">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5F38C8">
                  <w:pPr>
                    <w:ind w:firstLine="480"/>
                    <w:rPr>
                      <w:rFonts w:ascii="BiauKai" w:eastAsia="BiauKai" w:hAnsi="BiauKai" w:cs="BiauKai"/>
                      <w:b/>
                      <w:bCs/>
                      <w:color w:val="FF0000"/>
                    </w:rPr>
                  </w:pPr>
                </w:p>
              </w:tc>
            </w:tr>
            <w:tr w:rsidR="00651D01" w14:paraId="42524946" w14:textId="77777777" w:rsidTr="005F38C8">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5F38C8">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5F38C8">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5F38C8">
        <w:tc>
          <w:tcPr>
            <w:tcW w:w="8290" w:type="dxa"/>
          </w:tcPr>
          <w:p w14:paraId="3D6C22FE"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5F38C8">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5F38C8">
                  <w:pPr>
                    <w:ind w:firstLine="480"/>
                    <w:rPr>
                      <w:rFonts w:ascii="BiauKai" w:eastAsia="BiauKai" w:hAnsi="BiauKai" w:cs="BiauKai"/>
                      <w:b/>
                      <w:bCs/>
                      <w:color w:val="FF0000"/>
                    </w:rPr>
                  </w:pPr>
                </w:p>
              </w:tc>
            </w:tr>
            <w:tr w:rsidR="00651D01" w14:paraId="79894398" w14:textId="77777777" w:rsidTr="005F38C8">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5F38C8">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5F38C8">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5F38C8">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5F38C8">
                  <w:pPr>
                    <w:ind w:firstLine="480"/>
                    <w:rPr>
                      <w:rFonts w:ascii="BiauKai" w:eastAsia="BiauKai" w:hAnsi="BiauKai" w:cs="BiauKai"/>
                      <w:b/>
                      <w:bCs/>
                      <w:color w:val="FF0000"/>
                    </w:rPr>
                  </w:pPr>
                </w:p>
              </w:tc>
            </w:tr>
            <w:tr w:rsidR="00651D01" w14:paraId="0A79F549" w14:textId="77777777" w:rsidTr="005F38C8">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5F38C8">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5F38C8">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5F38C8">
        <w:tc>
          <w:tcPr>
            <w:tcW w:w="8290" w:type="dxa"/>
          </w:tcPr>
          <w:p w14:paraId="4580F1D7"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5F38C8">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5F38C8">
                  <w:pPr>
                    <w:ind w:firstLine="480"/>
                    <w:rPr>
                      <w:rFonts w:ascii="BiauKai" w:eastAsia="BiauKai" w:hAnsi="BiauKai" w:cs="BiauKai"/>
                      <w:b/>
                      <w:bCs/>
                      <w:color w:val="FF0000"/>
                    </w:rPr>
                  </w:pPr>
                </w:p>
              </w:tc>
            </w:tr>
            <w:tr w:rsidR="00651D01" w14:paraId="1B6FABE9" w14:textId="77777777" w:rsidTr="005F38C8">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5F38C8">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5F38C8">
        <w:tc>
          <w:tcPr>
            <w:tcW w:w="8290" w:type="dxa"/>
          </w:tcPr>
          <w:p w14:paraId="7CAEC90B"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5F38C8">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5F38C8">
                  <w:pPr>
                    <w:ind w:firstLine="480"/>
                    <w:rPr>
                      <w:rFonts w:ascii="BiauKai" w:eastAsia="BiauKai" w:hAnsi="BiauKai" w:cs="BiauKai"/>
                      <w:b/>
                      <w:bCs/>
                      <w:color w:val="FF0000"/>
                    </w:rPr>
                  </w:pPr>
                </w:p>
              </w:tc>
            </w:tr>
            <w:tr w:rsidR="00651D01" w14:paraId="7CE1D561" w14:textId="77777777" w:rsidTr="005F38C8">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5F38C8">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5F38C8">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5F38C8">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5F38C8">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5F38C8">
                  <w:pPr>
                    <w:ind w:firstLine="480"/>
                    <w:rPr>
                      <w:rFonts w:ascii="BiauKai" w:eastAsia="BiauKai" w:hAnsi="BiauKai" w:cs="BiauKai"/>
                      <w:b/>
                      <w:bCs/>
                      <w:color w:val="FF0000"/>
                    </w:rPr>
                  </w:pPr>
                </w:p>
              </w:tc>
            </w:tr>
            <w:tr w:rsidR="00651D01" w14:paraId="62CA9E4A" w14:textId="77777777" w:rsidTr="005F38C8">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5F38C8">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5F38C8">
        <w:tc>
          <w:tcPr>
            <w:tcW w:w="8290" w:type="dxa"/>
          </w:tcPr>
          <w:p w14:paraId="33064EE6"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5F38C8">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5F38C8">
                  <w:pPr>
                    <w:ind w:firstLine="480"/>
                    <w:rPr>
                      <w:rFonts w:ascii="BiauKai" w:eastAsia="BiauKai" w:hAnsi="BiauKai" w:cs="BiauKai"/>
                      <w:b/>
                      <w:bCs/>
                      <w:color w:val="FF0000"/>
                    </w:rPr>
                  </w:pPr>
                </w:p>
              </w:tc>
            </w:tr>
            <w:tr w:rsidR="00651D01" w14:paraId="07198E78" w14:textId="77777777" w:rsidTr="005F38C8">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5F38C8">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5F38C8">
        <w:tc>
          <w:tcPr>
            <w:tcW w:w="8290" w:type="dxa"/>
          </w:tcPr>
          <w:p w14:paraId="6EC50CF4"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5F38C8">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5F38C8">
                  <w:pPr>
                    <w:ind w:firstLine="480"/>
                    <w:rPr>
                      <w:rFonts w:ascii="BiauKai" w:eastAsia="BiauKai" w:hAnsi="BiauKai" w:cs="BiauKai"/>
                      <w:b/>
                      <w:bCs/>
                      <w:color w:val="FF0000"/>
                    </w:rPr>
                  </w:pPr>
                </w:p>
              </w:tc>
            </w:tr>
            <w:tr w:rsidR="00651D01" w14:paraId="07C14B16" w14:textId="77777777" w:rsidTr="005F38C8">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5F38C8">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5F38C8">
        <w:tc>
          <w:tcPr>
            <w:tcW w:w="8290" w:type="dxa"/>
          </w:tcPr>
          <w:p w14:paraId="7D16339B"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5F38C8">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5F38C8">
                  <w:pPr>
                    <w:ind w:firstLine="480"/>
                    <w:rPr>
                      <w:rFonts w:ascii="BiauKai" w:eastAsia="BiauKai" w:hAnsi="BiauKai" w:cs="BiauKai"/>
                      <w:b/>
                      <w:bCs/>
                      <w:color w:val="FF0000"/>
                    </w:rPr>
                  </w:pPr>
                </w:p>
              </w:tc>
            </w:tr>
            <w:tr w:rsidR="00651D01" w14:paraId="33CCB525" w14:textId="77777777" w:rsidTr="005F38C8">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5F38C8">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5F38C8">
        <w:tc>
          <w:tcPr>
            <w:tcW w:w="8290" w:type="dxa"/>
          </w:tcPr>
          <w:p w14:paraId="0D62F170" w14:textId="77777777" w:rsidR="00651D01"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5F38C8">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5F38C8">
                  <w:pPr>
                    <w:ind w:firstLine="480"/>
                    <w:rPr>
                      <w:rFonts w:ascii="BiauKai" w:eastAsia="BiauKai" w:hAnsi="BiauKai" w:cs="BiauKai"/>
                      <w:b/>
                      <w:bCs/>
                      <w:color w:val="FF0000"/>
                    </w:rPr>
                  </w:pPr>
                </w:p>
              </w:tc>
            </w:tr>
            <w:tr w:rsidR="00651D01" w14:paraId="2E282073" w14:textId="77777777" w:rsidTr="005F38C8">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5F38C8">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5F38C8">
        <w:tc>
          <w:tcPr>
            <w:tcW w:w="8290" w:type="dxa"/>
          </w:tcPr>
          <w:p w14:paraId="5542F656" w14:textId="77777777" w:rsidR="00651D01" w:rsidRPr="009D45F5"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5F38C8">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5F38C8">
                  <w:pPr>
                    <w:ind w:firstLine="480"/>
                    <w:rPr>
                      <w:rFonts w:ascii="BiauKai" w:eastAsia="BiauKai" w:hAnsi="BiauKai" w:cs="BiauKai"/>
                      <w:b/>
                      <w:bCs/>
                      <w:color w:val="FF0000"/>
                    </w:rPr>
                  </w:pPr>
                </w:p>
              </w:tc>
            </w:tr>
            <w:tr w:rsidR="00651D01" w14:paraId="5793EFC8" w14:textId="77777777" w:rsidTr="005F38C8">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5F38C8">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5F38C8">
        <w:tc>
          <w:tcPr>
            <w:tcW w:w="8290" w:type="dxa"/>
          </w:tcPr>
          <w:p w14:paraId="675006B6" w14:textId="77777777" w:rsidR="00651D01" w:rsidRPr="009D45F5" w:rsidRDefault="00651D01"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5F38C8">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5F38C8">
                  <w:pPr>
                    <w:ind w:firstLine="480"/>
                    <w:rPr>
                      <w:rFonts w:ascii="BiauKai" w:eastAsia="BiauKai" w:hAnsi="BiauKai" w:cs="BiauKai"/>
                      <w:b/>
                      <w:bCs/>
                      <w:color w:val="FF0000"/>
                    </w:rPr>
                  </w:pPr>
                </w:p>
              </w:tc>
            </w:tr>
            <w:tr w:rsidR="00651D01" w14:paraId="36DF067D" w14:textId="77777777" w:rsidTr="005F38C8">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5F38C8">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5F38C8">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5F38C8">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5F38C8">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5F38C8">
                  <w:pPr>
                    <w:ind w:firstLine="480"/>
                    <w:rPr>
                      <w:rFonts w:ascii="BiauKai" w:eastAsia="BiauKai" w:hAnsi="BiauKai" w:cs="BiauKai"/>
                      <w:b/>
                      <w:bCs/>
                      <w:color w:val="FF0000"/>
                    </w:rPr>
                  </w:pPr>
                </w:p>
              </w:tc>
            </w:tr>
            <w:tr w:rsidR="000F4245" w14:paraId="17B874EA" w14:textId="77777777" w:rsidTr="005F38C8">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5F38C8">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5F38C8">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5F38C8">
                  <w:pPr>
                    <w:ind w:firstLine="480"/>
                    <w:rPr>
                      <w:rFonts w:ascii="BiauKai" w:eastAsia="BiauKai" w:hAnsi="BiauKai" w:cs="BiauKai"/>
                      <w:b/>
                      <w:bCs/>
                      <w:color w:val="FF0000"/>
                    </w:rPr>
                  </w:pPr>
                </w:p>
              </w:tc>
            </w:tr>
            <w:tr w:rsidR="000F4245" w14:paraId="02F0DC27" w14:textId="77777777" w:rsidTr="005F38C8">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5F38C8">
        <w:tc>
          <w:tcPr>
            <w:tcW w:w="8290" w:type="dxa"/>
          </w:tcPr>
          <w:p w14:paraId="32041D83" w14:textId="77777777" w:rsidR="000F4245" w:rsidRPr="008C616C" w:rsidRDefault="000F4245" w:rsidP="005F38C8">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5F38C8">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5F38C8">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5F38C8">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5F38C8">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5F38C8">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5F38C8">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5F38C8">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5F38C8">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5F38C8">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5F38C8">
                  <w:pPr>
                    <w:ind w:firstLine="480"/>
                    <w:rPr>
                      <w:rFonts w:ascii="BiauKai" w:eastAsia="BiauKai" w:hAnsi="BiauKai" w:cs="BiauKai"/>
                      <w:b/>
                      <w:bCs/>
                      <w:color w:val="FF0000"/>
                    </w:rPr>
                  </w:pPr>
                </w:p>
              </w:tc>
            </w:tr>
            <w:tr w:rsidR="000F4245" w14:paraId="7CC20B16" w14:textId="77777777" w:rsidTr="005F38C8">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5F38C8">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5F38C8">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5F38C8">
                  <w:pPr>
                    <w:ind w:firstLine="480"/>
                    <w:rPr>
                      <w:rFonts w:ascii="BiauKai" w:eastAsia="BiauKai" w:hAnsi="BiauKai" w:cs="BiauKai"/>
                      <w:b/>
                      <w:bCs/>
                      <w:color w:val="FF0000"/>
                    </w:rPr>
                  </w:pPr>
                </w:p>
              </w:tc>
            </w:tr>
            <w:tr w:rsidR="000F4245" w14:paraId="7CD86EEF" w14:textId="77777777" w:rsidTr="005F38C8">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5F38C8">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5F38C8">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5F38C8">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5F38C8">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5F38C8">
                  <w:pPr>
                    <w:ind w:firstLine="480"/>
                    <w:rPr>
                      <w:rFonts w:ascii="BiauKai" w:eastAsia="BiauKai" w:hAnsi="BiauKai" w:cs="BiauKai"/>
                      <w:b/>
                      <w:bCs/>
                      <w:color w:val="FF0000"/>
                    </w:rPr>
                  </w:pPr>
                </w:p>
              </w:tc>
            </w:tr>
            <w:tr w:rsidR="000F4245" w14:paraId="4027F2B4" w14:textId="77777777" w:rsidTr="005F38C8">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5F38C8">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5F38C8">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5F38C8">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5F38C8">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5F38C8">
                  <w:pPr>
                    <w:ind w:firstLine="480"/>
                    <w:rPr>
                      <w:rFonts w:ascii="BiauKai" w:eastAsia="BiauKai" w:hAnsi="BiauKai" w:cs="BiauKai"/>
                      <w:b/>
                      <w:bCs/>
                      <w:color w:val="FF0000"/>
                    </w:rPr>
                  </w:pPr>
                </w:p>
              </w:tc>
            </w:tr>
            <w:tr w:rsidR="000F4245" w14:paraId="66344285" w14:textId="77777777" w:rsidTr="005F38C8">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5F38C8">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5F38C8">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5F38C8">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5F38C8">
                  <w:pPr>
                    <w:ind w:firstLine="480"/>
                    <w:rPr>
                      <w:rFonts w:ascii="BiauKai" w:eastAsia="BiauKai" w:hAnsi="BiauKai" w:cs="BiauKai"/>
                      <w:b/>
                      <w:bCs/>
                      <w:color w:val="FF0000"/>
                    </w:rPr>
                  </w:pPr>
                </w:p>
              </w:tc>
            </w:tr>
            <w:tr w:rsidR="000F4245" w14:paraId="61A7326B" w14:textId="77777777" w:rsidTr="005F38C8">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5F38C8">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5F38C8">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5F38C8">
                  <w:pPr>
                    <w:ind w:firstLine="480"/>
                    <w:rPr>
                      <w:rFonts w:ascii="BiauKai" w:eastAsia="BiauKai" w:hAnsi="BiauKai" w:cs="BiauKai"/>
                      <w:b/>
                      <w:bCs/>
                      <w:color w:val="FF0000"/>
                    </w:rPr>
                  </w:pPr>
                </w:p>
              </w:tc>
            </w:tr>
            <w:tr w:rsidR="000F4245" w14:paraId="2F9DC510" w14:textId="77777777" w:rsidTr="005F38C8">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5F38C8">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5F38C8">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5F38C8">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5F38C8">
                  <w:pPr>
                    <w:ind w:firstLine="480"/>
                    <w:rPr>
                      <w:rFonts w:ascii="BiauKai" w:eastAsia="BiauKai" w:hAnsi="BiauKai" w:cs="BiauKai"/>
                      <w:b/>
                      <w:bCs/>
                      <w:color w:val="FF0000"/>
                    </w:rPr>
                  </w:pPr>
                </w:p>
              </w:tc>
            </w:tr>
            <w:tr w:rsidR="000F4245" w14:paraId="332385F1" w14:textId="77777777" w:rsidTr="005F38C8">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5F38C8">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5F38C8">
        <w:tc>
          <w:tcPr>
            <w:tcW w:w="8290" w:type="dxa"/>
          </w:tcPr>
          <w:p w14:paraId="04134A7D" w14:textId="77777777" w:rsidR="000F4245" w:rsidRDefault="000F4245"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5F38C8">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5F38C8">
                  <w:pPr>
                    <w:ind w:firstLine="480"/>
                    <w:rPr>
                      <w:rFonts w:ascii="BiauKai" w:eastAsia="BiauKai" w:hAnsi="BiauKai" w:cs="BiauKai"/>
                      <w:b/>
                      <w:bCs/>
                      <w:color w:val="FF0000"/>
                    </w:rPr>
                  </w:pPr>
                </w:p>
              </w:tc>
            </w:tr>
            <w:tr w:rsidR="000F4245" w14:paraId="6146EA54" w14:textId="77777777" w:rsidTr="005F38C8">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5F38C8">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5F38C8">
        <w:tc>
          <w:tcPr>
            <w:tcW w:w="8290" w:type="dxa"/>
          </w:tcPr>
          <w:p w14:paraId="323978CF" w14:textId="77777777" w:rsidR="000F4245" w:rsidRDefault="000F4245"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5F38C8">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5F38C8">
                  <w:pPr>
                    <w:ind w:firstLine="480"/>
                    <w:rPr>
                      <w:rFonts w:ascii="BiauKai" w:eastAsia="BiauKai" w:hAnsi="BiauKai" w:cs="BiauKai"/>
                      <w:b/>
                      <w:bCs/>
                      <w:color w:val="FF0000"/>
                    </w:rPr>
                  </w:pPr>
                </w:p>
              </w:tc>
            </w:tr>
            <w:tr w:rsidR="000F4245" w14:paraId="120770E7" w14:textId="77777777" w:rsidTr="005F38C8">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5F38C8">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5F38C8">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5F38C8">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5F38C8">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5F38C8">
                  <w:pPr>
                    <w:ind w:firstLine="480"/>
                    <w:rPr>
                      <w:rFonts w:ascii="BiauKai" w:eastAsia="BiauKai" w:hAnsi="BiauKai" w:cs="BiauKai"/>
                      <w:b/>
                      <w:bCs/>
                      <w:color w:val="FF0000"/>
                    </w:rPr>
                  </w:pPr>
                </w:p>
              </w:tc>
            </w:tr>
            <w:tr w:rsidR="000F4245" w14:paraId="5B7A5A81" w14:textId="77777777" w:rsidTr="005F38C8">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5F38C8">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5F38C8">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5F38C8">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5F38C8">
                  <w:pPr>
                    <w:ind w:firstLine="480"/>
                    <w:rPr>
                      <w:rFonts w:ascii="BiauKai" w:eastAsia="BiauKai" w:hAnsi="BiauKai" w:cs="BiauKai"/>
                      <w:b/>
                      <w:bCs/>
                      <w:color w:val="FF0000"/>
                    </w:rPr>
                  </w:pPr>
                </w:p>
              </w:tc>
            </w:tr>
            <w:tr w:rsidR="000B5AE3" w14:paraId="04A42263" w14:textId="77777777" w:rsidTr="005F38C8">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5F38C8">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5F38C8">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5F38C8">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5F38C8">
                  <w:pPr>
                    <w:ind w:firstLine="480"/>
                    <w:rPr>
                      <w:rFonts w:ascii="BiauKai" w:eastAsia="BiauKai" w:hAnsi="BiauKai" w:cs="BiauKai"/>
                      <w:b/>
                      <w:bCs/>
                      <w:color w:val="FF0000"/>
                    </w:rPr>
                  </w:pPr>
                </w:p>
              </w:tc>
            </w:tr>
            <w:tr w:rsidR="000B5AE3" w14:paraId="78E569EE" w14:textId="77777777" w:rsidTr="005F38C8">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5F38C8">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5F38C8">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5F38C8">
        <w:tc>
          <w:tcPr>
            <w:tcW w:w="8290" w:type="dxa"/>
          </w:tcPr>
          <w:p w14:paraId="69CB2032" w14:textId="77777777" w:rsidR="000B5AE3" w:rsidRDefault="000B5AE3"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5F38C8">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5F38C8">
                  <w:pPr>
                    <w:ind w:firstLine="480"/>
                    <w:rPr>
                      <w:rFonts w:ascii="BiauKai" w:eastAsia="BiauKai" w:hAnsi="BiauKai" w:cs="BiauKai"/>
                      <w:b/>
                      <w:bCs/>
                      <w:color w:val="FF0000"/>
                    </w:rPr>
                  </w:pPr>
                </w:p>
              </w:tc>
            </w:tr>
            <w:tr w:rsidR="000B5AE3" w14:paraId="0DC48EA1" w14:textId="77777777" w:rsidTr="005F38C8">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5F38C8">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5F38C8">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5F38C8">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5F38C8">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5F38C8">
                  <w:pPr>
                    <w:ind w:firstLine="480"/>
                    <w:rPr>
                      <w:rFonts w:ascii="BiauKai" w:eastAsia="BiauKai" w:hAnsi="BiauKai" w:cs="BiauKai"/>
                      <w:b/>
                      <w:bCs/>
                      <w:color w:val="FF0000"/>
                    </w:rPr>
                  </w:pPr>
                </w:p>
              </w:tc>
            </w:tr>
            <w:tr w:rsidR="000B5AE3" w14:paraId="6BB6599A" w14:textId="77777777" w:rsidTr="005F38C8">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5F38C8">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5F38C8">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5F38C8">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5F38C8">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5F38C8">
                  <w:pPr>
                    <w:ind w:firstLine="480"/>
                    <w:rPr>
                      <w:rFonts w:ascii="BiauKai" w:eastAsia="BiauKai" w:hAnsi="BiauKai" w:cs="BiauKai"/>
                      <w:b/>
                      <w:bCs/>
                      <w:color w:val="FF0000"/>
                    </w:rPr>
                  </w:pPr>
                </w:p>
              </w:tc>
            </w:tr>
            <w:tr w:rsidR="000B5AE3" w14:paraId="0695C83B" w14:textId="77777777" w:rsidTr="005F38C8">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5F38C8">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5F38C8">
        <w:tc>
          <w:tcPr>
            <w:tcW w:w="8290" w:type="dxa"/>
          </w:tcPr>
          <w:p w14:paraId="332E0096" w14:textId="77777777" w:rsidR="000B5AE3" w:rsidRDefault="000B5AE3"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5F38C8">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5F38C8">
                  <w:pPr>
                    <w:ind w:firstLine="480"/>
                    <w:rPr>
                      <w:rFonts w:ascii="BiauKai" w:eastAsia="BiauKai" w:hAnsi="BiauKai" w:cs="BiauKai"/>
                      <w:b/>
                      <w:bCs/>
                      <w:color w:val="FF0000"/>
                    </w:rPr>
                  </w:pPr>
                </w:p>
              </w:tc>
            </w:tr>
            <w:tr w:rsidR="000B5AE3" w14:paraId="6DC57150" w14:textId="77777777" w:rsidTr="005F38C8">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5F38C8">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5F38C8">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5F38C8">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5F38C8">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5F38C8">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5F38C8">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5F38C8">
                  <w:pPr>
                    <w:ind w:firstLine="480"/>
                    <w:rPr>
                      <w:rFonts w:ascii="BiauKai" w:eastAsia="BiauKai" w:hAnsi="BiauKai" w:cs="BiauKai"/>
                      <w:b/>
                      <w:bCs/>
                      <w:color w:val="FF0000"/>
                    </w:rPr>
                  </w:pPr>
                </w:p>
              </w:tc>
            </w:tr>
            <w:tr w:rsidR="000B5AE3" w14:paraId="56282B65" w14:textId="77777777" w:rsidTr="005F38C8">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5F38C8">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5F38C8">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5F38C8">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5F38C8">
                  <w:pPr>
                    <w:ind w:firstLine="480"/>
                    <w:rPr>
                      <w:rFonts w:ascii="BiauKai" w:eastAsia="BiauKai" w:hAnsi="BiauKai" w:cs="BiauKai"/>
                      <w:b/>
                      <w:bCs/>
                      <w:color w:val="FF0000"/>
                    </w:rPr>
                  </w:pPr>
                </w:p>
              </w:tc>
            </w:tr>
            <w:tr w:rsidR="000B5AE3" w14:paraId="50D6C14C" w14:textId="77777777" w:rsidTr="005F38C8">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5F38C8">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5F38C8">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5F38C8">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5F38C8">
                  <w:pPr>
                    <w:ind w:firstLine="480"/>
                    <w:rPr>
                      <w:rFonts w:ascii="BiauKai" w:eastAsia="BiauKai" w:hAnsi="BiauKai" w:cs="BiauKai"/>
                      <w:b/>
                      <w:bCs/>
                      <w:color w:val="FF0000"/>
                    </w:rPr>
                  </w:pPr>
                </w:p>
              </w:tc>
            </w:tr>
            <w:tr w:rsidR="000B5AE3" w14:paraId="320E338D" w14:textId="77777777" w:rsidTr="005F38C8">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5F38C8">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5F38C8">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5F38C8">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5F38C8">
                  <w:pPr>
                    <w:ind w:firstLine="480"/>
                    <w:rPr>
                      <w:rFonts w:ascii="BiauKai" w:eastAsia="BiauKai" w:hAnsi="BiauKai" w:cs="BiauKai"/>
                      <w:b/>
                      <w:bCs/>
                      <w:color w:val="FF0000"/>
                    </w:rPr>
                  </w:pPr>
                </w:p>
              </w:tc>
            </w:tr>
            <w:tr w:rsidR="000B5AE3" w14:paraId="5758F65D" w14:textId="77777777" w:rsidTr="005F38C8">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5F38C8">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5F38C8">
        <w:tc>
          <w:tcPr>
            <w:tcW w:w="8290" w:type="dxa"/>
          </w:tcPr>
          <w:p w14:paraId="59E2AED6" w14:textId="77777777" w:rsidR="000B5AE3" w:rsidRPr="009D45F5" w:rsidRDefault="000B5AE3"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5F38C8">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5F38C8">
                  <w:pPr>
                    <w:ind w:firstLine="480"/>
                    <w:rPr>
                      <w:rFonts w:ascii="BiauKai" w:eastAsia="BiauKai" w:hAnsi="BiauKai" w:cs="BiauKai"/>
                      <w:b/>
                      <w:bCs/>
                      <w:color w:val="FF0000"/>
                    </w:rPr>
                  </w:pPr>
                </w:p>
              </w:tc>
            </w:tr>
            <w:tr w:rsidR="000B5AE3" w14:paraId="373C8F79" w14:textId="77777777" w:rsidTr="005F38C8">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5F38C8">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5F38C8">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5F38C8">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5F38C8">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5F38C8">
                  <w:pPr>
                    <w:ind w:firstLine="480"/>
                    <w:rPr>
                      <w:rFonts w:ascii="BiauKai" w:eastAsia="BiauKai" w:hAnsi="BiauKai" w:cs="BiauKai"/>
                      <w:b/>
                      <w:bCs/>
                      <w:color w:val="FF0000"/>
                    </w:rPr>
                  </w:pPr>
                </w:p>
              </w:tc>
            </w:tr>
            <w:tr w:rsidR="00561A6F" w14:paraId="48461343" w14:textId="77777777" w:rsidTr="005F38C8">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5F38C8">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5F38C8">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5F38C8">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5F38C8">
                  <w:pPr>
                    <w:ind w:firstLine="480"/>
                    <w:rPr>
                      <w:rFonts w:ascii="BiauKai" w:eastAsia="BiauKai" w:hAnsi="BiauKai" w:cs="BiauKai"/>
                      <w:b/>
                      <w:bCs/>
                      <w:color w:val="FF0000"/>
                    </w:rPr>
                  </w:pPr>
                </w:p>
              </w:tc>
            </w:tr>
            <w:tr w:rsidR="00561A6F" w14:paraId="170C12E2" w14:textId="77777777" w:rsidTr="005F38C8">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5F38C8">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5F38C8">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5F38C8">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5F38C8">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5F38C8">
                  <w:pPr>
                    <w:ind w:firstLine="480"/>
                    <w:rPr>
                      <w:rFonts w:ascii="BiauKai" w:eastAsia="BiauKai" w:hAnsi="BiauKai" w:cs="BiauKai"/>
                      <w:b/>
                      <w:bCs/>
                      <w:color w:val="FF0000"/>
                    </w:rPr>
                  </w:pPr>
                </w:p>
              </w:tc>
            </w:tr>
            <w:tr w:rsidR="00561A6F" w14:paraId="738481C4" w14:textId="77777777" w:rsidTr="005F38C8">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5F38C8">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5F38C8">
        <w:tc>
          <w:tcPr>
            <w:tcW w:w="8290" w:type="dxa"/>
          </w:tcPr>
          <w:p w14:paraId="4B3561DC" w14:textId="77777777" w:rsidR="00561A6F" w:rsidRPr="009B243A" w:rsidRDefault="00561A6F"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5F38C8">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5F38C8">
                  <w:pPr>
                    <w:ind w:firstLine="480"/>
                    <w:rPr>
                      <w:rFonts w:ascii="BiauKai" w:eastAsia="BiauKai" w:hAnsi="BiauKai" w:cs="BiauKai"/>
                      <w:b/>
                      <w:bCs/>
                      <w:color w:val="FF0000"/>
                    </w:rPr>
                  </w:pPr>
                </w:p>
              </w:tc>
            </w:tr>
            <w:tr w:rsidR="00561A6F" w14:paraId="72BDC611" w14:textId="77777777" w:rsidTr="005F38C8">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5F38C8">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5F38C8">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5F38C8">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5F38C8">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5F38C8">
                  <w:pPr>
                    <w:ind w:firstLine="480"/>
                    <w:rPr>
                      <w:rFonts w:ascii="BiauKai" w:eastAsia="BiauKai" w:hAnsi="BiauKai" w:cs="BiauKai"/>
                      <w:b/>
                      <w:bCs/>
                      <w:color w:val="FF0000"/>
                    </w:rPr>
                  </w:pPr>
                </w:p>
              </w:tc>
            </w:tr>
            <w:tr w:rsidR="00561A6F" w14:paraId="335ACE8E" w14:textId="77777777" w:rsidTr="005F38C8">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5F38C8">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5F38C8">
        <w:tc>
          <w:tcPr>
            <w:tcW w:w="8290" w:type="dxa"/>
          </w:tcPr>
          <w:p w14:paraId="61FAD372" w14:textId="77777777" w:rsidR="00561A6F" w:rsidRPr="00923E57" w:rsidRDefault="00561A6F"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5F38C8">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5F38C8">
                  <w:pPr>
                    <w:ind w:firstLine="480"/>
                    <w:rPr>
                      <w:rFonts w:ascii="BiauKai" w:eastAsia="BiauKai" w:hAnsi="BiauKai" w:cs="BiauKai"/>
                      <w:b/>
                      <w:bCs/>
                      <w:color w:val="FF0000"/>
                    </w:rPr>
                  </w:pPr>
                </w:p>
              </w:tc>
            </w:tr>
            <w:tr w:rsidR="00561A6F" w14:paraId="3FAE7B80" w14:textId="77777777" w:rsidTr="005F38C8">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5F38C8">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5F38C8">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5F38C8">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5F38C8">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5F38C8">
                  <w:pPr>
                    <w:ind w:firstLine="480"/>
                    <w:rPr>
                      <w:rFonts w:ascii="BiauKai" w:eastAsia="BiauKai" w:hAnsi="BiauKai" w:cs="BiauKai"/>
                      <w:b/>
                      <w:bCs/>
                      <w:color w:val="FF0000"/>
                    </w:rPr>
                  </w:pPr>
                </w:p>
              </w:tc>
            </w:tr>
            <w:tr w:rsidR="00561A6F" w14:paraId="194A0A8F" w14:textId="77777777" w:rsidTr="005F38C8">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5F38C8">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5F38C8">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5F38C8">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5F38C8">
                  <w:pPr>
                    <w:ind w:firstLine="480"/>
                    <w:rPr>
                      <w:rFonts w:ascii="BiauKai" w:eastAsia="BiauKai" w:hAnsi="BiauKai" w:cs="BiauKai"/>
                      <w:b/>
                      <w:bCs/>
                      <w:color w:val="FF0000"/>
                    </w:rPr>
                  </w:pPr>
                </w:p>
              </w:tc>
            </w:tr>
            <w:tr w:rsidR="00561A6F" w14:paraId="04BBEC35" w14:textId="77777777" w:rsidTr="005F38C8">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5F38C8">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5F38C8">
        <w:tc>
          <w:tcPr>
            <w:tcW w:w="8290" w:type="dxa"/>
          </w:tcPr>
          <w:p w14:paraId="4D2D1A2F" w14:textId="77777777" w:rsidR="00561A6F" w:rsidRPr="00D4455C" w:rsidRDefault="00561A6F" w:rsidP="005F38C8">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5F38C8">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5F38C8">
                  <w:pPr>
                    <w:ind w:firstLine="480"/>
                    <w:rPr>
                      <w:rFonts w:ascii="BiauKai" w:eastAsia="BiauKai" w:hAnsi="BiauKai" w:cs="BiauKai"/>
                      <w:b/>
                      <w:bCs/>
                      <w:color w:val="FF0000"/>
                    </w:rPr>
                  </w:pPr>
                </w:p>
              </w:tc>
            </w:tr>
            <w:tr w:rsidR="00561A6F" w14:paraId="2647361F" w14:textId="77777777" w:rsidTr="005F38C8">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5F38C8">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5F38C8">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41"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141"/>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5F38C8">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5F38C8">
        <w:tc>
          <w:tcPr>
            <w:tcW w:w="8290" w:type="dxa"/>
          </w:tcPr>
          <w:p w14:paraId="1D2C2714" w14:textId="77777777" w:rsidR="00C562F4" w:rsidRDefault="00C562F4" w:rsidP="005F38C8">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5F38C8">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5F38C8">
        <w:tc>
          <w:tcPr>
            <w:tcW w:w="8290" w:type="dxa"/>
          </w:tcPr>
          <w:p w14:paraId="6C402124" w14:textId="77777777" w:rsidR="00C562F4" w:rsidRPr="00AA663F" w:rsidRDefault="00C562F4" w:rsidP="005F38C8">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5F38C8">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5F38C8">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5F38C8">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5F38C8">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5F38C8">
        <w:tc>
          <w:tcPr>
            <w:tcW w:w="8290" w:type="dxa"/>
          </w:tcPr>
          <w:p w14:paraId="76C316EB"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5F38C8">
            <w:pPr>
              <w:snapToGrid w:val="0"/>
              <w:ind w:firstLine="480"/>
              <w:rPr>
                <w:rFonts w:ascii="楷體-簡" w:eastAsia="楷體-簡" w:hAnsi="楷體-簡"/>
              </w:rPr>
            </w:pPr>
          </w:p>
          <w:p w14:paraId="1BD70F15"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5F38C8">
            <w:pPr>
              <w:snapToGrid w:val="0"/>
              <w:ind w:firstLine="480"/>
              <w:rPr>
                <w:rFonts w:ascii="楷體-簡" w:eastAsia="楷體-簡" w:hAnsi="楷體-簡"/>
              </w:rPr>
            </w:pPr>
          </w:p>
          <w:p w14:paraId="0FFBBC38"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5F38C8">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5F38C8">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5F38C8">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42"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142"/>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5F38C8">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5F38C8">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5F38C8">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5F38C8">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5F38C8">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5F38C8">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5F38C8">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5F38C8">
                  <w:pPr>
                    <w:ind w:firstLine="480"/>
                    <w:rPr>
                      <w:rFonts w:ascii="BiauKai" w:eastAsia="BiauKai" w:hAnsi="BiauKai" w:cs="BiauKai"/>
                      <w:b/>
                      <w:bCs/>
                      <w:color w:val="FF0000"/>
                    </w:rPr>
                  </w:pPr>
                </w:p>
              </w:tc>
            </w:tr>
            <w:tr w:rsidR="00CB3D4A" w14:paraId="15192372" w14:textId="77777777" w:rsidTr="005F38C8">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5F38C8">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5F38C8">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5F38C8">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5F38C8">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5F38C8">
                  <w:pPr>
                    <w:ind w:firstLine="480"/>
                    <w:rPr>
                      <w:rFonts w:ascii="BiauKai" w:eastAsia="BiauKai" w:hAnsi="BiauKai" w:cs="BiauKai"/>
                      <w:b/>
                      <w:bCs/>
                      <w:color w:val="FF0000"/>
                    </w:rPr>
                  </w:pPr>
                </w:p>
              </w:tc>
            </w:tr>
            <w:tr w:rsidR="00CB3D4A" w14:paraId="519502CE" w14:textId="77777777" w:rsidTr="005F38C8">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5F38C8">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5F38C8">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5F38C8">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5F38C8">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5F38C8">
                  <w:pPr>
                    <w:ind w:firstLine="480"/>
                    <w:rPr>
                      <w:rFonts w:ascii="BiauKai" w:eastAsia="BiauKai" w:hAnsi="BiauKai" w:cs="BiauKai"/>
                      <w:b/>
                      <w:bCs/>
                      <w:color w:val="FF0000"/>
                    </w:rPr>
                  </w:pPr>
                </w:p>
              </w:tc>
            </w:tr>
            <w:tr w:rsidR="00CB3D4A" w14:paraId="0248237C" w14:textId="77777777" w:rsidTr="005F38C8">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5F38C8">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5F38C8">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5F38C8">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5F38C8">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5F38C8">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5F38C8">
                  <w:pPr>
                    <w:ind w:firstLine="480"/>
                    <w:rPr>
                      <w:rFonts w:ascii="BiauKai" w:eastAsia="BiauKai" w:hAnsi="BiauKai" w:cs="BiauKai"/>
                      <w:b/>
                      <w:bCs/>
                      <w:color w:val="FF0000"/>
                    </w:rPr>
                  </w:pPr>
                </w:p>
              </w:tc>
            </w:tr>
            <w:tr w:rsidR="00CB3D4A" w14:paraId="7E04021E" w14:textId="77777777" w:rsidTr="005F38C8">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5F38C8">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5F38C8">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5F38C8">
        <w:tc>
          <w:tcPr>
            <w:tcW w:w="8290" w:type="dxa"/>
          </w:tcPr>
          <w:p w14:paraId="7A853F8A" w14:textId="77777777" w:rsidR="00277BC6" w:rsidRPr="00DB3AE8" w:rsidRDefault="00277BC6" w:rsidP="005F38C8">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5F38C8">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5F38C8">
                  <w:pPr>
                    <w:ind w:firstLine="480"/>
                    <w:rPr>
                      <w:rFonts w:ascii="BiauKai" w:eastAsia="BiauKai" w:hAnsi="BiauKai" w:cs="BiauKai"/>
                      <w:b/>
                      <w:bCs/>
                      <w:color w:val="FF0000"/>
                    </w:rPr>
                  </w:pPr>
                </w:p>
              </w:tc>
            </w:tr>
            <w:tr w:rsidR="00277BC6" w14:paraId="16116996" w14:textId="77777777" w:rsidTr="005F38C8">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5F38C8">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5F38C8">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5F38C8">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5F38C8">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5F38C8">
                  <w:pPr>
                    <w:ind w:firstLine="480"/>
                    <w:rPr>
                      <w:rFonts w:ascii="BiauKai" w:eastAsia="BiauKai" w:hAnsi="BiauKai" w:cs="BiauKai"/>
                      <w:b/>
                      <w:bCs/>
                      <w:color w:val="FF0000"/>
                    </w:rPr>
                  </w:pPr>
                </w:p>
              </w:tc>
            </w:tr>
            <w:tr w:rsidR="00277BC6" w14:paraId="19CEF4B7" w14:textId="77777777" w:rsidTr="005F38C8">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5F38C8">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5F38C8">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5F38C8">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5F38C8">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5F38C8">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5F38C8">
                  <w:pPr>
                    <w:ind w:firstLine="480"/>
                    <w:rPr>
                      <w:rFonts w:ascii="BiauKai" w:eastAsia="BiauKai" w:hAnsi="BiauKai" w:cs="BiauKai"/>
                      <w:b/>
                      <w:bCs/>
                      <w:color w:val="FF0000"/>
                    </w:rPr>
                  </w:pPr>
                </w:p>
              </w:tc>
            </w:tr>
            <w:tr w:rsidR="00277BC6" w14:paraId="7C15026A" w14:textId="77777777" w:rsidTr="005F38C8">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5F38C8">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5F38C8">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5F38C8">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5F38C8">
            <w:pPr>
              <w:ind w:firstLine="480"/>
              <w:rPr>
                <w:rFonts w:ascii="BiauKai" w:eastAsia="BiauKai" w:hAnsi="BiauKai" w:cs="BiauKai"/>
                <w:b/>
                <w:bCs/>
                <w:color w:val="FF0000"/>
              </w:rPr>
            </w:pPr>
          </w:p>
        </w:tc>
      </w:tr>
      <w:tr w:rsidR="00277BC6" w14:paraId="4ADBD142" w14:textId="77777777" w:rsidTr="005F38C8">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0"/>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5F38C8">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5F38C8">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5F38C8">
                  <w:pPr>
                    <w:ind w:firstLine="480"/>
                    <w:rPr>
                      <w:rFonts w:ascii="BiauKai" w:eastAsia="BiauKai" w:hAnsi="BiauKai" w:cs="BiauKai"/>
                      <w:b/>
                      <w:bCs/>
                      <w:color w:val="FF0000"/>
                    </w:rPr>
                  </w:pPr>
                </w:p>
              </w:tc>
            </w:tr>
            <w:tr w:rsidR="00277BC6" w14:paraId="78B35F50" w14:textId="77777777" w:rsidTr="005F38C8">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5F38C8">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5F38C8">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5F38C8">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5F38C8">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5F38C8">
                  <w:pPr>
                    <w:ind w:firstLine="480"/>
                    <w:rPr>
                      <w:rFonts w:ascii="BiauKai" w:eastAsia="BiauKai" w:hAnsi="BiauKai" w:cs="BiauKai"/>
                      <w:b/>
                      <w:bCs/>
                      <w:color w:val="FF0000"/>
                    </w:rPr>
                  </w:pPr>
                </w:p>
              </w:tc>
            </w:tr>
            <w:tr w:rsidR="00052A18" w14:paraId="30C876F7" w14:textId="77777777" w:rsidTr="005F38C8">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5F38C8">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5F38C8">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43" w:name="_Toc107083481"/>
      <w:r>
        <w:rPr>
          <w:rFonts w:hint="eastAsia"/>
        </w:rPr>
        <w:lastRenderedPageBreak/>
        <w:t>附錄四</w:t>
      </w:r>
      <w:r>
        <w:rPr>
          <w:rFonts w:hint="eastAsia"/>
        </w:rPr>
        <w:t xml:space="preserve"> </w:t>
      </w:r>
      <w:r>
        <w:rPr>
          <w:rFonts w:hint="eastAsia"/>
        </w:rPr>
        <w:t>人工智慧概念前測</w:t>
      </w:r>
      <w:bookmarkEnd w:id="143"/>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5F38C8">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5F38C8">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5F38C8">
            <w:pPr>
              <w:ind w:firstLine="480"/>
              <w:rPr>
                <w:rFonts w:ascii="BiauKai" w:eastAsia="BiauKai" w:hAnsi="BiauKai" w:cs="BiauKai"/>
                <w:b/>
                <w:bCs/>
                <w:color w:val="FF0000"/>
              </w:rPr>
            </w:pPr>
          </w:p>
        </w:tc>
      </w:tr>
      <w:tr w:rsidR="00E94B98" w14:paraId="40FCC93E" w14:textId="77777777" w:rsidTr="005F38C8">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5F38C8">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5F38C8">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5F38C8">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5F38C8">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5F38C8">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5F38C8">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5F38C8">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5F38C8">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5F38C8">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5F38C8">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5F38C8">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5F38C8">
            <w:pPr>
              <w:ind w:firstLine="480"/>
              <w:rPr>
                <w:rFonts w:ascii="BiauKai" w:eastAsia="BiauKai" w:hAnsi="BiauKai" w:cs="BiauKai"/>
                <w:b/>
                <w:bCs/>
                <w:color w:val="FF0000"/>
              </w:rPr>
            </w:pPr>
          </w:p>
        </w:tc>
      </w:tr>
      <w:tr w:rsidR="00E94B98" w14:paraId="0945F477" w14:textId="77777777" w:rsidTr="005F38C8">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5F38C8">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5F38C8">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5F38C8">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5F38C8">
            <w:pPr>
              <w:ind w:firstLine="480"/>
              <w:rPr>
                <w:rFonts w:ascii="BiauKai" w:eastAsia="BiauKai" w:hAnsi="BiauKai" w:cs="BiauKai"/>
                <w:b/>
                <w:bCs/>
                <w:color w:val="FF0000"/>
              </w:rPr>
            </w:pPr>
          </w:p>
        </w:tc>
      </w:tr>
      <w:tr w:rsidR="00E94B98" w14:paraId="6D6D7CA6" w14:textId="77777777" w:rsidTr="005F38C8">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5F38C8">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5F38C8">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5F38C8">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5F38C8">
            <w:pPr>
              <w:ind w:firstLine="480"/>
              <w:rPr>
                <w:rFonts w:ascii="BiauKai" w:eastAsia="BiauKai" w:hAnsi="BiauKai" w:cs="BiauKai"/>
                <w:b/>
                <w:bCs/>
                <w:color w:val="FF0000"/>
              </w:rPr>
            </w:pPr>
          </w:p>
        </w:tc>
      </w:tr>
      <w:tr w:rsidR="00E94B98" w14:paraId="61551B3E" w14:textId="77777777" w:rsidTr="005F38C8">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5F38C8">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5F38C8">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5F38C8">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5F38C8">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5F38C8">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5F38C8">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5F38C8">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5F38C8">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5F38C8">
            <w:pPr>
              <w:ind w:firstLine="480"/>
              <w:rPr>
                <w:rFonts w:ascii="BiauKai" w:eastAsia="BiauKai" w:hAnsi="BiauKai" w:cs="BiauKai"/>
                <w:b/>
                <w:bCs/>
                <w:color w:val="FF0000"/>
              </w:rPr>
            </w:pPr>
          </w:p>
        </w:tc>
      </w:tr>
      <w:tr w:rsidR="00E94B98" w14:paraId="70CB73E2" w14:textId="77777777" w:rsidTr="005F38C8">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5F38C8">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5F38C8">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5F38C8">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44" w:name="_Toc107083482"/>
      <w:r>
        <w:rPr>
          <w:rFonts w:hint="eastAsia"/>
        </w:rPr>
        <w:lastRenderedPageBreak/>
        <w:t>附錄五</w:t>
      </w:r>
      <w:r>
        <w:rPr>
          <w:rFonts w:hint="eastAsia"/>
        </w:rPr>
        <w:t xml:space="preserve"> </w:t>
      </w:r>
      <w:r>
        <w:rPr>
          <w:rFonts w:hint="eastAsia"/>
        </w:rPr>
        <w:t>人工智慧概念後測</w:t>
      </w:r>
      <w:bookmarkEnd w:id="144"/>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5F38C8">
        <w:tc>
          <w:tcPr>
            <w:tcW w:w="9019" w:type="dxa"/>
          </w:tcPr>
          <w:p w14:paraId="786D1B7B" w14:textId="77777777" w:rsidR="00954B45" w:rsidRPr="00D8410F" w:rsidRDefault="00954B45" w:rsidP="005F38C8">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5F38C8">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5F38C8">
                  <w:pPr>
                    <w:ind w:firstLine="480"/>
                    <w:rPr>
                      <w:rFonts w:ascii="BiauKai" w:eastAsia="BiauKai" w:hAnsi="BiauKai" w:cs="BiauKai"/>
                      <w:b/>
                      <w:bCs/>
                      <w:color w:val="FF0000"/>
                    </w:rPr>
                  </w:pPr>
                </w:p>
              </w:tc>
            </w:tr>
            <w:tr w:rsidR="00954B45" w14:paraId="7055CF21" w14:textId="77777777" w:rsidTr="005F38C8">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5F38C8">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5F38C8">
        <w:tc>
          <w:tcPr>
            <w:tcW w:w="9019" w:type="dxa"/>
          </w:tcPr>
          <w:p w14:paraId="07855627" w14:textId="77777777" w:rsidR="00954B45" w:rsidRDefault="00954B45" w:rsidP="005F38C8">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5F38C8">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5F38C8">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5F38C8">
                  <w:pPr>
                    <w:ind w:firstLine="480"/>
                    <w:rPr>
                      <w:rFonts w:ascii="BiauKai" w:eastAsia="BiauKai" w:hAnsi="BiauKai" w:cs="BiauKai"/>
                      <w:b/>
                      <w:bCs/>
                      <w:color w:val="FF0000"/>
                    </w:rPr>
                  </w:pPr>
                </w:p>
              </w:tc>
            </w:tr>
            <w:tr w:rsidR="00954B45" w14:paraId="29CE99A7" w14:textId="77777777" w:rsidTr="005F38C8">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5F38C8">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5F38C8">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5F38C8">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5F38C8">
                  <w:pPr>
                    <w:ind w:firstLine="480"/>
                    <w:rPr>
                      <w:rFonts w:ascii="BiauKai" w:eastAsia="BiauKai" w:hAnsi="BiauKai" w:cs="BiauKai"/>
                      <w:b/>
                      <w:bCs/>
                      <w:color w:val="FF0000"/>
                    </w:rPr>
                  </w:pPr>
                </w:p>
              </w:tc>
            </w:tr>
            <w:tr w:rsidR="00954B45" w14:paraId="028287F7" w14:textId="77777777" w:rsidTr="005F38C8">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5F38C8">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5F38C8">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5F38C8">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5F38C8">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5F38C8">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5F38C8">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5F38C8">
                  <w:pPr>
                    <w:ind w:firstLine="480"/>
                    <w:rPr>
                      <w:rFonts w:ascii="BiauKai" w:eastAsia="BiauKai" w:hAnsi="BiauKai" w:cs="BiauKai"/>
                      <w:b/>
                      <w:bCs/>
                      <w:color w:val="FF0000"/>
                    </w:rPr>
                  </w:pPr>
                </w:p>
              </w:tc>
            </w:tr>
            <w:tr w:rsidR="00954B45" w14:paraId="0B91954D" w14:textId="77777777" w:rsidTr="005F38C8">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5F38C8">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5F38C8">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5F38C8">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5F38C8">
        <w:tc>
          <w:tcPr>
            <w:tcW w:w="9019" w:type="dxa"/>
          </w:tcPr>
          <w:p w14:paraId="5A8AE066" w14:textId="77777777" w:rsidR="00954B45" w:rsidRDefault="00954B45" w:rsidP="005F38C8">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5F38C8">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5F38C8">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5F38C8">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5F38C8">
                  <w:pPr>
                    <w:ind w:firstLine="480"/>
                    <w:rPr>
                      <w:rFonts w:ascii="BiauKai" w:eastAsia="BiauKai" w:hAnsi="BiauKai" w:cs="BiauKai"/>
                      <w:b/>
                      <w:bCs/>
                      <w:color w:val="FF0000"/>
                    </w:rPr>
                  </w:pPr>
                </w:p>
              </w:tc>
            </w:tr>
            <w:tr w:rsidR="00954B45" w14:paraId="2E604A2B" w14:textId="77777777" w:rsidTr="005F38C8">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5F38C8">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5F38C8">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5F38C8">
        <w:tc>
          <w:tcPr>
            <w:tcW w:w="1512" w:type="dxa"/>
          </w:tcPr>
          <w:p w14:paraId="08A26F97" w14:textId="77777777" w:rsidR="00954B45" w:rsidRPr="009F798F" w:rsidRDefault="00954B45" w:rsidP="005F38C8">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5F38C8">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5F38C8">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5F38C8">
        <w:tc>
          <w:tcPr>
            <w:tcW w:w="1512" w:type="dxa"/>
          </w:tcPr>
          <w:p w14:paraId="64D3E35B"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5F38C8">
        <w:tc>
          <w:tcPr>
            <w:tcW w:w="1512" w:type="dxa"/>
          </w:tcPr>
          <w:p w14:paraId="7E9FD2C7"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5F38C8">
        <w:tc>
          <w:tcPr>
            <w:tcW w:w="1512" w:type="dxa"/>
          </w:tcPr>
          <w:p w14:paraId="2D7E75A2"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5F38C8">
        <w:tc>
          <w:tcPr>
            <w:tcW w:w="1512" w:type="dxa"/>
          </w:tcPr>
          <w:p w14:paraId="46476D96"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5F38C8">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5F38C8">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5F38C8">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5F38C8">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5F38C8">
                  <w:pPr>
                    <w:ind w:firstLine="480"/>
                    <w:rPr>
                      <w:rFonts w:ascii="BiauKai" w:eastAsia="BiauKai" w:hAnsi="BiauKai" w:cs="BiauKai"/>
                      <w:b/>
                      <w:bCs/>
                      <w:color w:val="FF0000"/>
                    </w:rPr>
                  </w:pPr>
                </w:p>
              </w:tc>
            </w:tr>
            <w:tr w:rsidR="00954B45" w14:paraId="204F89C5" w14:textId="77777777" w:rsidTr="005F38C8">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5F38C8">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5F38C8">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5F38C8">
            <w:pPr>
              <w:ind w:firstLine="480"/>
              <w:rPr>
                <w:rFonts w:ascii="BiauKai" w:eastAsia="BiauKai" w:hAnsi="BiauKai" w:cs="BiauKai"/>
                <w:color w:val="FF0000"/>
              </w:rPr>
            </w:pPr>
          </w:p>
          <w:p w14:paraId="18D61D04" w14:textId="77777777" w:rsidR="00954B45" w:rsidRDefault="00954B45" w:rsidP="005F38C8">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45" w:name="_Toc107083483"/>
      <w:r>
        <w:rPr>
          <w:rFonts w:hint="eastAsia"/>
        </w:rPr>
        <w:lastRenderedPageBreak/>
        <w:t>附錄六</w:t>
      </w:r>
      <w:r>
        <w:rPr>
          <w:rFonts w:hint="eastAsia"/>
        </w:rPr>
        <w:t xml:space="preserve"> </w:t>
      </w:r>
      <w:r>
        <w:rPr>
          <w:rFonts w:hint="eastAsia"/>
        </w:rPr>
        <w:t>專題實作</w:t>
      </w:r>
      <w:bookmarkEnd w:id="145"/>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5F38C8">
        <w:tc>
          <w:tcPr>
            <w:tcW w:w="8290" w:type="dxa"/>
          </w:tcPr>
          <w:p w14:paraId="714C830F" w14:textId="77777777" w:rsidR="0029649C" w:rsidRPr="00C73563" w:rsidRDefault="0029649C" w:rsidP="005F38C8">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5F38C8">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5F38C8">
        <w:tc>
          <w:tcPr>
            <w:tcW w:w="8290" w:type="dxa"/>
          </w:tcPr>
          <w:p w14:paraId="7624A50B" w14:textId="77777777" w:rsidR="0029649C" w:rsidRPr="008240D5" w:rsidRDefault="0029649C" w:rsidP="005F38C8">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5F38C8">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7">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5F38C8">
        <w:tc>
          <w:tcPr>
            <w:tcW w:w="8290" w:type="dxa"/>
          </w:tcPr>
          <w:p w14:paraId="1FC875CA" w14:textId="77777777" w:rsidR="0029649C" w:rsidRDefault="0029649C" w:rsidP="005F38C8">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5F38C8">
        <w:tc>
          <w:tcPr>
            <w:tcW w:w="8290" w:type="dxa"/>
          </w:tcPr>
          <w:p w14:paraId="6BA7C106" w14:textId="77777777" w:rsidR="0029649C" w:rsidRDefault="0029649C" w:rsidP="005F38C8">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5F38C8">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9">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5F38C8">
        <w:tc>
          <w:tcPr>
            <w:tcW w:w="8290" w:type="dxa"/>
          </w:tcPr>
          <w:p w14:paraId="3D19F40F" w14:textId="77777777" w:rsidR="0029649C" w:rsidRDefault="0029649C" w:rsidP="005F38C8">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5F38C8">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5F38C8">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5F38C8">
        <w:tc>
          <w:tcPr>
            <w:tcW w:w="8290" w:type="dxa"/>
          </w:tcPr>
          <w:p w14:paraId="51E9F3D8" w14:textId="77777777" w:rsidR="0029649C" w:rsidRDefault="0029649C" w:rsidP="005F38C8">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5F38C8">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5F38C8">
        <w:tc>
          <w:tcPr>
            <w:tcW w:w="8290" w:type="dxa"/>
          </w:tcPr>
          <w:p w14:paraId="15A6E6F1" w14:textId="77777777" w:rsidR="0029649C" w:rsidRDefault="0029649C" w:rsidP="005F38C8">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2">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5F38C8">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5F38C8">
                  <w:pPr>
                    <w:ind w:firstLine="480"/>
                    <w:rPr>
                      <w:rFonts w:ascii="BiauKai" w:eastAsia="BiauKai" w:hAnsi="BiauKai" w:cs="BiauKai"/>
                      <w:b/>
                      <w:bCs/>
                      <w:color w:val="FF0000"/>
                    </w:rPr>
                  </w:pPr>
                </w:p>
              </w:tc>
            </w:tr>
            <w:tr w:rsidR="0029649C" w14:paraId="529409DB" w14:textId="77777777" w:rsidTr="005F38C8">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5F38C8">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5F38C8">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5F38C8">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5F38C8">
                  <w:pPr>
                    <w:ind w:firstLine="480"/>
                    <w:rPr>
                      <w:rFonts w:ascii="BiauKai" w:eastAsia="BiauKai" w:hAnsi="BiauKai" w:cs="BiauKai"/>
                      <w:b/>
                      <w:bCs/>
                      <w:color w:val="FF0000"/>
                    </w:rPr>
                  </w:pPr>
                </w:p>
              </w:tc>
            </w:tr>
            <w:tr w:rsidR="0029649C" w14:paraId="16A37ED7" w14:textId="77777777" w:rsidTr="005F38C8">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5F38C8">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5F38C8">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5F38C8">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5F38C8">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5F38C8">
        <w:tc>
          <w:tcPr>
            <w:tcW w:w="8290" w:type="dxa"/>
          </w:tcPr>
          <w:p w14:paraId="5F14AEA3" w14:textId="77777777" w:rsidR="0029649C" w:rsidRPr="009A49BA" w:rsidRDefault="0029649C" w:rsidP="005F38C8">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5F38C8">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5F38C8">
        <w:tc>
          <w:tcPr>
            <w:tcW w:w="8290" w:type="dxa"/>
          </w:tcPr>
          <w:p w14:paraId="66854A6E" w14:textId="77777777" w:rsidR="0029649C" w:rsidRPr="007A7C6F" w:rsidRDefault="0029649C" w:rsidP="005F38C8">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5F38C8">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5F38C8">
        <w:tc>
          <w:tcPr>
            <w:tcW w:w="8290" w:type="dxa"/>
          </w:tcPr>
          <w:p w14:paraId="55D08F6F" w14:textId="77777777" w:rsidR="0029649C" w:rsidRDefault="0029649C" w:rsidP="005F38C8">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5">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5F38C8">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5F38C8">
                  <w:pPr>
                    <w:ind w:firstLine="480"/>
                    <w:rPr>
                      <w:rFonts w:ascii="BiauKai" w:eastAsia="BiauKai" w:hAnsi="BiauKai" w:cs="BiauKai"/>
                      <w:b/>
                      <w:bCs/>
                      <w:color w:val="FF0000"/>
                    </w:rPr>
                  </w:pPr>
                </w:p>
              </w:tc>
            </w:tr>
            <w:tr w:rsidR="0029649C" w14:paraId="36C00293" w14:textId="77777777" w:rsidTr="005F38C8">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5F38C8">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5F38C8">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5F38C8">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5F38C8">
                  <w:pPr>
                    <w:ind w:firstLine="480"/>
                    <w:rPr>
                      <w:rFonts w:ascii="BiauKai" w:eastAsia="BiauKai" w:hAnsi="BiauKai" w:cs="BiauKai"/>
                      <w:b/>
                      <w:bCs/>
                      <w:color w:val="FF0000"/>
                    </w:rPr>
                  </w:pPr>
                </w:p>
              </w:tc>
            </w:tr>
            <w:tr w:rsidR="0029649C" w14:paraId="7052B07C" w14:textId="77777777" w:rsidTr="005F38C8">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5F38C8">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5F38C8">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5F38C8">
        <w:tc>
          <w:tcPr>
            <w:tcW w:w="8290" w:type="dxa"/>
          </w:tcPr>
          <w:p w14:paraId="12F46B8C" w14:textId="77777777" w:rsidR="0029649C" w:rsidRDefault="0029649C" w:rsidP="005F38C8">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5F38C8">
        <w:tc>
          <w:tcPr>
            <w:tcW w:w="8290" w:type="dxa"/>
          </w:tcPr>
          <w:p w14:paraId="2B0FBFED" w14:textId="77777777" w:rsidR="0029649C" w:rsidRPr="00386958" w:rsidRDefault="0029649C" w:rsidP="005F38C8">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5F38C8">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5F38C8">
        <w:tc>
          <w:tcPr>
            <w:tcW w:w="8290" w:type="dxa"/>
          </w:tcPr>
          <w:p w14:paraId="45302999" w14:textId="77777777" w:rsidR="0029649C" w:rsidRPr="002A0146" w:rsidRDefault="0029649C" w:rsidP="005F38C8">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5F38C8">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5F38C8">
        <w:tc>
          <w:tcPr>
            <w:tcW w:w="8290" w:type="dxa"/>
          </w:tcPr>
          <w:p w14:paraId="6C09DB12" w14:textId="77777777" w:rsidR="0029649C" w:rsidRDefault="0029649C" w:rsidP="005F38C8">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5F38C8">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5F38C8">
        <w:tc>
          <w:tcPr>
            <w:tcW w:w="8290" w:type="dxa"/>
          </w:tcPr>
          <w:p w14:paraId="103A3FA6" w14:textId="77777777" w:rsidR="0029649C" w:rsidRDefault="0029649C" w:rsidP="005F38C8">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5F38C8">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5F38C8">
        <w:tc>
          <w:tcPr>
            <w:tcW w:w="8290" w:type="dxa"/>
          </w:tcPr>
          <w:p w14:paraId="62B1B87E" w14:textId="77777777" w:rsidR="0029649C" w:rsidRDefault="0029649C" w:rsidP="005F38C8">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1">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5F38C8">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5F38C8">
                  <w:pPr>
                    <w:ind w:firstLine="480"/>
                    <w:rPr>
                      <w:rFonts w:ascii="BiauKai" w:eastAsia="BiauKai" w:hAnsi="BiauKai" w:cs="BiauKai"/>
                      <w:b/>
                      <w:bCs/>
                      <w:color w:val="FF0000"/>
                    </w:rPr>
                  </w:pPr>
                </w:p>
              </w:tc>
            </w:tr>
            <w:tr w:rsidR="0029649C" w14:paraId="5323BFBF" w14:textId="77777777" w:rsidTr="005F38C8">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5F38C8">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5F38C8">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5F38C8">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5F38C8">
                  <w:pPr>
                    <w:ind w:firstLine="480"/>
                    <w:rPr>
                      <w:rFonts w:ascii="BiauKai" w:eastAsia="BiauKai" w:hAnsi="BiauKai" w:cs="BiauKai"/>
                      <w:b/>
                      <w:bCs/>
                      <w:color w:val="FF0000"/>
                    </w:rPr>
                  </w:pPr>
                </w:p>
              </w:tc>
            </w:tr>
            <w:tr w:rsidR="0029649C" w14:paraId="6619D049" w14:textId="77777777" w:rsidTr="005F38C8">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5F38C8">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5F38C8">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5F38C8">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5F38C8">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5F38C8">
        <w:tc>
          <w:tcPr>
            <w:tcW w:w="8290" w:type="dxa"/>
          </w:tcPr>
          <w:p w14:paraId="440CAB30" w14:textId="77777777" w:rsidR="0029649C" w:rsidRPr="00C329F6" w:rsidRDefault="0029649C" w:rsidP="005F38C8">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5F38C8">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5F38C8">
        <w:tc>
          <w:tcPr>
            <w:tcW w:w="8290" w:type="dxa"/>
          </w:tcPr>
          <w:p w14:paraId="61A45191" w14:textId="77777777" w:rsidR="0029649C" w:rsidRDefault="0029649C" w:rsidP="005F38C8">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5F38C8">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5F38C8">
        <w:tc>
          <w:tcPr>
            <w:tcW w:w="8290" w:type="dxa"/>
          </w:tcPr>
          <w:p w14:paraId="46AB6815" w14:textId="77777777" w:rsidR="0029649C" w:rsidRPr="00C329F6" w:rsidRDefault="0029649C" w:rsidP="005F38C8">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5F38C8">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5F38C8">
        <w:tc>
          <w:tcPr>
            <w:tcW w:w="8290" w:type="dxa"/>
          </w:tcPr>
          <w:p w14:paraId="21A10641" w14:textId="77777777" w:rsidR="0029649C" w:rsidRDefault="0029649C" w:rsidP="005F38C8">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4">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5F38C8">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5F38C8">
                  <w:pPr>
                    <w:ind w:firstLine="480"/>
                    <w:rPr>
                      <w:rFonts w:ascii="BiauKai" w:eastAsia="BiauKai" w:hAnsi="BiauKai" w:cs="BiauKai"/>
                      <w:b/>
                      <w:bCs/>
                      <w:color w:val="FF0000"/>
                    </w:rPr>
                  </w:pPr>
                </w:p>
              </w:tc>
            </w:tr>
            <w:tr w:rsidR="0029649C" w14:paraId="6DC72BC1" w14:textId="77777777" w:rsidTr="005F38C8">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5F38C8">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5F38C8">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5F38C8">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5F38C8">
                  <w:pPr>
                    <w:ind w:firstLine="480"/>
                    <w:rPr>
                      <w:rFonts w:ascii="BiauKai" w:eastAsia="BiauKai" w:hAnsi="BiauKai" w:cs="BiauKai"/>
                      <w:b/>
                      <w:bCs/>
                      <w:color w:val="FF0000"/>
                    </w:rPr>
                  </w:pPr>
                </w:p>
              </w:tc>
            </w:tr>
            <w:tr w:rsidR="0029649C" w14:paraId="31A8B99D" w14:textId="77777777" w:rsidTr="005F38C8">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5F38C8">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5F38C8">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146" w:name="_Toc107083484"/>
      <w:r>
        <w:rPr>
          <w:rFonts w:hint="eastAsia"/>
        </w:rPr>
        <w:lastRenderedPageBreak/>
        <w:t>附錄七</w:t>
      </w:r>
      <w:r>
        <w:rPr>
          <w:rFonts w:hint="eastAsia"/>
        </w:rPr>
        <w:t xml:space="preserve"> </w:t>
      </w:r>
      <w:r>
        <w:rPr>
          <w:rFonts w:hint="eastAsia"/>
        </w:rPr>
        <w:t>電腦科學態度問卷</w:t>
      </w:r>
      <w:bookmarkEnd w:id="146"/>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5F38C8">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5F38C8">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5F38C8">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5F38C8">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5F38C8">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5F38C8">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5F38C8">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5F38C8">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5F38C8">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5F38C8">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5F38C8">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5F38C8">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5F38C8">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5F38C8">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5F38C8">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5F38C8">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5F38C8">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5F38C8">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5F38C8">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5F38C8">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5F38C8">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5F38C8">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5F38C8">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5F38C8">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5F38C8">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5F38C8">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5F38C8">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5F38C8">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5F38C8">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5F38C8">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5F38C8">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5F38C8">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5F38C8">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5F38C8">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user" w:date="2022-07-05T01:15:00Z" w:initials="u">
    <w:p w14:paraId="64661A3C" w14:textId="3EE33D50" w:rsidR="00287F48" w:rsidRDefault="00287F48">
      <w:pPr>
        <w:pStyle w:val="af8"/>
        <w:ind w:firstLine="360"/>
      </w:pPr>
      <w:r>
        <w:rPr>
          <w:rStyle w:val="af7"/>
        </w:rPr>
        <w:annotationRef/>
      </w:r>
      <w:r>
        <w:rPr>
          <w:rFonts w:hint="eastAsia"/>
        </w:rPr>
        <w:t>這三個步驟是方法還是成果</w:t>
      </w:r>
      <w:r>
        <w:rPr>
          <w:rFonts w:hint="eastAsia"/>
        </w:rPr>
        <w:t>?</w:t>
      </w:r>
      <w:r>
        <w:br/>
      </w:r>
      <w:r>
        <w:rPr>
          <w:rFonts w:hint="eastAsia"/>
        </w:rPr>
        <w:t>若是方法，則後面需討論這些方法的影響</w:t>
      </w:r>
      <w:r>
        <w:br/>
      </w:r>
      <w:r>
        <w:rPr>
          <w:rFonts w:hint="eastAsia"/>
        </w:rPr>
        <w:t>但後面的討論似乎是把理解與應用當作</w:t>
      </w:r>
      <w:r>
        <w:t>”</w:t>
      </w:r>
      <w:r>
        <w:rPr>
          <w:rFonts w:hint="eastAsia"/>
        </w:rPr>
        <w:t>成就</w:t>
      </w:r>
      <w:r>
        <w:t>”</w:t>
      </w:r>
      <w:r>
        <w:rPr>
          <w:rFonts w:hint="eastAsia"/>
        </w:rPr>
        <w:t>，去驗證是否學生更能理解與應用</w:t>
      </w:r>
      <w:r>
        <w:rPr>
          <w:rFonts w:hint="eastAsia"/>
        </w:rPr>
        <w:t>?</w:t>
      </w:r>
    </w:p>
    <w:p w14:paraId="2EB3ED65" w14:textId="58BE8BBF" w:rsidR="00287F48" w:rsidRDefault="00287F48">
      <w:pPr>
        <w:pStyle w:val="af8"/>
        <w:ind w:firstLine="480"/>
      </w:pPr>
      <w:r>
        <w:rPr>
          <w:rFonts w:hint="eastAsia"/>
        </w:rPr>
        <w:t>建議更清楚說明這些步驟對於你想要驗證的理解與應用，分別有什麼影響</w:t>
      </w:r>
      <w:r>
        <w:br/>
      </w:r>
      <w:r>
        <w:rPr>
          <w:rFonts w:hint="eastAsia"/>
        </w:rPr>
        <w:t>或可說明</w:t>
      </w:r>
      <w:r>
        <w:rPr>
          <w:rFonts w:hint="eastAsia"/>
        </w:rPr>
        <w:t>:</w:t>
      </w:r>
    </w:p>
    <w:p w14:paraId="210403FE" w14:textId="46C33221" w:rsidR="00287F48" w:rsidRDefault="00287F48">
      <w:pPr>
        <w:pStyle w:val="af8"/>
        <w:ind w:firstLine="480"/>
      </w:pPr>
      <w:r>
        <w:rPr>
          <w:rFonts w:hint="eastAsia"/>
        </w:rPr>
        <w:t>你所提出的教學，透過這樣的方式，銜接理解、反思與應用的程序，並透過模擬來深化反思，以更輔助理解與幫助應用。因此後面也驗證是否這些教學步驟真的影響到了學生的理解、反思與應用</w:t>
      </w:r>
    </w:p>
    <w:p w14:paraId="4966F980" w14:textId="11F1F846" w:rsidR="00287F48" w:rsidRDefault="00287F48">
      <w:pPr>
        <w:pStyle w:val="af8"/>
        <w:ind w:firstLine="480"/>
      </w:pPr>
      <w:r>
        <w:rPr>
          <w:rFonts w:hint="eastAsia"/>
        </w:rPr>
        <w:t>因此研究問題中，就可以更清楚說明，所提出的教學，是否影響到學生的概念理解、反思與應用</w:t>
      </w:r>
    </w:p>
  </w:comment>
  <w:comment w:id="36" w:author="user" w:date="2022-07-05T01:18:00Z" w:initials="u">
    <w:p w14:paraId="6D7EE273" w14:textId="26F29786" w:rsidR="00287F48" w:rsidRDefault="00287F48">
      <w:pPr>
        <w:pStyle w:val="af8"/>
        <w:ind w:firstLine="360"/>
      </w:pPr>
      <w:r>
        <w:rPr>
          <w:rStyle w:val="af7"/>
        </w:rPr>
        <w:annotationRef/>
      </w:r>
      <w:r>
        <w:rPr>
          <w:rFonts w:hint="eastAsia"/>
        </w:rPr>
        <w:t>這三個的角色是</w:t>
      </w:r>
      <w:r>
        <w:rPr>
          <w:rFonts w:hint="eastAsia"/>
        </w:rPr>
        <w:t>?</w:t>
      </w:r>
    </w:p>
    <w:p w14:paraId="43ABA554" w14:textId="531A9B56" w:rsidR="00287F48" w:rsidRDefault="00287F48">
      <w:pPr>
        <w:pStyle w:val="af8"/>
        <w:ind w:firstLine="480"/>
      </w:pPr>
      <w:r>
        <w:rPr>
          <w:rFonts w:hint="eastAsia"/>
        </w:rPr>
        <w:t>這是步驟</w:t>
      </w:r>
      <w:r>
        <w:rPr>
          <w:rFonts w:hint="eastAsia"/>
        </w:rPr>
        <w:t>?</w:t>
      </w:r>
      <w:r>
        <w:rPr>
          <w:rFonts w:hint="eastAsia"/>
        </w:rPr>
        <w:t>還是關係</w:t>
      </w:r>
      <w:r>
        <w:rPr>
          <w:rFonts w:hint="eastAsia"/>
        </w:rPr>
        <w:t>?</w:t>
      </w:r>
    </w:p>
    <w:p w14:paraId="3EC609E9" w14:textId="37E6CC3E" w:rsidR="00287F48" w:rsidRDefault="00287F48">
      <w:pPr>
        <w:pStyle w:val="af8"/>
        <w:ind w:firstLine="480"/>
      </w:pPr>
      <w:r>
        <w:rPr>
          <w:rFonts w:hint="eastAsia"/>
        </w:rPr>
        <w:t>是要先理解再反思嗎</w:t>
      </w:r>
      <w:r>
        <w:rPr>
          <w:rFonts w:hint="eastAsia"/>
        </w:rPr>
        <w:t xml:space="preserve">?  </w:t>
      </w:r>
      <w:r>
        <w:rPr>
          <w:rFonts w:hint="eastAsia"/>
        </w:rPr>
        <w:t>然後先反思再應用</w:t>
      </w:r>
      <w:r>
        <w:rPr>
          <w:rFonts w:hint="eastAsia"/>
        </w:rPr>
        <w:t>?</w:t>
      </w:r>
    </w:p>
  </w:comment>
  <w:comment w:id="68" w:author="user" w:date="2022-07-04T23:55:00Z" w:initials="u">
    <w:p w14:paraId="466414F4" w14:textId="49952307" w:rsidR="00287F48" w:rsidRDefault="00287F48">
      <w:pPr>
        <w:pStyle w:val="af8"/>
        <w:ind w:firstLine="360"/>
      </w:pPr>
      <w:r>
        <w:rPr>
          <w:rStyle w:val="af7"/>
        </w:rPr>
        <w:annotationRef/>
      </w:r>
      <w:r>
        <w:rPr>
          <w:rFonts w:hint="eastAsia"/>
        </w:rPr>
        <w:t>要先說明是做</w:t>
      </w:r>
      <w:r>
        <w:rPr>
          <w:rFonts w:hint="eastAsia"/>
        </w:rPr>
        <w:t xml:space="preserve">ANCOVA </w:t>
      </w:r>
      <w:r>
        <w:rPr>
          <w:rFonts w:hint="eastAsia"/>
        </w:rPr>
        <w:t>再說明這些同質性檢定的結果</w:t>
      </w:r>
    </w:p>
  </w:comment>
  <w:comment w:id="76" w:author="user" w:date="2022-07-05T00:57:00Z" w:initials="u">
    <w:p w14:paraId="4EC5720B" w14:textId="3FEFBAFF" w:rsidR="00287F48" w:rsidRDefault="00287F48">
      <w:pPr>
        <w:pStyle w:val="af8"/>
        <w:ind w:firstLine="360"/>
      </w:pPr>
      <w:r>
        <w:rPr>
          <w:rStyle w:val="af7"/>
        </w:rPr>
        <w:annotationRef/>
      </w:r>
      <w:r>
        <w:rPr>
          <w:rFonts w:hint="eastAsia"/>
        </w:rPr>
        <w:t>就合併起來寫就好</w:t>
      </w:r>
    </w:p>
    <w:p w14:paraId="6AE59AAE" w14:textId="2119E225" w:rsidR="00287F48" w:rsidRDefault="00287F48">
      <w:pPr>
        <w:pStyle w:val="af8"/>
        <w:ind w:firstLine="480"/>
      </w:pPr>
      <w:r>
        <w:rPr>
          <w:rFonts w:hint="eastAsia"/>
        </w:rPr>
        <w:t>全文一併修改</w:t>
      </w:r>
    </w:p>
  </w:comment>
  <w:comment w:id="77" w:author="user" w:date="2022-07-05T01:01:00Z" w:initials="u">
    <w:p w14:paraId="560F79D4" w14:textId="3BD11AB9" w:rsidR="00287F48" w:rsidRDefault="00287F48">
      <w:pPr>
        <w:pStyle w:val="af8"/>
        <w:ind w:firstLine="360"/>
      </w:pPr>
      <w:r>
        <w:rPr>
          <w:rStyle w:val="af7"/>
        </w:rPr>
        <w:annotationRef/>
      </w:r>
      <w:r>
        <w:rPr>
          <w:rFonts w:hint="eastAsia"/>
        </w:rPr>
        <w:t>標示有的就好</w:t>
      </w:r>
    </w:p>
  </w:comment>
  <w:comment w:id="79" w:author="user" w:date="2022-07-05T00:58:00Z" w:initials="u">
    <w:p w14:paraId="3B927317" w14:textId="7D87275D" w:rsidR="00287F48" w:rsidRDefault="00287F48">
      <w:pPr>
        <w:pStyle w:val="af8"/>
        <w:ind w:firstLine="360"/>
      </w:pPr>
      <w:r>
        <w:rPr>
          <w:rStyle w:val="af7"/>
        </w:rPr>
        <w:annotationRef/>
      </w:r>
      <w:r>
        <w:rPr>
          <w:rFonts w:hint="eastAsia"/>
        </w:rPr>
        <w:t>要記得檢查空白</w:t>
      </w:r>
    </w:p>
  </w:comment>
  <w:comment w:id="87" w:author="user" w:date="2022-07-05T01:27:00Z" w:initials="u">
    <w:p w14:paraId="245C24E0" w14:textId="4F5C169E" w:rsidR="00287F48" w:rsidRDefault="00287F48">
      <w:pPr>
        <w:pStyle w:val="af8"/>
        <w:ind w:firstLine="360"/>
      </w:pPr>
      <w:r>
        <w:rPr>
          <w:rStyle w:val="af7"/>
        </w:rPr>
        <w:annotationRef/>
      </w:r>
      <w:r>
        <w:rPr>
          <w:rFonts w:hint="eastAsia"/>
        </w:rPr>
        <w:t>同前，用</w:t>
      </w:r>
      <w:r>
        <w:t>”</w:t>
      </w:r>
      <w:r>
        <w:rPr>
          <w:rFonts w:hint="eastAsia"/>
        </w:rPr>
        <w:t>看得懂的方式</w:t>
      </w:r>
      <w:r>
        <w:t>”</w:t>
      </w:r>
      <w:r>
        <w:rPr>
          <w:rFonts w:hint="eastAsia"/>
        </w:rPr>
        <w:t>描述你的結果</w:t>
      </w:r>
    </w:p>
  </w:comment>
  <w:comment w:id="89" w:author="user" w:date="2022-07-05T01:11:00Z" w:initials="u">
    <w:p w14:paraId="4AA3ADBA" w14:textId="1CBDE4D5" w:rsidR="00287F48" w:rsidRDefault="00287F48">
      <w:pPr>
        <w:pStyle w:val="af8"/>
        <w:ind w:firstLine="360"/>
      </w:pPr>
      <w:r>
        <w:rPr>
          <w:rStyle w:val="af7"/>
        </w:rPr>
        <w:annotationRef/>
      </w:r>
      <w:r>
        <w:rPr>
          <w:rFonts w:hint="eastAsia"/>
        </w:rPr>
        <w:t>全文類似處一併修改，圖表標題要有自我解釋的敘述，亦即需要讓人看得懂</w:t>
      </w:r>
    </w:p>
  </w:comment>
  <w:comment w:id="100" w:author="user" w:date="2022-07-05T01:29:00Z" w:initials="u">
    <w:p w14:paraId="42880D80" w14:textId="1D534508" w:rsidR="00287F48" w:rsidRDefault="00287F48">
      <w:pPr>
        <w:pStyle w:val="af8"/>
        <w:ind w:firstLine="360"/>
      </w:pPr>
      <w:r>
        <w:rPr>
          <w:rStyle w:val="af7"/>
        </w:rPr>
        <w:annotationRef/>
      </w:r>
      <w:r>
        <w:rPr>
          <w:rFonts w:hint="eastAsia"/>
        </w:rPr>
        <w:t>這些主題在模擬操作上有什麼差異嗎</w:t>
      </w:r>
      <w:r>
        <w:rPr>
          <w:rFonts w:hint="eastAsia"/>
        </w:rPr>
        <w:t>?</w:t>
      </w:r>
    </w:p>
  </w:comment>
  <w:comment w:id="101" w:author="user" w:date="2022-07-05T01:30:00Z" w:initials="u">
    <w:p w14:paraId="402781D2" w14:textId="49ECD652" w:rsidR="00287F48" w:rsidRDefault="00287F48">
      <w:pPr>
        <w:pStyle w:val="af8"/>
        <w:ind w:firstLine="360"/>
      </w:pPr>
      <w:r>
        <w:rPr>
          <w:rStyle w:val="af7"/>
        </w:rPr>
        <w:annotationRef/>
      </w:r>
      <w:r>
        <w:rPr>
          <w:rFonts w:hint="eastAsia"/>
        </w:rPr>
        <w:t>全文一併修改，避免用自己才看得懂的方式描述</w:t>
      </w:r>
    </w:p>
  </w:comment>
  <w:comment w:id="102" w:author="user" w:date="2022-07-06T19:55:00Z" w:initials="u">
    <w:p w14:paraId="2CC36DAA" w14:textId="77777777" w:rsidR="00287F48" w:rsidRDefault="00287F48">
      <w:pPr>
        <w:pStyle w:val="af8"/>
        <w:ind w:firstLine="360"/>
      </w:pPr>
      <w:r>
        <w:rPr>
          <w:rStyle w:val="af7"/>
        </w:rPr>
        <w:annotationRef/>
      </w:r>
      <w:r>
        <w:rPr>
          <w:rFonts w:hint="eastAsia"/>
        </w:rPr>
        <w:t>同前，用容易懂的方式來寫</w:t>
      </w:r>
    </w:p>
    <w:p w14:paraId="4132530F" w14:textId="455A1AD0" w:rsidR="00287F48" w:rsidRPr="003124CE" w:rsidRDefault="00287F48" w:rsidP="003124CE">
      <w:pPr>
        <w:pStyle w:val="af8"/>
        <w:ind w:firstLineChars="83" w:firstLine="199"/>
      </w:pPr>
    </w:p>
  </w:comment>
  <w:comment w:id="103" w:author="user" w:date="2022-07-06T19:58:00Z" w:initials="u">
    <w:p w14:paraId="605F7853" w14:textId="77777777" w:rsidR="00287F48" w:rsidRDefault="00287F48">
      <w:pPr>
        <w:pStyle w:val="af8"/>
        <w:ind w:firstLine="360"/>
      </w:pPr>
      <w:r>
        <w:rPr>
          <w:rStyle w:val="af7"/>
        </w:rPr>
        <w:annotationRef/>
      </w:r>
      <w:r>
        <w:rPr>
          <w:rFonts w:hint="eastAsia"/>
        </w:rPr>
        <w:t>要寫得更白話</w:t>
      </w:r>
      <w:r>
        <w:rPr>
          <w:rFonts w:hint="eastAsia"/>
        </w:rPr>
        <w:t>:</w:t>
      </w:r>
    </w:p>
    <w:p w14:paraId="02FB1359" w14:textId="6943B3D0" w:rsidR="00287F48" w:rsidRDefault="00287F48">
      <w:pPr>
        <w:pStyle w:val="af8"/>
        <w:ind w:firstLine="480"/>
      </w:pPr>
      <w:r>
        <w:rPr>
          <w:rFonts w:hint="eastAsia"/>
        </w:rPr>
        <w:t>如</w:t>
      </w:r>
      <w:r>
        <w:rPr>
          <w:rFonts w:hint="eastAsia"/>
        </w:rPr>
        <w:t xml:space="preserve">: </w:t>
      </w:r>
      <w:r>
        <w:rPr>
          <w:rFonts w:hint="eastAsia"/>
        </w:rPr>
        <w:t>為探討學生是否認可視覺化模擬輔助教學對他們將人工智慧概念應用於</w:t>
      </w:r>
      <w:r>
        <w:t>…..</w:t>
      </w:r>
      <w:r>
        <w:rPr>
          <w:rFonts w:hint="eastAsia"/>
        </w:rPr>
        <w:t>有所助益</w:t>
      </w:r>
      <w:r>
        <w:t>….</w:t>
      </w:r>
    </w:p>
  </w:comment>
  <w:comment w:id="104" w:author="user" w:date="2022-07-06T20:04:00Z" w:initials="u">
    <w:p w14:paraId="5825A077" w14:textId="0F0D7FD0" w:rsidR="001218CC" w:rsidRDefault="001218CC">
      <w:pPr>
        <w:pStyle w:val="af8"/>
        <w:ind w:firstLine="360"/>
      </w:pPr>
      <w:r>
        <w:rPr>
          <w:rStyle w:val="af7"/>
        </w:rPr>
        <w:annotationRef/>
      </w:r>
      <w:r>
        <w:rPr>
          <w:rFonts w:hint="eastAsia"/>
        </w:rPr>
        <w:t>統計資料只是資料，需再作描述解釋</w:t>
      </w:r>
    </w:p>
  </w:comment>
  <w:comment w:id="108" w:author="user" w:date="2022-07-06T20:10:00Z" w:initials="u">
    <w:p w14:paraId="16BE8005" w14:textId="797D611D" w:rsidR="00851F43" w:rsidRDefault="00851F43">
      <w:pPr>
        <w:pStyle w:val="af8"/>
        <w:ind w:firstLine="360"/>
      </w:pPr>
      <w:r>
        <w:rPr>
          <w:rStyle w:val="af7"/>
        </w:rPr>
        <w:annotationRef/>
      </w:r>
      <w:r>
        <w:rPr>
          <w:rFonts w:hint="eastAsia"/>
        </w:rPr>
        <w:t>同前，全文類四處一併修改為能讓人理解的寫法</w:t>
      </w:r>
    </w:p>
  </w:comment>
  <w:comment w:id="109" w:author="user" w:date="2022-07-06T20:12:00Z" w:initials="u">
    <w:p w14:paraId="550E61FC" w14:textId="77777777" w:rsidR="005A31C0" w:rsidRDefault="005A31C0">
      <w:pPr>
        <w:pStyle w:val="af8"/>
        <w:ind w:firstLine="360"/>
      </w:pPr>
      <w:r>
        <w:rPr>
          <w:rStyle w:val="af7"/>
        </w:rPr>
        <w:annotationRef/>
      </w:r>
      <w:r>
        <w:rPr>
          <w:rFonts w:hint="eastAsia"/>
        </w:rPr>
        <w:t>是否有些統整性的意義</w:t>
      </w:r>
      <w:r>
        <w:rPr>
          <w:rFonts w:hint="eastAsia"/>
        </w:rPr>
        <w:t>?</w:t>
      </w:r>
    </w:p>
    <w:p w14:paraId="15CBCB74" w14:textId="73DF47FE" w:rsidR="001E028E" w:rsidRDefault="001E028E">
      <w:pPr>
        <w:pStyle w:val="af8"/>
        <w:ind w:firstLine="480"/>
      </w:pPr>
      <w:r>
        <w:rPr>
          <w:rFonts w:hint="eastAsia"/>
        </w:rPr>
        <w:t>除了瑣碎的報告，是否有摘要性的說明</w:t>
      </w:r>
      <w:r>
        <w:rPr>
          <w:rFonts w:hint="eastAsia"/>
        </w:rPr>
        <w:t>?</w:t>
      </w:r>
    </w:p>
  </w:comment>
  <w:comment w:id="111" w:author="user" w:date="2022-07-06T20:14:00Z" w:initials="u">
    <w:p w14:paraId="0C6BF18F" w14:textId="77777777" w:rsidR="00DE132C" w:rsidRDefault="00DE132C">
      <w:pPr>
        <w:pStyle w:val="af8"/>
        <w:ind w:firstLine="360"/>
      </w:pPr>
      <w:r>
        <w:rPr>
          <w:rStyle w:val="af7"/>
        </w:rPr>
        <w:annotationRef/>
      </w:r>
      <w:r>
        <w:rPr>
          <w:rFonts w:hint="eastAsia"/>
        </w:rPr>
        <w:t>同前，是否有摘要性的整理</w:t>
      </w:r>
      <w:r>
        <w:rPr>
          <w:rFonts w:hint="eastAsia"/>
        </w:rPr>
        <w:t>?</w:t>
      </w:r>
    </w:p>
    <w:p w14:paraId="5863898A" w14:textId="77777777" w:rsidR="00DE132C" w:rsidRDefault="00DE132C">
      <w:pPr>
        <w:pStyle w:val="af8"/>
        <w:ind w:firstLine="480"/>
      </w:pPr>
      <w:r>
        <w:rPr>
          <w:rFonts w:hint="eastAsia"/>
        </w:rPr>
        <w:t>什麼樣的主題學生認為如何</w:t>
      </w:r>
      <w:r>
        <w:rPr>
          <w:rFonts w:hint="eastAsia"/>
        </w:rPr>
        <w:t>?</w:t>
      </w:r>
    </w:p>
    <w:p w14:paraId="0F330955" w14:textId="5BEE04FC" w:rsidR="00DE132C" w:rsidRDefault="00DE132C">
      <w:pPr>
        <w:pStyle w:val="af8"/>
        <w:ind w:firstLine="480"/>
      </w:pPr>
      <w:r>
        <w:rPr>
          <w:rFonts w:hint="eastAsia"/>
        </w:rPr>
        <w:t>對於程式實作有幫助的主題有哪些</w:t>
      </w:r>
      <w:r>
        <w:rPr>
          <w:rFonts w:hint="eastAsia"/>
        </w:rPr>
        <w:t>?</w:t>
      </w:r>
    </w:p>
  </w:comment>
  <w:comment w:id="113" w:author="user" w:date="2022-07-06T23:09:00Z" w:initials="u">
    <w:p w14:paraId="36961501" w14:textId="62212D11" w:rsidR="0016371F" w:rsidRDefault="0016371F">
      <w:pPr>
        <w:pStyle w:val="af8"/>
        <w:ind w:firstLine="360"/>
      </w:pPr>
      <w:r>
        <w:rPr>
          <w:rStyle w:val="af7"/>
        </w:rPr>
        <w:annotationRef/>
      </w:r>
      <w:r>
        <w:rPr>
          <w:rFonts w:hint="eastAsia"/>
        </w:rPr>
        <w:t>更清楚將模擬工具與策略與這些討論結合</w:t>
      </w:r>
    </w:p>
  </w:comment>
  <w:comment w:id="114" w:author="user" w:date="2022-07-06T20:26:00Z" w:initials="u">
    <w:p w14:paraId="3C91BE86" w14:textId="45B9E727" w:rsidR="005D12EA" w:rsidRDefault="005D12EA">
      <w:pPr>
        <w:pStyle w:val="af8"/>
        <w:ind w:firstLine="360"/>
      </w:pPr>
      <w:r>
        <w:rPr>
          <w:rStyle w:val="af7"/>
        </w:rPr>
        <w:annotationRef/>
      </w:r>
      <w:r>
        <w:rPr>
          <w:rFonts w:hint="eastAsia"/>
        </w:rPr>
        <w:t>何謂正向影響</w:t>
      </w:r>
      <w:r>
        <w:rPr>
          <w:rFonts w:hint="eastAsia"/>
        </w:rPr>
        <w:t xml:space="preserve">? </w:t>
      </w:r>
      <w:r>
        <w:rPr>
          <w:rFonts w:hint="eastAsia"/>
        </w:rPr>
        <w:t>是比傳統好</w:t>
      </w:r>
      <w:r>
        <w:rPr>
          <w:rFonts w:hint="eastAsia"/>
        </w:rPr>
        <w:t xml:space="preserve">  </w:t>
      </w:r>
      <w:r>
        <w:rPr>
          <w:rFonts w:hint="eastAsia"/>
        </w:rPr>
        <w:t>還是後測比前測好</w:t>
      </w:r>
    </w:p>
    <w:p w14:paraId="160FA009" w14:textId="1AAB66C1" w:rsidR="005D12EA" w:rsidRDefault="005D12EA">
      <w:pPr>
        <w:pStyle w:val="af8"/>
        <w:ind w:firstLine="480"/>
      </w:pPr>
      <w:r>
        <w:rPr>
          <w:rFonts w:hint="eastAsia"/>
        </w:rPr>
        <w:t>?</w:t>
      </w:r>
    </w:p>
  </w:comment>
  <w:comment w:id="115" w:author="user" w:date="2022-07-06T20:28:00Z" w:initials="u">
    <w:p w14:paraId="33CBE5FD" w14:textId="73F2D96D" w:rsidR="0060053D" w:rsidRDefault="0060053D">
      <w:pPr>
        <w:pStyle w:val="af8"/>
        <w:ind w:firstLine="360"/>
      </w:pPr>
      <w:r>
        <w:rPr>
          <w:rStyle w:val="af7"/>
        </w:rPr>
        <w:annotationRef/>
      </w:r>
      <w:r>
        <w:rPr>
          <w:rFonts w:hint="eastAsia"/>
        </w:rPr>
        <w:t>操作的目的是</w:t>
      </w:r>
      <w:r>
        <w:rPr>
          <w:rFonts w:hint="eastAsia"/>
        </w:rPr>
        <w:t>?</w:t>
      </w:r>
    </w:p>
  </w:comment>
  <w:comment w:id="116" w:author="user" w:date="2022-07-06T20:29:00Z" w:initials="u">
    <w:p w14:paraId="46C62687" w14:textId="77777777" w:rsidR="00453AF4" w:rsidRDefault="00453AF4">
      <w:pPr>
        <w:pStyle w:val="af8"/>
        <w:ind w:firstLine="360"/>
      </w:pPr>
      <w:r>
        <w:rPr>
          <w:rStyle w:val="af7"/>
        </w:rPr>
        <w:annotationRef/>
      </w:r>
      <w:r>
        <w:rPr>
          <w:rFonts w:hint="eastAsia"/>
        </w:rPr>
        <w:t>什麼樣的正向影響</w:t>
      </w:r>
      <w:r>
        <w:rPr>
          <w:rFonts w:hint="eastAsia"/>
        </w:rPr>
        <w:t>?</w:t>
      </w:r>
    </w:p>
    <w:p w14:paraId="01C168BE" w14:textId="77777777" w:rsidR="00453AF4" w:rsidRDefault="00453AF4">
      <w:pPr>
        <w:pStyle w:val="af8"/>
        <w:ind w:firstLine="480"/>
      </w:pPr>
      <w:r>
        <w:rPr>
          <w:rFonts w:hint="eastAsia"/>
        </w:rPr>
        <w:t>學生學會了什麼概念</w:t>
      </w:r>
      <w:r>
        <w:rPr>
          <w:rFonts w:hint="eastAsia"/>
        </w:rPr>
        <w:t>?</w:t>
      </w:r>
    </w:p>
    <w:p w14:paraId="234C2F8F" w14:textId="1FB4E1EB" w:rsidR="00453AF4" w:rsidRDefault="00453AF4">
      <w:pPr>
        <w:pStyle w:val="af8"/>
        <w:ind w:firstLine="480"/>
      </w:pPr>
      <w:r>
        <w:rPr>
          <w:rFonts w:hint="eastAsia"/>
        </w:rPr>
        <w:t>如何學會</w:t>
      </w:r>
      <w:r>
        <w:rPr>
          <w:rFonts w:hint="eastAsia"/>
        </w:rPr>
        <w:t>?</w:t>
      </w:r>
    </w:p>
  </w:comment>
  <w:comment w:id="117" w:author="user" w:date="2022-07-06T20:29:00Z" w:initials="u">
    <w:p w14:paraId="1E5FB03C" w14:textId="77777777" w:rsidR="00A21AB0" w:rsidRDefault="00A21AB0">
      <w:pPr>
        <w:pStyle w:val="af8"/>
        <w:ind w:firstLine="360"/>
      </w:pPr>
      <w:r>
        <w:rPr>
          <w:rStyle w:val="af7"/>
        </w:rPr>
        <w:annotationRef/>
      </w:r>
      <w:r>
        <w:rPr>
          <w:rFonts w:hint="eastAsia"/>
        </w:rPr>
        <w:t>互動與操作什麼</w:t>
      </w:r>
      <w:r>
        <w:rPr>
          <w:rFonts w:hint="eastAsia"/>
        </w:rPr>
        <w:t>?</w:t>
      </w:r>
      <w:r>
        <w:rPr>
          <w:rFonts w:hint="eastAsia"/>
        </w:rPr>
        <w:t>經歷了什麼過程</w:t>
      </w:r>
      <w:r>
        <w:rPr>
          <w:rFonts w:hint="eastAsia"/>
        </w:rPr>
        <w:t>?</w:t>
      </w:r>
    </w:p>
    <w:p w14:paraId="5AC9CE97" w14:textId="01B8D745" w:rsidR="00A21AB0" w:rsidRDefault="00A21AB0">
      <w:pPr>
        <w:pStyle w:val="af8"/>
        <w:ind w:firstLine="480"/>
      </w:pPr>
      <w:r>
        <w:rPr>
          <w:rFonts w:hint="eastAsia"/>
        </w:rPr>
        <w:t>應對應到人工智慧相關的概念與模擬操作的程序</w:t>
      </w:r>
    </w:p>
    <w:p w14:paraId="2B27173C" w14:textId="7BADAE66" w:rsidR="00A21AB0" w:rsidRDefault="00A21AB0">
      <w:pPr>
        <w:pStyle w:val="af8"/>
        <w:ind w:firstLine="480"/>
      </w:pPr>
      <w:r>
        <w:rPr>
          <w:rFonts w:hint="eastAsia"/>
        </w:rPr>
        <w:t>(</w:t>
      </w:r>
      <w:r>
        <w:rPr>
          <w:rFonts w:hint="eastAsia"/>
        </w:rPr>
        <w:t>平台畫面、學生操作的過程與內涵、學生藉此學會了什麼</w:t>
      </w:r>
      <w:r>
        <w:rPr>
          <w:rFonts w:hint="eastAsia"/>
        </w:rPr>
        <w:t xml:space="preserve">? </w:t>
      </w:r>
      <w:r>
        <w:rPr>
          <w:rFonts w:hint="eastAsia"/>
        </w:rPr>
        <w:t>佐證資料有哪些</w:t>
      </w:r>
      <w:r>
        <w:rPr>
          <w:rFonts w:hint="eastAsia"/>
        </w:rPr>
        <w:t>?)</w:t>
      </w:r>
    </w:p>
    <w:p w14:paraId="49ECD92E" w14:textId="5570942F" w:rsidR="00A21AB0" w:rsidRDefault="00A21AB0">
      <w:pPr>
        <w:pStyle w:val="af8"/>
        <w:ind w:firstLine="480"/>
      </w:pPr>
      <w:r>
        <w:rPr>
          <w:rFonts w:hint="eastAsia"/>
        </w:rPr>
        <w:t>避免只用太過泛論的方式討論</w:t>
      </w:r>
    </w:p>
  </w:comment>
  <w:comment w:id="118" w:author="user" w:date="2022-07-06T21:10:00Z" w:initials="u">
    <w:p w14:paraId="771304C4" w14:textId="77777777" w:rsidR="00E40354" w:rsidRDefault="00E40354">
      <w:pPr>
        <w:pStyle w:val="af8"/>
        <w:ind w:firstLine="360"/>
      </w:pPr>
      <w:r>
        <w:rPr>
          <w:rStyle w:val="af7"/>
        </w:rPr>
        <w:annotationRef/>
      </w:r>
      <w:r>
        <w:rPr>
          <w:rFonts w:hint="eastAsia"/>
        </w:rPr>
        <w:t>什麼樣的幫助</w:t>
      </w:r>
      <w:r>
        <w:rPr>
          <w:rFonts w:hint="eastAsia"/>
        </w:rPr>
        <w:t>?</w:t>
      </w:r>
    </w:p>
    <w:p w14:paraId="327ACB65" w14:textId="1A75CF46" w:rsidR="00E40354" w:rsidRDefault="00E40354">
      <w:pPr>
        <w:pStyle w:val="af8"/>
        <w:ind w:firstLine="480"/>
      </w:pPr>
      <w:r>
        <w:rPr>
          <w:rFonts w:hint="eastAsia"/>
        </w:rPr>
        <w:t>例如</w:t>
      </w:r>
      <w:r>
        <w:rPr>
          <w:rFonts w:hint="eastAsia"/>
        </w:rPr>
        <w:t xml:space="preserve">: </w:t>
      </w:r>
      <w:r>
        <w:rPr>
          <w:rFonts w:hint="eastAsia"/>
        </w:rPr>
        <w:t>透過</w:t>
      </w:r>
      <w:r>
        <w:t>….</w:t>
      </w:r>
      <w:r>
        <w:rPr>
          <w:rFonts w:hint="eastAsia"/>
        </w:rPr>
        <w:t>調整</w:t>
      </w:r>
      <w:r>
        <w:rPr>
          <w:rFonts w:hint="eastAsia"/>
        </w:rPr>
        <w:t xml:space="preserve"> </w:t>
      </w:r>
      <w:r>
        <w:t>…</w:t>
      </w:r>
      <w:r>
        <w:rPr>
          <w:rFonts w:hint="eastAsia"/>
        </w:rPr>
        <w:t>.</w:t>
      </w:r>
      <w:r>
        <w:rPr>
          <w:rFonts w:hint="eastAsia"/>
        </w:rPr>
        <w:t>觀察</w:t>
      </w:r>
      <w:r>
        <w:t>…….</w:t>
      </w:r>
      <w:r>
        <w:rPr>
          <w:rFonts w:hint="eastAsia"/>
        </w:rPr>
        <w:t>反思</w:t>
      </w:r>
      <w:r>
        <w:t>……</w:t>
      </w:r>
      <w:r>
        <w:rPr>
          <w:rFonts w:hint="eastAsia"/>
        </w:rPr>
        <w:t>，澄清</w:t>
      </w:r>
      <w:r>
        <w:t>….</w:t>
      </w:r>
      <w:r>
        <w:rPr>
          <w:rFonts w:hint="eastAsia"/>
        </w:rPr>
        <w:t>概念，或更清楚知道</w:t>
      </w:r>
      <w:r>
        <w:t>….</w:t>
      </w:r>
      <w:r>
        <w:rPr>
          <w:rFonts w:hint="eastAsia"/>
        </w:rPr>
        <w:t>如何應用</w:t>
      </w:r>
      <w:r>
        <w:t>….</w:t>
      </w:r>
    </w:p>
  </w:comment>
  <w:comment w:id="119" w:author="user" w:date="2022-07-06T21:20:00Z" w:initials="u">
    <w:p w14:paraId="294375D6" w14:textId="62BDF12F" w:rsidR="00D04E3D" w:rsidRDefault="00D04E3D" w:rsidP="00D04E3D">
      <w:pPr>
        <w:pStyle w:val="af8"/>
        <w:ind w:firstLineChars="111"/>
      </w:pPr>
      <w:r>
        <w:rPr>
          <w:rStyle w:val="af7"/>
        </w:rPr>
        <w:annotationRef/>
      </w:r>
      <w:r>
        <w:rPr>
          <w:rFonts w:hint="eastAsia"/>
        </w:rPr>
        <w:t>這些討論可以做一些分類，例如</w:t>
      </w:r>
      <w:r>
        <w:rPr>
          <w:rFonts w:hint="eastAsia"/>
        </w:rPr>
        <w:t>:</w:t>
      </w:r>
      <w:r>
        <w:t xml:space="preserve">(1) </w:t>
      </w:r>
      <w:r>
        <w:rPr>
          <w:rFonts w:hint="eastAsia"/>
        </w:rPr>
        <w:t>輔助了解複雜計算程序</w:t>
      </w:r>
      <w:r>
        <w:rPr>
          <w:rFonts w:hint="eastAsia"/>
        </w:rPr>
        <w:t>:</w:t>
      </w:r>
      <w:r>
        <w:t xml:space="preserve"> ……..;  (2) ……</w:t>
      </w:r>
    </w:p>
  </w:comment>
  <w:comment w:id="120" w:author="user" w:date="2022-07-06T21:25:00Z" w:initials="u">
    <w:p w14:paraId="13B5A079" w14:textId="721A41B3" w:rsidR="00BD4E18" w:rsidRDefault="00BD4E18" w:rsidP="00BD4E18">
      <w:pPr>
        <w:pStyle w:val="af8"/>
        <w:ind w:firstLineChars="111"/>
      </w:pPr>
      <w:r>
        <w:rPr>
          <w:rStyle w:val="af7"/>
        </w:rPr>
        <w:annotationRef/>
      </w:r>
      <w:r>
        <w:rPr>
          <w:rFonts w:hint="eastAsia"/>
        </w:rPr>
        <w:t>內文中</w:t>
      </w:r>
    </w:p>
  </w:comment>
  <w:comment w:id="121" w:author="user" w:date="2022-07-06T21:39:00Z" w:initials="u">
    <w:p w14:paraId="1361D423" w14:textId="37966036" w:rsidR="00AA2A1F" w:rsidRDefault="00AA2A1F">
      <w:pPr>
        <w:pStyle w:val="af8"/>
        <w:ind w:firstLine="360"/>
      </w:pPr>
      <w:r>
        <w:rPr>
          <w:rStyle w:val="af7"/>
        </w:rPr>
        <w:annotationRef/>
      </w:r>
      <w:r>
        <w:rPr>
          <w:rFonts w:hint="eastAsia"/>
        </w:rPr>
        <w:t>這與人工智慧概念並不相同，這樣說明較牽強</w:t>
      </w:r>
    </w:p>
  </w:comment>
  <w:comment w:id="131" w:author="user" w:date="2022-07-06T21:50:00Z" w:initials="u">
    <w:p w14:paraId="2D65114C" w14:textId="48721EA7" w:rsidR="00C73EC1" w:rsidRDefault="00C73EC1">
      <w:pPr>
        <w:pStyle w:val="af8"/>
        <w:ind w:firstLine="360"/>
      </w:pPr>
      <w:r>
        <w:rPr>
          <w:rStyle w:val="af7"/>
        </w:rPr>
        <w:annotationRef/>
      </w:r>
      <w:r>
        <w:rPr>
          <w:rFonts w:hint="eastAsia"/>
        </w:rPr>
        <w:t>同前，用易於理解的話來描述</w:t>
      </w:r>
    </w:p>
  </w:comment>
  <w:comment w:id="132" w:author="user" w:date="2022-07-06T23:07:00Z" w:initials="u">
    <w:p w14:paraId="1F8909FD" w14:textId="77777777" w:rsidR="0016371F" w:rsidRDefault="0016371F">
      <w:pPr>
        <w:pStyle w:val="af8"/>
        <w:ind w:firstLine="360"/>
      </w:pPr>
      <w:r>
        <w:rPr>
          <w:rStyle w:val="af7"/>
        </w:rPr>
        <w:annotationRef/>
      </w:r>
      <w:r>
        <w:rPr>
          <w:rFonts w:hint="eastAsia"/>
        </w:rPr>
        <w:t>同前，用易懂的方式描述</w:t>
      </w:r>
    </w:p>
    <w:p w14:paraId="00E3DE7B" w14:textId="7F4BF1D2" w:rsidR="0016371F" w:rsidRDefault="0016371F">
      <w:pPr>
        <w:pStyle w:val="af8"/>
        <w:ind w:firstLine="480"/>
      </w:pPr>
    </w:p>
  </w:comment>
  <w:comment w:id="133" w:author="user" w:date="2022-07-06T23:08:00Z" w:initials="u">
    <w:p w14:paraId="55DB0EA1" w14:textId="07809C5D" w:rsidR="0016371F" w:rsidRDefault="0016371F">
      <w:pPr>
        <w:pStyle w:val="af8"/>
        <w:ind w:firstLine="360"/>
      </w:pPr>
      <w:r>
        <w:rPr>
          <w:rStyle w:val="af7"/>
        </w:rPr>
        <w:annotationRef/>
      </w:r>
      <w:r>
        <w:rPr>
          <w:rFonts w:hint="eastAsia"/>
        </w:rPr>
        <w:t>這與你的模擬工具是否可連結</w:t>
      </w:r>
    </w:p>
  </w:comment>
  <w:comment w:id="134" w:author="user" w:date="2022-07-06T23:10:00Z" w:initials="u">
    <w:p w14:paraId="2D4DFF05" w14:textId="77777777" w:rsidR="0016371F" w:rsidRDefault="0016371F">
      <w:pPr>
        <w:pStyle w:val="af8"/>
        <w:ind w:firstLine="360"/>
      </w:pPr>
      <w:r>
        <w:rPr>
          <w:rStyle w:val="af7"/>
        </w:rPr>
        <w:annotationRef/>
      </w:r>
      <w:r>
        <w:rPr>
          <w:rFonts w:hint="eastAsia"/>
        </w:rPr>
        <w:t>報導幾個人這樣的內容比較適合放在實驗解果分析</w:t>
      </w:r>
    </w:p>
    <w:p w14:paraId="501B166B" w14:textId="77777777" w:rsidR="0016371F" w:rsidRDefault="0016371F">
      <w:pPr>
        <w:pStyle w:val="af8"/>
        <w:ind w:firstLine="480"/>
      </w:pPr>
      <w:r>
        <w:rPr>
          <w:rFonts w:hint="eastAsia"/>
        </w:rPr>
        <w:t>討論的部分，應更深入說明背後的意義</w:t>
      </w:r>
    </w:p>
    <w:p w14:paraId="51B31871" w14:textId="409AFFEA" w:rsidR="0016371F" w:rsidRDefault="0016371F">
      <w:pPr>
        <w:pStyle w:val="af8"/>
        <w:ind w:firstLine="480"/>
      </w:pPr>
      <w:r>
        <w:rPr>
          <w:rFonts w:hint="eastAsia"/>
        </w:rPr>
        <w:t>為什麼比較結果是這樣</w:t>
      </w:r>
      <w:r>
        <w:rPr>
          <w:rFonts w:hint="eastAsia"/>
        </w:rPr>
        <w:t>?</w:t>
      </w:r>
      <w:r>
        <w:rPr>
          <w:rFonts w:hint="eastAsia"/>
        </w:rPr>
        <w:t>你的策略或工具如何實踐這三種</w:t>
      </w:r>
      <w:r>
        <w:rPr>
          <w:rFonts w:hint="eastAsia"/>
        </w:rPr>
        <w:t>?</w:t>
      </w:r>
      <w:r>
        <w:rPr>
          <w:rFonts w:hint="eastAsia"/>
        </w:rPr>
        <w:t>學生為何有這樣的感受</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66F980" w15:done="0"/>
  <w15:commentEx w15:paraId="3EC609E9" w15:done="0"/>
  <w15:commentEx w15:paraId="466414F4" w15:done="0"/>
  <w15:commentEx w15:paraId="6AE59AAE" w15:done="0"/>
  <w15:commentEx w15:paraId="560F79D4" w15:done="0"/>
  <w15:commentEx w15:paraId="3B927317" w15:done="0"/>
  <w15:commentEx w15:paraId="245C24E0" w15:done="0"/>
  <w15:commentEx w15:paraId="4AA3ADBA" w15:done="0"/>
  <w15:commentEx w15:paraId="42880D80" w15:done="0"/>
  <w15:commentEx w15:paraId="402781D2" w15:done="0"/>
  <w15:commentEx w15:paraId="4132530F" w15:done="0"/>
  <w15:commentEx w15:paraId="02FB1359" w15:done="0"/>
  <w15:commentEx w15:paraId="5825A077" w15:done="0"/>
  <w15:commentEx w15:paraId="16BE8005" w15:done="0"/>
  <w15:commentEx w15:paraId="15CBCB74" w15:done="0"/>
  <w15:commentEx w15:paraId="0F330955" w15:done="0"/>
  <w15:commentEx w15:paraId="36961501" w15:done="0"/>
  <w15:commentEx w15:paraId="160FA009" w15:done="0"/>
  <w15:commentEx w15:paraId="33CBE5FD" w15:done="0"/>
  <w15:commentEx w15:paraId="234C2F8F" w15:done="0"/>
  <w15:commentEx w15:paraId="49ECD92E" w15:done="0"/>
  <w15:commentEx w15:paraId="327ACB65" w15:done="0"/>
  <w15:commentEx w15:paraId="294375D6" w15:done="0"/>
  <w15:commentEx w15:paraId="13B5A079" w15:done="0"/>
  <w15:commentEx w15:paraId="1361D423" w15:done="0"/>
  <w15:commentEx w15:paraId="2D65114C" w15:done="0"/>
  <w15:commentEx w15:paraId="00E3DE7B" w15:done="0"/>
  <w15:commentEx w15:paraId="55DB0EA1" w15:done="0"/>
  <w15:commentEx w15:paraId="51B318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66F980" w16cid:durableId="2671542D"/>
  <w16cid:commentId w16cid:paraId="3EC609E9" w16cid:durableId="2671542E"/>
  <w16cid:commentId w16cid:paraId="466414F4" w16cid:durableId="2671542F"/>
  <w16cid:commentId w16cid:paraId="6AE59AAE" w16cid:durableId="26715430"/>
  <w16cid:commentId w16cid:paraId="560F79D4" w16cid:durableId="26715431"/>
  <w16cid:commentId w16cid:paraId="3B927317" w16cid:durableId="26715432"/>
  <w16cid:commentId w16cid:paraId="245C24E0" w16cid:durableId="26715433"/>
  <w16cid:commentId w16cid:paraId="4AA3ADBA" w16cid:durableId="26715434"/>
  <w16cid:commentId w16cid:paraId="42880D80" w16cid:durableId="26715435"/>
  <w16cid:commentId w16cid:paraId="402781D2" w16cid:durableId="26715436"/>
  <w16cid:commentId w16cid:paraId="4132530F" w16cid:durableId="26715437"/>
  <w16cid:commentId w16cid:paraId="02FB1359" w16cid:durableId="26715438"/>
  <w16cid:commentId w16cid:paraId="5825A077" w16cid:durableId="26715439"/>
  <w16cid:commentId w16cid:paraId="16BE8005" w16cid:durableId="2671543A"/>
  <w16cid:commentId w16cid:paraId="15CBCB74" w16cid:durableId="2671543B"/>
  <w16cid:commentId w16cid:paraId="0F330955" w16cid:durableId="2671543C"/>
  <w16cid:commentId w16cid:paraId="36961501" w16cid:durableId="2671543D"/>
  <w16cid:commentId w16cid:paraId="160FA009" w16cid:durableId="2671543E"/>
  <w16cid:commentId w16cid:paraId="33CBE5FD" w16cid:durableId="2671543F"/>
  <w16cid:commentId w16cid:paraId="234C2F8F" w16cid:durableId="26715440"/>
  <w16cid:commentId w16cid:paraId="49ECD92E" w16cid:durableId="26715441"/>
  <w16cid:commentId w16cid:paraId="327ACB65" w16cid:durableId="26715442"/>
  <w16cid:commentId w16cid:paraId="294375D6" w16cid:durableId="26715443"/>
  <w16cid:commentId w16cid:paraId="13B5A079" w16cid:durableId="26715444"/>
  <w16cid:commentId w16cid:paraId="1361D423" w16cid:durableId="26715445"/>
  <w16cid:commentId w16cid:paraId="2D65114C" w16cid:durableId="26715446"/>
  <w16cid:commentId w16cid:paraId="00E3DE7B" w16cid:durableId="26715447"/>
  <w16cid:commentId w16cid:paraId="55DB0EA1" w16cid:durableId="26715448"/>
  <w16cid:commentId w16cid:paraId="51B31871" w16cid:durableId="267154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EE959" w14:textId="77777777" w:rsidR="00186EFD" w:rsidRDefault="00186EFD" w:rsidP="00D3535B">
      <w:pPr>
        <w:spacing w:line="240" w:lineRule="auto"/>
        <w:ind w:firstLine="480"/>
      </w:pPr>
      <w:r>
        <w:separator/>
      </w:r>
    </w:p>
  </w:endnote>
  <w:endnote w:type="continuationSeparator" w:id="0">
    <w:p w14:paraId="14891967" w14:textId="77777777" w:rsidR="00186EFD" w:rsidRDefault="00186EFD" w:rsidP="00D3535B">
      <w:pPr>
        <w:spacing w:line="240" w:lineRule="auto"/>
        <w:ind w:firstLine="480"/>
      </w:pPr>
      <w:r>
        <w:continuationSeparator/>
      </w:r>
    </w:p>
  </w:endnote>
  <w:endnote w:type="continuationNotice" w:id="1">
    <w:p w14:paraId="20E60E59" w14:textId="77777777" w:rsidR="00186EFD" w:rsidRDefault="00186EFD">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287F48" w:rsidRDefault="00287F48">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53171F" w:rsidR="00287F48" w:rsidRDefault="00287F48">
        <w:pPr>
          <w:pStyle w:val="ab"/>
          <w:ind w:firstLine="400"/>
          <w:jc w:val="center"/>
        </w:pPr>
        <w:r>
          <w:fldChar w:fldCharType="begin"/>
        </w:r>
        <w:r>
          <w:instrText>PAGE   \* MERGEFORMAT</w:instrText>
        </w:r>
        <w:r>
          <w:fldChar w:fldCharType="separate"/>
        </w:r>
        <w:r w:rsidR="0016371F" w:rsidRPr="0016371F">
          <w:rPr>
            <w:noProof/>
            <w:lang w:val="zh-TW"/>
          </w:rPr>
          <w:t>III</w:t>
        </w:r>
        <w:r>
          <w:fldChar w:fldCharType="end"/>
        </w:r>
      </w:p>
    </w:sdtContent>
  </w:sdt>
  <w:p w14:paraId="3DE36D75" w14:textId="77777777" w:rsidR="00287F48" w:rsidRDefault="00287F48">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287F48" w:rsidRDefault="00287F48">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65365" w14:textId="77777777" w:rsidR="00186EFD" w:rsidRDefault="00186EFD" w:rsidP="00D3535B">
      <w:pPr>
        <w:spacing w:line="240" w:lineRule="auto"/>
        <w:ind w:firstLine="480"/>
      </w:pPr>
      <w:r>
        <w:separator/>
      </w:r>
    </w:p>
  </w:footnote>
  <w:footnote w:type="continuationSeparator" w:id="0">
    <w:p w14:paraId="649C1588" w14:textId="77777777" w:rsidR="00186EFD" w:rsidRDefault="00186EFD" w:rsidP="00D3535B">
      <w:pPr>
        <w:spacing w:line="240" w:lineRule="auto"/>
        <w:ind w:firstLine="480"/>
      </w:pPr>
      <w:r>
        <w:continuationSeparator/>
      </w:r>
    </w:p>
  </w:footnote>
  <w:footnote w:type="continuationNotice" w:id="1">
    <w:p w14:paraId="4A70E920" w14:textId="77777777" w:rsidR="00186EFD" w:rsidRDefault="00186EFD">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287F48" w:rsidRDefault="00287F48"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287F48" w:rsidRDefault="00287F48"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287F48" w:rsidRDefault="00287F48">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146"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Windows Live" w15:userId="a6618a895288fe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trackRevisions/>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QxNDAzNzQxMjY1NLdQ0lEKTi0uzszPAykwqgUAoKjgpSwAAAA="/>
  </w:docVars>
  <w:rsids>
    <w:rsidRoot w:val="00C94BD1"/>
    <w:rsid w:val="000033C4"/>
    <w:rsid w:val="00003CE9"/>
    <w:rsid w:val="000052FB"/>
    <w:rsid w:val="0001371B"/>
    <w:rsid w:val="00013FE4"/>
    <w:rsid w:val="0001402D"/>
    <w:rsid w:val="000152E7"/>
    <w:rsid w:val="000175FF"/>
    <w:rsid w:val="00021481"/>
    <w:rsid w:val="000233C6"/>
    <w:rsid w:val="000233DE"/>
    <w:rsid w:val="000278FE"/>
    <w:rsid w:val="000323B5"/>
    <w:rsid w:val="00034F62"/>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3D42"/>
    <w:rsid w:val="0008473D"/>
    <w:rsid w:val="00085709"/>
    <w:rsid w:val="0008777E"/>
    <w:rsid w:val="00093449"/>
    <w:rsid w:val="00093861"/>
    <w:rsid w:val="00095609"/>
    <w:rsid w:val="000978E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7A3"/>
    <w:rsid w:val="000F1890"/>
    <w:rsid w:val="000F1D8F"/>
    <w:rsid w:val="000F344C"/>
    <w:rsid w:val="000F4245"/>
    <w:rsid w:val="000F628E"/>
    <w:rsid w:val="001027B1"/>
    <w:rsid w:val="001032EC"/>
    <w:rsid w:val="0010373B"/>
    <w:rsid w:val="001039C1"/>
    <w:rsid w:val="0010502D"/>
    <w:rsid w:val="00105BFF"/>
    <w:rsid w:val="00106450"/>
    <w:rsid w:val="00106853"/>
    <w:rsid w:val="00107A76"/>
    <w:rsid w:val="001105B0"/>
    <w:rsid w:val="00112432"/>
    <w:rsid w:val="00112637"/>
    <w:rsid w:val="00114236"/>
    <w:rsid w:val="001218CC"/>
    <w:rsid w:val="00121F4F"/>
    <w:rsid w:val="00123D5E"/>
    <w:rsid w:val="00124054"/>
    <w:rsid w:val="001252E8"/>
    <w:rsid w:val="0012623B"/>
    <w:rsid w:val="00127030"/>
    <w:rsid w:val="00132A7C"/>
    <w:rsid w:val="00140821"/>
    <w:rsid w:val="00140BF6"/>
    <w:rsid w:val="0014208E"/>
    <w:rsid w:val="0014282A"/>
    <w:rsid w:val="001438A7"/>
    <w:rsid w:val="0014707F"/>
    <w:rsid w:val="00151B0B"/>
    <w:rsid w:val="001525C6"/>
    <w:rsid w:val="00154A69"/>
    <w:rsid w:val="00154AAD"/>
    <w:rsid w:val="00154E92"/>
    <w:rsid w:val="00155CBD"/>
    <w:rsid w:val="00157F17"/>
    <w:rsid w:val="00162731"/>
    <w:rsid w:val="00162A7A"/>
    <w:rsid w:val="001632F3"/>
    <w:rsid w:val="0016371F"/>
    <w:rsid w:val="00163C9F"/>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6EA4"/>
    <w:rsid w:val="00186EFD"/>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626F"/>
    <w:rsid w:val="001C75BE"/>
    <w:rsid w:val="001D055C"/>
    <w:rsid w:val="001D2BCB"/>
    <w:rsid w:val="001D41D2"/>
    <w:rsid w:val="001D4BE6"/>
    <w:rsid w:val="001D6F52"/>
    <w:rsid w:val="001E028E"/>
    <w:rsid w:val="001E033B"/>
    <w:rsid w:val="001E1F98"/>
    <w:rsid w:val="001E3B14"/>
    <w:rsid w:val="001E674E"/>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F28"/>
    <w:rsid w:val="00235254"/>
    <w:rsid w:val="00235732"/>
    <w:rsid w:val="00235DE9"/>
    <w:rsid w:val="00241373"/>
    <w:rsid w:val="0024289A"/>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87F48"/>
    <w:rsid w:val="0029100F"/>
    <w:rsid w:val="0029138B"/>
    <w:rsid w:val="00292907"/>
    <w:rsid w:val="00293038"/>
    <w:rsid w:val="0029351A"/>
    <w:rsid w:val="00294FA0"/>
    <w:rsid w:val="002956A1"/>
    <w:rsid w:val="0029649C"/>
    <w:rsid w:val="00296E2E"/>
    <w:rsid w:val="00297A47"/>
    <w:rsid w:val="002A1FBB"/>
    <w:rsid w:val="002A7388"/>
    <w:rsid w:val="002B27D8"/>
    <w:rsid w:val="002B3E44"/>
    <w:rsid w:val="002B49A5"/>
    <w:rsid w:val="002B4CDC"/>
    <w:rsid w:val="002B4D54"/>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5B0E"/>
    <w:rsid w:val="002E7C59"/>
    <w:rsid w:val="002F50E7"/>
    <w:rsid w:val="002F55CD"/>
    <w:rsid w:val="002F673D"/>
    <w:rsid w:val="002F6F7B"/>
    <w:rsid w:val="00300BE1"/>
    <w:rsid w:val="00302E49"/>
    <w:rsid w:val="00303F8B"/>
    <w:rsid w:val="00305060"/>
    <w:rsid w:val="003077DD"/>
    <w:rsid w:val="00310A3B"/>
    <w:rsid w:val="003124CE"/>
    <w:rsid w:val="00315120"/>
    <w:rsid w:val="00315AEC"/>
    <w:rsid w:val="00317274"/>
    <w:rsid w:val="00317D44"/>
    <w:rsid w:val="00320929"/>
    <w:rsid w:val="00321140"/>
    <w:rsid w:val="00322761"/>
    <w:rsid w:val="00324978"/>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2B26"/>
    <w:rsid w:val="00364298"/>
    <w:rsid w:val="003700AC"/>
    <w:rsid w:val="0037312D"/>
    <w:rsid w:val="00374CCA"/>
    <w:rsid w:val="00380D13"/>
    <w:rsid w:val="003821BA"/>
    <w:rsid w:val="0038633A"/>
    <w:rsid w:val="0038670F"/>
    <w:rsid w:val="00392664"/>
    <w:rsid w:val="003940FB"/>
    <w:rsid w:val="003957EB"/>
    <w:rsid w:val="00396C74"/>
    <w:rsid w:val="00396D1C"/>
    <w:rsid w:val="003A0794"/>
    <w:rsid w:val="003A1FF7"/>
    <w:rsid w:val="003A2174"/>
    <w:rsid w:val="003A4C6D"/>
    <w:rsid w:val="003A59D4"/>
    <w:rsid w:val="003B0262"/>
    <w:rsid w:val="003B179F"/>
    <w:rsid w:val="003B2140"/>
    <w:rsid w:val="003B50B0"/>
    <w:rsid w:val="003B6249"/>
    <w:rsid w:val="003B7433"/>
    <w:rsid w:val="003C2DDA"/>
    <w:rsid w:val="003C3C4F"/>
    <w:rsid w:val="003C417B"/>
    <w:rsid w:val="003C6C7E"/>
    <w:rsid w:val="003C71DF"/>
    <w:rsid w:val="003C7896"/>
    <w:rsid w:val="003D174D"/>
    <w:rsid w:val="003D4C9D"/>
    <w:rsid w:val="003D6D0A"/>
    <w:rsid w:val="003E0844"/>
    <w:rsid w:val="003E17FA"/>
    <w:rsid w:val="003E2B7B"/>
    <w:rsid w:val="003E3076"/>
    <w:rsid w:val="003E470E"/>
    <w:rsid w:val="003F0AED"/>
    <w:rsid w:val="003F100C"/>
    <w:rsid w:val="003F120F"/>
    <w:rsid w:val="003F6550"/>
    <w:rsid w:val="004001C0"/>
    <w:rsid w:val="00401096"/>
    <w:rsid w:val="004010AB"/>
    <w:rsid w:val="0040156B"/>
    <w:rsid w:val="00401AD1"/>
    <w:rsid w:val="00402263"/>
    <w:rsid w:val="00405F46"/>
    <w:rsid w:val="00405FED"/>
    <w:rsid w:val="00407230"/>
    <w:rsid w:val="00407565"/>
    <w:rsid w:val="00413DBD"/>
    <w:rsid w:val="00414C87"/>
    <w:rsid w:val="00416137"/>
    <w:rsid w:val="00424B42"/>
    <w:rsid w:val="00424F3D"/>
    <w:rsid w:val="004251A9"/>
    <w:rsid w:val="00426DA0"/>
    <w:rsid w:val="00427855"/>
    <w:rsid w:val="004278E8"/>
    <w:rsid w:val="004278EE"/>
    <w:rsid w:val="0043122E"/>
    <w:rsid w:val="0043193F"/>
    <w:rsid w:val="00431E78"/>
    <w:rsid w:val="0043238A"/>
    <w:rsid w:val="0043239F"/>
    <w:rsid w:val="00436950"/>
    <w:rsid w:val="00437B7C"/>
    <w:rsid w:val="00440232"/>
    <w:rsid w:val="004416B0"/>
    <w:rsid w:val="004451A4"/>
    <w:rsid w:val="00446164"/>
    <w:rsid w:val="00446990"/>
    <w:rsid w:val="00452881"/>
    <w:rsid w:val="00453AF4"/>
    <w:rsid w:val="00456884"/>
    <w:rsid w:val="00457FBE"/>
    <w:rsid w:val="00460510"/>
    <w:rsid w:val="0046091F"/>
    <w:rsid w:val="0046153D"/>
    <w:rsid w:val="00461B3E"/>
    <w:rsid w:val="004620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6190"/>
    <w:rsid w:val="004966F3"/>
    <w:rsid w:val="004A0A16"/>
    <w:rsid w:val="004A0D72"/>
    <w:rsid w:val="004A37EC"/>
    <w:rsid w:val="004A3F22"/>
    <w:rsid w:val="004A76D6"/>
    <w:rsid w:val="004B5EF7"/>
    <w:rsid w:val="004B62F1"/>
    <w:rsid w:val="004B725A"/>
    <w:rsid w:val="004B7840"/>
    <w:rsid w:val="004C11F6"/>
    <w:rsid w:val="004C29DC"/>
    <w:rsid w:val="004C42E2"/>
    <w:rsid w:val="004C479C"/>
    <w:rsid w:val="004C49E9"/>
    <w:rsid w:val="004C4F1F"/>
    <w:rsid w:val="004C7478"/>
    <w:rsid w:val="004D341F"/>
    <w:rsid w:val="004D3787"/>
    <w:rsid w:val="004D5695"/>
    <w:rsid w:val="004D62DF"/>
    <w:rsid w:val="004E0846"/>
    <w:rsid w:val="004E142F"/>
    <w:rsid w:val="004E228F"/>
    <w:rsid w:val="004E2DE3"/>
    <w:rsid w:val="004E2F7E"/>
    <w:rsid w:val="004E316F"/>
    <w:rsid w:val="004E34FF"/>
    <w:rsid w:val="004E39B0"/>
    <w:rsid w:val="004E4439"/>
    <w:rsid w:val="004E68F6"/>
    <w:rsid w:val="004E7920"/>
    <w:rsid w:val="004F1B50"/>
    <w:rsid w:val="004F2424"/>
    <w:rsid w:val="004F2461"/>
    <w:rsid w:val="004F2883"/>
    <w:rsid w:val="004F3BC2"/>
    <w:rsid w:val="004F5469"/>
    <w:rsid w:val="00502277"/>
    <w:rsid w:val="00503F1D"/>
    <w:rsid w:val="00505512"/>
    <w:rsid w:val="00506C6B"/>
    <w:rsid w:val="00506C8A"/>
    <w:rsid w:val="005070FA"/>
    <w:rsid w:val="00510EA6"/>
    <w:rsid w:val="005135DA"/>
    <w:rsid w:val="00516BFF"/>
    <w:rsid w:val="00520B2B"/>
    <w:rsid w:val="0052131B"/>
    <w:rsid w:val="00521B68"/>
    <w:rsid w:val="0053307F"/>
    <w:rsid w:val="00533ECB"/>
    <w:rsid w:val="0053591D"/>
    <w:rsid w:val="00540D10"/>
    <w:rsid w:val="0054172C"/>
    <w:rsid w:val="005432C5"/>
    <w:rsid w:val="00544C79"/>
    <w:rsid w:val="005455DC"/>
    <w:rsid w:val="00545B96"/>
    <w:rsid w:val="00546B80"/>
    <w:rsid w:val="005476FC"/>
    <w:rsid w:val="00547B0D"/>
    <w:rsid w:val="00551356"/>
    <w:rsid w:val="00553086"/>
    <w:rsid w:val="005537F0"/>
    <w:rsid w:val="005543D6"/>
    <w:rsid w:val="005547BF"/>
    <w:rsid w:val="00555ACD"/>
    <w:rsid w:val="00561A6F"/>
    <w:rsid w:val="00562456"/>
    <w:rsid w:val="00564F88"/>
    <w:rsid w:val="00566CDB"/>
    <w:rsid w:val="00567451"/>
    <w:rsid w:val="005702DB"/>
    <w:rsid w:val="00572C60"/>
    <w:rsid w:val="005743B5"/>
    <w:rsid w:val="0058003D"/>
    <w:rsid w:val="00580AB0"/>
    <w:rsid w:val="005810B5"/>
    <w:rsid w:val="00581751"/>
    <w:rsid w:val="00583D72"/>
    <w:rsid w:val="00585CD0"/>
    <w:rsid w:val="0058697D"/>
    <w:rsid w:val="00586ED6"/>
    <w:rsid w:val="00587DAE"/>
    <w:rsid w:val="0059157F"/>
    <w:rsid w:val="00591C0D"/>
    <w:rsid w:val="00591D0C"/>
    <w:rsid w:val="00591DD3"/>
    <w:rsid w:val="00592854"/>
    <w:rsid w:val="00593F73"/>
    <w:rsid w:val="005A08B5"/>
    <w:rsid w:val="005A1DB9"/>
    <w:rsid w:val="005A31C0"/>
    <w:rsid w:val="005A3D95"/>
    <w:rsid w:val="005A54E0"/>
    <w:rsid w:val="005A6DC9"/>
    <w:rsid w:val="005A7831"/>
    <w:rsid w:val="005B0C68"/>
    <w:rsid w:val="005B13C4"/>
    <w:rsid w:val="005B2E2E"/>
    <w:rsid w:val="005B3817"/>
    <w:rsid w:val="005B3C06"/>
    <w:rsid w:val="005B54B6"/>
    <w:rsid w:val="005B5657"/>
    <w:rsid w:val="005B5C30"/>
    <w:rsid w:val="005B667C"/>
    <w:rsid w:val="005B7479"/>
    <w:rsid w:val="005C22A1"/>
    <w:rsid w:val="005C3290"/>
    <w:rsid w:val="005C6199"/>
    <w:rsid w:val="005C67A7"/>
    <w:rsid w:val="005D0E2F"/>
    <w:rsid w:val="005D12EA"/>
    <w:rsid w:val="005D19E4"/>
    <w:rsid w:val="005D34BF"/>
    <w:rsid w:val="005D544C"/>
    <w:rsid w:val="005D633F"/>
    <w:rsid w:val="005E135E"/>
    <w:rsid w:val="005E2BA9"/>
    <w:rsid w:val="005E3623"/>
    <w:rsid w:val="005E68FC"/>
    <w:rsid w:val="005E6BDF"/>
    <w:rsid w:val="005F2D2A"/>
    <w:rsid w:val="005F37F8"/>
    <w:rsid w:val="005F38B8"/>
    <w:rsid w:val="005F38C8"/>
    <w:rsid w:val="005F4109"/>
    <w:rsid w:val="005F5F6F"/>
    <w:rsid w:val="005F643D"/>
    <w:rsid w:val="005F7777"/>
    <w:rsid w:val="0060053D"/>
    <w:rsid w:val="00601326"/>
    <w:rsid w:val="006031EB"/>
    <w:rsid w:val="00610514"/>
    <w:rsid w:val="00611D1D"/>
    <w:rsid w:val="0062068C"/>
    <w:rsid w:val="006222C8"/>
    <w:rsid w:val="00624572"/>
    <w:rsid w:val="0062554B"/>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B97"/>
    <w:rsid w:val="006A44E4"/>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7E81"/>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26AA"/>
    <w:rsid w:val="00735122"/>
    <w:rsid w:val="00735F0C"/>
    <w:rsid w:val="00735F90"/>
    <w:rsid w:val="00737347"/>
    <w:rsid w:val="00737B84"/>
    <w:rsid w:val="007469E1"/>
    <w:rsid w:val="00747B85"/>
    <w:rsid w:val="0075044D"/>
    <w:rsid w:val="0075131C"/>
    <w:rsid w:val="00756263"/>
    <w:rsid w:val="007605B8"/>
    <w:rsid w:val="00760606"/>
    <w:rsid w:val="00761A58"/>
    <w:rsid w:val="007666DF"/>
    <w:rsid w:val="007700A4"/>
    <w:rsid w:val="00771245"/>
    <w:rsid w:val="00773503"/>
    <w:rsid w:val="00773576"/>
    <w:rsid w:val="00773CD4"/>
    <w:rsid w:val="0078304D"/>
    <w:rsid w:val="00785C49"/>
    <w:rsid w:val="00786A88"/>
    <w:rsid w:val="00787B93"/>
    <w:rsid w:val="00790E62"/>
    <w:rsid w:val="00793377"/>
    <w:rsid w:val="007948A1"/>
    <w:rsid w:val="00794CBB"/>
    <w:rsid w:val="00795279"/>
    <w:rsid w:val="007A184B"/>
    <w:rsid w:val="007A4173"/>
    <w:rsid w:val="007A433C"/>
    <w:rsid w:val="007A70C5"/>
    <w:rsid w:val="007B6E4E"/>
    <w:rsid w:val="007C0322"/>
    <w:rsid w:val="007C0DB7"/>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DA5"/>
    <w:rsid w:val="00813EB9"/>
    <w:rsid w:val="0081442B"/>
    <w:rsid w:val="00815F04"/>
    <w:rsid w:val="00820171"/>
    <w:rsid w:val="00821A52"/>
    <w:rsid w:val="00821A55"/>
    <w:rsid w:val="00825075"/>
    <w:rsid w:val="00825088"/>
    <w:rsid w:val="00825E7B"/>
    <w:rsid w:val="008263C9"/>
    <w:rsid w:val="00831F67"/>
    <w:rsid w:val="00832EF8"/>
    <w:rsid w:val="00835329"/>
    <w:rsid w:val="00835B9B"/>
    <w:rsid w:val="00836DF9"/>
    <w:rsid w:val="00837039"/>
    <w:rsid w:val="00841365"/>
    <w:rsid w:val="008415ED"/>
    <w:rsid w:val="00844555"/>
    <w:rsid w:val="00851F43"/>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3776"/>
    <w:rsid w:val="008E0556"/>
    <w:rsid w:val="008E1525"/>
    <w:rsid w:val="008E25DA"/>
    <w:rsid w:val="008E30D2"/>
    <w:rsid w:val="008E5487"/>
    <w:rsid w:val="008E5D97"/>
    <w:rsid w:val="008E751A"/>
    <w:rsid w:val="008F0A7D"/>
    <w:rsid w:val="008F0D05"/>
    <w:rsid w:val="008F28FA"/>
    <w:rsid w:val="008F2AFA"/>
    <w:rsid w:val="008F2DFF"/>
    <w:rsid w:val="008F561E"/>
    <w:rsid w:val="008F779F"/>
    <w:rsid w:val="008F7CEB"/>
    <w:rsid w:val="0090429C"/>
    <w:rsid w:val="00904B10"/>
    <w:rsid w:val="00904EF3"/>
    <w:rsid w:val="00910546"/>
    <w:rsid w:val="00912D84"/>
    <w:rsid w:val="00913092"/>
    <w:rsid w:val="0091501F"/>
    <w:rsid w:val="00917DF4"/>
    <w:rsid w:val="009216BA"/>
    <w:rsid w:val="009233F9"/>
    <w:rsid w:val="00923A21"/>
    <w:rsid w:val="00926846"/>
    <w:rsid w:val="009324DE"/>
    <w:rsid w:val="00933098"/>
    <w:rsid w:val="00934231"/>
    <w:rsid w:val="00935812"/>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14D2"/>
    <w:rsid w:val="009E2F46"/>
    <w:rsid w:val="009E7DB9"/>
    <w:rsid w:val="009F1AE3"/>
    <w:rsid w:val="009F2228"/>
    <w:rsid w:val="009F3F3C"/>
    <w:rsid w:val="009F5D78"/>
    <w:rsid w:val="009F6370"/>
    <w:rsid w:val="009F7A90"/>
    <w:rsid w:val="00A0019D"/>
    <w:rsid w:val="00A0246B"/>
    <w:rsid w:val="00A02E93"/>
    <w:rsid w:val="00A06728"/>
    <w:rsid w:val="00A12516"/>
    <w:rsid w:val="00A12EBE"/>
    <w:rsid w:val="00A13B44"/>
    <w:rsid w:val="00A1407B"/>
    <w:rsid w:val="00A1445D"/>
    <w:rsid w:val="00A1597E"/>
    <w:rsid w:val="00A15B22"/>
    <w:rsid w:val="00A16161"/>
    <w:rsid w:val="00A16DA3"/>
    <w:rsid w:val="00A170FD"/>
    <w:rsid w:val="00A17A67"/>
    <w:rsid w:val="00A207CE"/>
    <w:rsid w:val="00A21AB0"/>
    <w:rsid w:val="00A22A32"/>
    <w:rsid w:val="00A23586"/>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47B6"/>
    <w:rsid w:val="00A918DA"/>
    <w:rsid w:val="00A91987"/>
    <w:rsid w:val="00A91FAB"/>
    <w:rsid w:val="00A928C6"/>
    <w:rsid w:val="00A93B20"/>
    <w:rsid w:val="00A96609"/>
    <w:rsid w:val="00A96A44"/>
    <w:rsid w:val="00A976A9"/>
    <w:rsid w:val="00AA1463"/>
    <w:rsid w:val="00AA29B5"/>
    <w:rsid w:val="00AA2A1F"/>
    <w:rsid w:val="00AA2A3A"/>
    <w:rsid w:val="00AA4427"/>
    <w:rsid w:val="00AA55ED"/>
    <w:rsid w:val="00AB108B"/>
    <w:rsid w:val="00AB3350"/>
    <w:rsid w:val="00AC122C"/>
    <w:rsid w:val="00AC3BC5"/>
    <w:rsid w:val="00AC673E"/>
    <w:rsid w:val="00AD2BD7"/>
    <w:rsid w:val="00AD512E"/>
    <w:rsid w:val="00AD5917"/>
    <w:rsid w:val="00AD72F2"/>
    <w:rsid w:val="00AE5297"/>
    <w:rsid w:val="00AE6084"/>
    <w:rsid w:val="00AE6E67"/>
    <w:rsid w:val="00AF32B1"/>
    <w:rsid w:val="00AF674C"/>
    <w:rsid w:val="00B05E53"/>
    <w:rsid w:val="00B070A2"/>
    <w:rsid w:val="00B12821"/>
    <w:rsid w:val="00B12FB6"/>
    <w:rsid w:val="00B17C19"/>
    <w:rsid w:val="00B21BFC"/>
    <w:rsid w:val="00B23D97"/>
    <w:rsid w:val="00B2522B"/>
    <w:rsid w:val="00B30ECA"/>
    <w:rsid w:val="00B324AF"/>
    <w:rsid w:val="00B32B46"/>
    <w:rsid w:val="00B33D92"/>
    <w:rsid w:val="00B37EA4"/>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2230"/>
    <w:rsid w:val="00BA5552"/>
    <w:rsid w:val="00BA646E"/>
    <w:rsid w:val="00BA696A"/>
    <w:rsid w:val="00BA7E59"/>
    <w:rsid w:val="00BB064C"/>
    <w:rsid w:val="00BB3265"/>
    <w:rsid w:val="00BB3DE6"/>
    <w:rsid w:val="00BB5F81"/>
    <w:rsid w:val="00BB77D5"/>
    <w:rsid w:val="00BC169A"/>
    <w:rsid w:val="00BC2D9F"/>
    <w:rsid w:val="00BC3EBD"/>
    <w:rsid w:val="00BC5AD8"/>
    <w:rsid w:val="00BD4E18"/>
    <w:rsid w:val="00BD52D2"/>
    <w:rsid w:val="00BD533A"/>
    <w:rsid w:val="00BD7A9D"/>
    <w:rsid w:val="00BE11F9"/>
    <w:rsid w:val="00BE1235"/>
    <w:rsid w:val="00BE1BBD"/>
    <w:rsid w:val="00BE53B2"/>
    <w:rsid w:val="00BE5CDD"/>
    <w:rsid w:val="00BE694D"/>
    <w:rsid w:val="00BE7959"/>
    <w:rsid w:val="00BE7CD5"/>
    <w:rsid w:val="00BF11C5"/>
    <w:rsid w:val="00BF4B23"/>
    <w:rsid w:val="00BF6D2B"/>
    <w:rsid w:val="00BF7158"/>
    <w:rsid w:val="00C02311"/>
    <w:rsid w:val="00C028CD"/>
    <w:rsid w:val="00C04D98"/>
    <w:rsid w:val="00C06890"/>
    <w:rsid w:val="00C10FF6"/>
    <w:rsid w:val="00C13D96"/>
    <w:rsid w:val="00C16FF0"/>
    <w:rsid w:val="00C22D65"/>
    <w:rsid w:val="00C236FF"/>
    <w:rsid w:val="00C2698E"/>
    <w:rsid w:val="00C27A00"/>
    <w:rsid w:val="00C3120E"/>
    <w:rsid w:val="00C3203A"/>
    <w:rsid w:val="00C321CC"/>
    <w:rsid w:val="00C35A91"/>
    <w:rsid w:val="00C35D7D"/>
    <w:rsid w:val="00C36D3D"/>
    <w:rsid w:val="00C37966"/>
    <w:rsid w:val="00C419EC"/>
    <w:rsid w:val="00C4373A"/>
    <w:rsid w:val="00C43906"/>
    <w:rsid w:val="00C5069C"/>
    <w:rsid w:val="00C5220E"/>
    <w:rsid w:val="00C5451F"/>
    <w:rsid w:val="00C549C7"/>
    <w:rsid w:val="00C55423"/>
    <w:rsid w:val="00C562F4"/>
    <w:rsid w:val="00C56DC6"/>
    <w:rsid w:val="00C57E53"/>
    <w:rsid w:val="00C57F47"/>
    <w:rsid w:val="00C60A5E"/>
    <w:rsid w:val="00C61B64"/>
    <w:rsid w:val="00C64603"/>
    <w:rsid w:val="00C65402"/>
    <w:rsid w:val="00C66169"/>
    <w:rsid w:val="00C66A1E"/>
    <w:rsid w:val="00C67714"/>
    <w:rsid w:val="00C73EC1"/>
    <w:rsid w:val="00C744DF"/>
    <w:rsid w:val="00C74E1A"/>
    <w:rsid w:val="00C7660C"/>
    <w:rsid w:val="00C7691F"/>
    <w:rsid w:val="00C7781E"/>
    <w:rsid w:val="00C80059"/>
    <w:rsid w:val="00C8445B"/>
    <w:rsid w:val="00C85F44"/>
    <w:rsid w:val="00C878A5"/>
    <w:rsid w:val="00C87FB3"/>
    <w:rsid w:val="00C90DB4"/>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5296"/>
    <w:rsid w:val="00CE66A1"/>
    <w:rsid w:val="00CE69B7"/>
    <w:rsid w:val="00CE7507"/>
    <w:rsid w:val="00CF1411"/>
    <w:rsid w:val="00CF3E8A"/>
    <w:rsid w:val="00CF3FF9"/>
    <w:rsid w:val="00CF7460"/>
    <w:rsid w:val="00D002F9"/>
    <w:rsid w:val="00D02525"/>
    <w:rsid w:val="00D04482"/>
    <w:rsid w:val="00D04505"/>
    <w:rsid w:val="00D04E3D"/>
    <w:rsid w:val="00D051B5"/>
    <w:rsid w:val="00D075E9"/>
    <w:rsid w:val="00D123BA"/>
    <w:rsid w:val="00D1261F"/>
    <w:rsid w:val="00D146BF"/>
    <w:rsid w:val="00D14996"/>
    <w:rsid w:val="00D16137"/>
    <w:rsid w:val="00D20942"/>
    <w:rsid w:val="00D23A1C"/>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2B76"/>
    <w:rsid w:val="00D92D8B"/>
    <w:rsid w:val="00D9364E"/>
    <w:rsid w:val="00D93804"/>
    <w:rsid w:val="00D94E98"/>
    <w:rsid w:val="00D9567E"/>
    <w:rsid w:val="00D975AB"/>
    <w:rsid w:val="00D97984"/>
    <w:rsid w:val="00DA04EF"/>
    <w:rsid w:val="00DA0770"/>
    <w:rsid w:val="00DA3C58"/>
    <w:rsid w:val="00DA4C37"/>
    <w:rsid w:val="00DA5EFD"/>
    <w:rsid w:val="00DA7411"/>
    <w:rsid w:val="00DB45C2"/>
    <w:rsid w:val="00DB66C6"/>
    <w:rsid w:val="00DC14FC"/>
    <w:rsid w:val="00DC16DF"/>
    <w:rsid w:val="00DC2420"/>
    <w:rsid w:val="00DC2AE1"/>
    <w:rsid w:val="00DC3BA9"/>
    <w:rsid w:val="00DC4B80"/>
    <w:rsid w:val="00DC6616"/>
    <w:rsid w:val="00DC6962"/>
    <w:rsid w:val="00DC7EDA"/>
    <w:rsid w:val="00DD0249"/>
    <w:rsid w:val="00DD17E7"/>
    <w:rsid w:val="00DD1863"/>
    <w:rsid w:val="00DD1EFF"/>
    <w:rsid w:val="00DD2750"/>
    <w:rsid w:val="00DD29D9"/>
    <w:rsid w:val="00DD64DE"/>
    <w:rsid w:val="00DE132C"/>
    <w:rsid w:val="00DE1656"/>
    <w:rsid w:val="00DE2B71"/>
    <w:rsid w:val="00DE4DDB"/>
    <w:rsid w:val="00DE4DFF"/>
    <w:rsid w:val="00DE7880"/>
    <w:rsid w:val="00DF1A75"/>
    <w:rsid w:val="00DF4290"/>
    <w:rsid w:val="00DF4F22"/>
    <w:rsid w:val="00DF5331"/>
    <w:rsid w:val="00E006BF"/>
    <w:rsid w:val="00E00825"/>
    <w:rsid w:val="00E028E0"/>
    <w:rsid w:val="00E052FF"/>
    <w:rsid w:val="00E05571"/>
    <w:rsid w:val="00E0681F"/>
    <w:rsid w:val="00E11B25"/>
    <w:rsid w:val="00E13129"/>
    <w:rsid w:val="00E13ED0"/>
    <w:rsid w:val="00E16980"/>
    <w:rsid w:val="00E174FC"/>
    <w:rsid w:val="00E201C4"/>
    <w:rsid w:val="00E20927"/>
    <w:rsid w:val="00E237BA"/>
    <w:rsid w:val="00E23CAD"/>
    <w:rsid w:val="00E25C37"/>
    <w:rsid w:val="00E2781C"/>
    <w:rsid w:val="00E3176C"/>
    <w:rsid w:val="00E341B4"/>
    <w:rsid w:val="00E34AA1"/>
    <w:rsid w:val="00E35E05"/>
    <w:rsid w:val="00E37AD7"/>
    <w:rsid w:val="00E40354"/>
    <w:rsid w:val="00E415B6"/>
    <w:rsid w:val="00E42620"/>
    <w:rsid w:val="00E4294B"/>
    <w:rsid w:val="00E4301F"/>
    <w:rsid w:val="00E43D2C"/>
    <w:rsid w:val="00E43FD5"/>
    <w:rsid w:val="00E44F8F"/>
    <w:rsid w:val="00E45529"/>
    <w:rsid w:val="00E45F36"/>
    <w:rsid w:val="00E47538"/>
    <w:rsid w:val="00E52563"/>
    <w:rsid w:val="00E5406B"/>
    <w:rsid w:val="00E56E0E"/>
    <w:rsid w:val="00E60026"/>
    <w:rsid w:val="00E60485"/>
    <w:rsid w:val="00E6096E"/>
    <w:rsid w:val="00E61429"/>
    <w:rsid w:val="00E61C19"/>
    <w:rsid w:val="00E62F4B"/>
    <w:rsid w:val="00E62F60"/>
    <w:rsid w:val="00E64DC2"/>
    <w:rsid w:val="00E66BA4"/>
    <w:rsid w:val="00E707F6"/>
    <w:rsid w:val="00E71800"/>
    <w:rsid w:val="00E728FA"/>
    <w:rsid w:val="00E73A58"/>
    <w:rsid w:val="00E74334"/>
    <w:rsid w:val="00E80A24"/>
    <w:rsid w:val="00E830F3"/>
    <w:rsid w:val="00E92864"/>
    <w:rsid w:val="00E94A9B"/>
    <w:rsid w:val="00E94B98"/>
    <w:rsid w:val="00E95257"/>
    <w:rsid w:val="00E95A44"/>
    <w:rsid w:val="00E95CD6"/>
    <w:rsid w:val="00EA13EE"/>
    <w:rsid w:val="00EA1CCE"/>
    <w:rsid w:val="00EA5DA5"/>
    <w:rsid w:val="00EA780C"/>
    <w:rsid w:val="00EB5DCB"/>
    <w:rsid w:val="00EB5EDC"/>
    <w:rsid w:val="00EB6E09"/>
    <w:rsid w:val="00EB7870"/>
    <w:rsid w:val="00EB7C69"/>
    <w:rsid w:val="00EC323D"/>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5865"/>
    <w:rsid w:val="00F56895"/>
    <w:rsid w:val="00F6123C"/>
    <w:rsid w:val="00F626CC"/>
    <w:rsid w:val="00F62CB3"/>
    <w:rsid w:val="00F7075E"/>
    <w:rsid w:val="00F72687"/>
    <w:rsid w:val="00F72B05"/>
    <w:rsid w:val="00F72F2E"/>
    <w:rsid w:val="00F73295"/>
    <w:rsid w:val="00F75605"/>
    <w:rsid w:val="00F833D5"/>
    <w:rsid w:val="00F85B92"/>
    <w:rsid w:val="00F900C4"/>
    <w:rsid w:val="00F952CE"/>
    <w:rsid w:val="00F96768"/>
    <w:rsid w:val="00FA14F9"/>
    <w:rsid w:val="00FA21C5"/>
    <w:rsid w:val="00FA2597"/>
    <w:rsid w:val="00FA269E"/>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4E3D"/>
    <w:rsid w:val="00FD519F"/>
    <w:rsid w:val="00FD74DC"/>
    <w:rsid w:val="00FD7531"/>
    <w:rsid w:val="00FD7AE2"/>
    <w:rsid w:val="00FD7FB9"/>
    <w:rsid w:val="00FE0365"/>
    <w:rsid w:val="00FE195B"/>
    <w:rsid w:val="00FE3767"/>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microsoft.com/office/2011/relationships/people" Target="peop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comments" Target="comments.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png"/><Relationship Id="rId19" Type="http://schemas.microsoft.com/office/2011/relationships/commentsExtended" Target="commentsExtended.xml"/><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microsoft.com/office/2016/09/relationships/commentsIds" Target="commentsIds.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5738E-F7F7-4B9C-8138-C2B93C7BE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181</Pages>
  <Words>13265</Words>
  <Characters>75614</Characters>
  <Application>Microsoft Office Word</Application>
  <DocSecurity>0</DocSecurity>
  <Lines>630</Lines>
  <Paragraphs>177</Paragraphs>
  <ScaleCrop>false</ScaleCrop>
  <Company/>
  <LinksUpToDate>false</LinksUpToDate>
  <CharactersWithSpaces>88702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49</cp:revision>
  <cp:lastPrinted>2022-07-01T12:06:00Z</cp:lastPrinted>
  <dcterms:created xsi:type="dcterms:W3CDTF">2022-07-04T15:55:00Z</dcterms:created>
  <dcterms:modified xsi:type="dcterms:W3CDTF">2022-07-07T12:00:00Z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