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1638DCD1"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w:t>
      </w:r>
      <w:del w:id="2" w:author="user" w:date="2022-07-27T19:02:00Z">
        <w:r w:rsidRPr="00E92864" w:rsidDel="00C858C5">
          <w:rPr>
            <w:rFonts w:cs="Times New Roman" w:hint="eastAsia"/>
            <w:sz w:val="40"/>
            <w:szCs w:val="36"/>
          </w:rPr>
          <w:delText>類神經網路</w:delText>
        </w:r>
      </w:del>
      <w:ins w:id="3" w:author="user" w:date="2022-07-27T19:02:00Z">
        <w:r w:rsidR="00C858C5">
          <w:rPr>
            <w:rFonts w:cs="Times New Roman" w:hint="eastAsia"/>
            <w:sz w:val="40"/>
            <w:szCs w:val="36"/>
          </w:rPr>
          <w:t>人工智慧</w:t>
        </w:r>
      </w:ins>
      <w:r w:rsidRPr="00E92864">
        <w:rPr>
          <w:rFonts w:cs="Times New Roman" w:hint="eastAsia"/>
          <w:sz w:val="40"/>
          <w:szCs w:val="36"/>
        </w:rPr>
        <w:t>教學之研究</w:t>
      </w:r>
      <w:ins w:id="4" w:author="user" w:date="2022-07-27T19:02:00Z">
        <w:r w:rsidR="00C858C5">
          <w:rPr>
            <w:rFonts w:cs="Times New Roman" w:hint="eastAsia"/>
            <w:sz w:val="40"/>
            <w:szCs w:val="36"/>
          </w:rPr>
          <w:t>-</w:t>
        </w:r>
      </w:ins>
      <w:ins w:id="5" w:author="user" w:date="2022-07-27T19:03:00Z">
        <w:r w:rsidR="00C858C5">
          <w:rPr>
            <w:rFonts w:cs="Times New Roman" w:hint="eastAsia"/>
            <w:sz w:val="40"/>
            <w:szCs w:val="36"/>
          </w:rPr>
          <w:t>以類神經網路為例</w:t>
        </w:r>
      </w:ins>
    </w:p>
    <w:p w14:paraId="41368F76" w14:textId="4C555AD6" w:rsidR="00C94BD1" w:rsidRPr="00B070A2" w:rsidRDefault="00E92864" w:rsidP="00C94BD1">
      <w:pPr>
        <w:ind w:firstLineChars="0" w:firstLine="0"/>
        <w:jc w:val="center"/>
        <w:rPr>
          <w:rFonts w:cs="Times New Roman"/>
          <w:sz w:val="44"/>
          <w:szCs w:val="36"/>
        </w:rPr>
      </w:pPr>
      <w:del w:id="6" w:author="user" w:date="2022-07-27T19:04:00Z">
        <w:r w:rsidRPr="00E92864" w:rsidDel="00C858C5">
          <w:rPr>
            <w:rFonts w:cs="Times New Roman"/>
            <w:sz w:val="36"/>
            <w:szCs w:val="36"/>
          </w:rPr>
          <w:delText xml:space="preserve">The Effects of </w:delText>
        </w:r>
      </w:del>
      <w:ins w:id="7" w:author="user" w:date="2022-07-27T19:04:00Z">
        <w:r w:rsidR="00C858C5">
          <w:rPr>
            <w:rFonts w:cs="Times New Roman"/>
            <w:sz w:val="36"/>
            <w:szCs w:val="36"/>
          </w:rPr>
          <w:t xml:space="preserve">Learning </w:t>
        </w:r>
        <w:r w:rsidR="00C858C5">
          <w:rPr>
            <w:rFonts w:cs="Times New Roman" w:hint="eastAsia"/>
            <w:sz w:val="36"/>
            <w:szCs w:val="36"/>
          </w:rPr>
          <w:t>Ar</w:t>
        </w:r>
        <w:r w:rsidR="00C858C5">
          <w:rPr>
            <w:rFonts w:cs="Times New Roman"/>
            <w:sz w:val="36"/>
            <w:szCs w:val="36"/>
          </w:rPr>
          <w:t>tificial Intelligence</w:t>
        </w:r>
        <w:r w:rsidR="00C858C5" w:rsidRPr="00E92864">
          <w:rPr>
            <w:rFonts w:cs="Times New Roman"/>
            <w:sz w:val="36"/>
            <w:szCs w:val="36"/>
          </w:rPr>
          <w:t xml:space="preserve"> </w:t>
        </w:r>
      </w:ins>
      <w:ins w:id="8" w:author="user" w:date="2022-07-27T19:05:00Z">
        <w:r w:rsidR="00C858C5">
          <w:rPr>
            <w:rFonts w:cs="Times New Roman"/>
            <w:sz w:val="36"/>
            <w:szCs w:val="36"/>
          </w:rPr>
          <w:t xml:space="preserve">with </w:t>
        </w:r>
      </w:ins>
      <w:r w:rsidRPr="00E92864">
        <w:rPr>
          <w:rFonts w:cs="Times New Roman"/>
          <w:sz w:val="36"/>
          <w:szCs w:val="36"/>
        </w:rPr>
        <w:t>Visualization and Simulation</w:t>
      </w:r>
      <w:del w:id="9" w:author="user" w:date="2022-07-27T19:07:00Z">
        <w:r w:rsidRPr="00E92864" w:rsidDel="00C858C5">
          <w:rPr>
            <w:rFonts w:cs="Times New Roman"/>
            <w:sz w:val="36"/>
            <w:szCs w:val="36"/>
          </w:rPr>
          <w:delText xml:space="preserve"> on</w:delText>
        </w:r>
      </w:del>
      <w:del w:id="10" w:author="user" w:date="2022-07-27T19:04:00Z">
        <w:r w:rsidRPr="00E92864" w:rsidDel="00C858C5">
          <w:rPr>
            <w:rFonts w:cs="Times New Roman"/>
            <w:sz w:val="36"/>
            <w:szCs w:val="36"/>
          </w:rPr>
          <w:delText xml:space="preserve"> Learning of </w:delText>
        </w:r>
      </w:del>
      <w:del w:id="11" w:author="user" w:date="2022-07-27T19:03:00Z">
        <w:r w:rsidRPr="00E92864" w:rsidDel="00C858C5">
          <w:rPr>
            <w:rFonts w:cs="Times New Roman" w:hint="eastAsia"/>
            <w:sz w:val="36"/>
            <w:szCs w:val="36"/>
          </w:rPr>
          <w:delText>Neural Networks</w:delText>
        </w:r>
      </w:del>
      <w:ins w:id="12" w:author="user" w:date="2022-07-27T19:04:00Z">
        <w:r w:rsidR="00C858C5">
          <w:rPr>
            <w:rFonts w:cs="Times New Roman"/>
            <w:sz w:val="36"/>
            <w:szCs w:val="36"/>
          </w:rPr>
          <w:t xml:space="preserve">: </w:t>
        </w:r>
      </w:ins>
      <w:ins w:id="13" w:author="user" w:date="2022-07-27T19:22:00Z">
        <w:r w:rsidR="006575CB">
          <w:rPr>
            <w:rFonts w:cs="Times New Roman"/>
            <w:sz w:val="36"/>
            <w:szCs w:val="36"/>
          </w:rPr>
          <w:t>The Case of Neural Networks</w:t>
        </w:r>
      </w:ins>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54388B11"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5A54E0">
        <w:rPr>
          <w:rFonts w:cs="Times New Roman"/>
          <w:sz w:val="32"/>
          <w:szCs w:val="32"/>
        </w:rPr>
        <w:t>7</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1DD17BAB" w:rsidR="00E92864" w:rsidRDefault="00E92864" w:rsidP="00C94BD1">
      <w:pPr>
        <w:ind w:firstLineChars="0" w:firstLine="0"/>
        <w:jc w:val="center"/>
        <w:rPr>
          <w:rFonts w:cs="Times New Roman"/>
          <w:b/>
          <w:sz w:val="28"/>
          <w:szCs w:val="28"/>
        </w:rPr>
      </w:pPr>
      <w:commentRangeStart w:id="14"/>
      <w:r w:rsidRPr="00E92864">
        <w:rPr>
          <w:rFonts w:cs="Times New Roman" w:hint="eastAsia"/>
          <w:b/>
          <w:sz w:val="28"/>
          <w:szCs w:val="28"/>
        </w:rPr>
        <w:lastRenderedPageBreak/>
        <w:t>視覺化模擬輔助</w:t>
      </w:r>
      <w:commentRangeEnd w:id="14"/>
      <w:r w:rsidR="001D25B5">
        <w:rPr>
          <w:rStyle w:val="af7"/>
        </w:rPr>
        <w:commentReference w:id="14"/>
      </w:r>
      <w:ins w:id="16" w:author="user" w:date="2022-07-27T19:02:00Z">
        <w:r w:rsidR="00C858C5">
          <w:rPr>
            <w:rFonts w:cs="Times New Roman" w:hint="eastAsia"/>
            <w:b/>
            <w:sz w:val="28"/>
            <w:szCs w:val="28"/>
          </w:rPr>
          <w:t>人工智慧</w:t>
        </w:r>
      </w:ins>
      <w:del w:id="17" w:author="user" w:date="2022-07-27T19:02:00Z">
        <w:r w:rsidRPr="00E92864" w:rsidDel="00C858C5">
          <w:rPr>
            <w:rFonts w:cs="Times New Roman" w:hint="eastAsia"/>
            <w:b/>
            <w:sz w:val="28"/>
            <w:szCs w:val="28"/>
          </w:rPr>
          <w:delText>類神經網路</w:delText>
        </w:r>
      </w:del>
      <w:r w:rsidRPr="00E92864">
        <w:rPr>
          <w:rFonts w:cs="Times New Roman" w:hint="eastAsia"/>
          <w:b/>
          <w:sz w:val="28"/>
          <w:szCs w:val="28"/>
        </w:rPr>
        <w:t>教學之研究</w:t>
      </w:r>
      <w:ins w:id="18" w:author="user" w:date="2022-07-27T19:02:00Z">
        <w:r w:rsidR="00C858C5">
          <w:rPr>
            <w:rFonts w:cs="Times New Roman" w:hint="eastAsia"/>
            <w:b/>
            <w:sz w:val="28"/>
            <w:szCs w:val="28"/>
          </w:rPr>
          <w:t>-</w:t>
        </w:r>
        <w:r w:rsidR="00C858C5">
          <w:rPr>
            <w:rFonts w:cs="Times New Roman" w:hint="eastAsia"/>
            <w:b/>
            <w:sz w:val="28"/>
            <w:szCs w:val="28"/>
          </w:rPr>
          <w:t>以類神經網路為例</w:t>
        </w:r>
      </w:ins>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19" w:name="_Toc519413752"/>
      <w:bookmarkStart w:id="20" w:name="_Toc107083447"/>
      <w:r w:rsidRPr="001C0CC5">
        <w:t>摘要</w:t>
      </w:r>
      <w:bookmarkEnd w:id="19"/>
      <w:bookmarkEnd w:id="20"/>
    </w:p>
    <w:p w14:paraId="46CBD7A1" w14:textId="77777777" w:rsidR="00756B94" w:rsidRDefault="00756B94" w:rsidP="00756B94">
      <w:pPr>
        <w:ind w:firstLine="480"/>
      </w:pPr>
      <w:r>
        <w:rPr>
          <w:rFonts w:hint="eastAsia"/>
        </w:rPr>
        <w:t>當今社會中，</w:t>
      </w:r>
      <w:commentRangeStart w:id="21"/>
      <w:r>
        <w:rPr>
          <w:rFonts w:hint="eastAsia"/>
        </w:rPr>
        <w:t>人工智慧</w:t>
      </w:r>
      <w:commentRangeEnd w:id="21"/>
      <w:r w:rsidR="006575CB">
        <w:rPr>
          <w:rStyle w:val="af7"/>
        </w:rPr>
        <w:commentReference w:id="21"/>
      </w:r>
      <w:r>
        <w:rPr>
          <w:rFonts w:hint="eastAsia"/>
        </w:rPr>
        <w:t>影響我們的生活面向甚廣。目前國際上的教育相關政策也將人工智慧議題納入探討，並期望從小教導孩子人工智慧相關知能，但多數人工智慧教學或相關研究多針對大學或研究所課程，較少針對中、小學階段的教育需求設計人工智慧課程。再者，人工智慧相關的學習主題包含許多抽象概念或複雜運算，對於較小學習年段的學習者來說是困難的學習主題。</w:t>
      </w:r>
    </w:p>
    <w:p w14:paraId="5EA06A3A" w14:textId="734D6E15" w:rsidR="00756B94" w:rsidRDefault="00756B94" w:rsidP="006575CB">
      <w:pPr>
        <w:ind w:firstLine="480"/>
      </w:pPr>
      <w:r>
        <w:rPr>
          <w:rFonts w:hint="eastAsia"/>
        </w:rPr>
        <w:t>本研究針對高中年段的學生，設計視覺化模擬輔助人工智慧教學策略，並發展學習平台，透過「概念理解」、「概念反思」、「概念應用」三個教學</w:t>
      </w:r>
      <w:commentRangeStart w:id="22"/>
      <w:r>
        <w:rPr>
          <w:rFonts w:hint="eastAsia"/>
        </w:rPr>
        <w:t>步驟</w:t>
      </w:r>
      <w:commentRangeEnd w:id="22"/>
      <w:r>
        <w:rPr>
          <w:rStyle w:val="af7"/>
        </w:rPr>
        <w:commentReference w:id="22"/>
      </w:r>
      <w:r>
        <w:rPr>
          <w:rFonts w:hint="eastAsia"/>
        </w:rPr>
        <w:t>引導學生進行概念學習</w:t>
      </w:r>
      <w:ins w:id="23" w:author="user" w:date="2022-07-27T19:24:00Z">
        <w:r w:rsidR="006575CB">
          <w:rPr>
            <w:rFonts w:hint="eastAsia"/>
          </w:rPr>
          <w:t>，教學主題聚焦於類神經網路</w:t>
        </w:r>
      </w:ins>
      <w:r>
        <w:rPr>
          <w:rFonts w:hint="eastAsia"/>
        </w:rPr>
        <w:t>。本研究以實證研究探討視覺化模擬輔助</w:t>
      </w:r>
      <w:r w:rsidR="00C3014E">
        <w:rPr>
          <w:rFonts w:hint="eastAsia"/>
        </w:rPr>
        <w:t>人工智慧教學</w:t>
      </w:r>
      <w:r>
        <w:rPr>
          <w:rFonts w:hint="eastAsia"/>
        </w:rPr>
        <w:t>與傳統講述式教學對高中生之人工智慧學習成就、學習態度影響之差異，以及學生對於</w:t>
      </w:r>
      <w:commentRangeStart w:id="24"/>
      <w:ins w:id="25" w:author="user" w:date="2022-07-27T19:24:00Z">
        <w:r w:rsidR="006575CB">
          <w:rPr>
            <w:rFonts w:hint="eastAsia"/>
          </w:rPr>
          <w:t>視覺化模擬輔助</w:t>
        </w:r>
      </w:ins>
      <w:del w:id="26" w:author="user" w:date="2022-07-27T19:24:00Z">
        <w:r w:rsidDel="006575CB">
          <w:rPr>
            <w:rFonts w:hint="eastAsia"/>
          </w:rPr>
          <w:delText>模擬式</w:delText>
        </w:r>
      </w:del>
      <w:r>
        <w:rPr>
          <w:rFonts w:hint="eastAsia"/>
        </w:rPr>
        <w:t>教學</w:t>
      </w:r>
      <w:commentRangeEnd w:id="24"/>
      <w:r w:rsidR="006575CB">
        <w:rPr>
          <w:rStyle w:val="af7"/>
        </w:rPr>
        <w:commentReference w:id="24"/>
      </w:r>
      <w:del w:id="27" w:author="user" w:date="2022-07-27T19:24:00Z">
        <w:r w:rsidDel="006575CB">
          <w:rPr>
            <w:rFonts w:hint="eastAsia"/>
          </w:rPr>
          <w:delText>策略</w:delText>
        </w:r>
      </w:del>
      <w:r>
        <w:rPr>
          <w:rFonts w:hint="eastAsia"/>
        </w:rPr>
        <w:t>的感受。</w:t>
      </w:r>
      <w:r w:rsidRPr="00A8388F">
        <w:rPr>
          <w:rFonts w:hint="eastAsia"/>
        </w:rPr>
        <w:t>從教學實驗結果發現：</w:t>
      </w:r>
    </w:p>
    <w:p w14:paraId="4BAEE333" w14:textId="77777777" w:rsidR="00222389" w:rsidRPr="00AA1898" w:rsidRDefault="00222389" w:rsidP="00756B94">
      <w:pPr>
        <w:ind w:firstLine="480"/>
      </w:pPr>
    </w:p>
    <w:p w14:paraId="4BBDA889" w14:textId="19B25E6D" w:rsidR="00AB0B61" w:rsidRDefault="00AB0B61" w:rsidP="00AB0B61">
      <w:pPr>
        <w:ind w:firstLineChars="0" w:firstLine="0"/>
        <w:rPr>
          <w:b/>
          <w:bCs/>
        </w:rPr>
      </w:pPr>
      <w:r w:rsidRPr="00AB0B61">
        <w:rPr>
          <w:rFonts w:hint="eastAsia"/>
          <w:b/>
          <w:bCs/>
        </w:rPr>
        <w:t>一、</w:t>
      </w:r>
      <w:del w:id="28" w:author="user" w:date="2022-07-27T16:20:00Z">
        <w:r w:rsidRPr="00AB0B61" w:rsidDel="00A60B8B">
          <w:rPr>
            <w:rFonts w:hint="eastAsia"/>
            <w:b/>
            <w:bCs/>
          </w:rPr>
          <w:delText>本研究發展之</w:delText>
        </w:r>
      </w:del>
      <w:r w:rsidRPr="00AB0B61">
        <w:rPr>
          <w:rFonts w:hint="eastAsia"/>
          <w:b/>
          <w:bCs/>
        </w:rPr>
        <w:t>視覺化模擬輔助教學對人工智慧學習成就之影響</w:t>
      </w:r>
    </w:p>
    <w:p w14:paraId="05639FF3" w14:textId="6C46EA6A" w:rsidR="00696372" w:rsidRDefault="00A60B8B" w:rsidP="00634134">
      <w:pPr>
        <w:ind w:firstLine="480"/>
      </w:pPr>
      <w:ins w:id="29" w:author="user" w:date="2022-07-27T16:20:00Z">
        <w:r>
          <w:rPr>
            <w:rFonts w:hint="eastAsia"/>
          </w:rPr>
          <w:t>本研究發展之視覺化模擬輔助教學能透過模擬操作幫助學生建立概念：</w:t>
        </w:r>
        <w:r>
          <w:rPr>
            <w:rFonts w:hint="eastAsia"/>
          </w:rPr>
          <w:t>(</w:t>
        </w:r>
        <w:r>
          <w:t>1)</w:t>
        </w:r>
        <w:r>
          <w:rPr>
            <w:rFonts w:hint="eastAsia"/>
          </w:rPr>
          <w:t>，</w:t>
        </w:r>
        <w:r>
          <w:rPr>
            <w:rFonts w:hint="eastAsia"/>
          </w:rPr>
          <w:t xml:space="preserve"> </w:t>
        </w:r>
        <w:r>
          <w:rPr>
            <w:rFonts w:hint="eastAsia"/>
          </w:rPr>
          <w:t>提供學生操作與調整參數、觀察實驗結果的機會，使之能於操作過程中檢驗概念；</w:t>
        </w:r>
        <w:r>
          <w:rPr>
            <w:rFonts w:hint="eastAsia"/>
          </w:rPr>
          <w:t>(</w:t>
        </w:r>
        <w:r>
          <w:t xml:space="preserve">2) </w:t>
        </w:r>
        <w:r>
          <w:rPr>
            <w:rFonts w:hint="eastAsia"/>
          </w:rPr>
          <w:t>輔助進行運算過程，以降低認知負荷並聚焦重要學習概念；</w:t>
        </w:r>
        <w:r>
          <w:rPr>
            <w:rFonts w:hint="eastAsia"/>
          </w:rPr>
          <w:t>(</w:t>
        </w:r>
        <w:r>
          <w:t xml:space="preserve">3) </w:t>
        </w:r>
        <w:r>
          <w:rPr>
            <w:rFonts w:hint="eastAsia"/>
          </w:rPr>
          <w:t>模擬工具的設計融入日常生活情境，以幫助學生以解實際應用。實驗組學生因而能建立較正確清晰的人工智慧概念，進而增進其學習成就。</w:t>
        </w:r>
      </w:ins>
      <w:del w:id="30" w:author="user" w:date="2022-07-27T16:20:00Z">
        <w:r w:rsidR="00696372" w:rsidDel="00A60B8B">
          <w:rPr>
            <w:rFonts w:hint="eastAsia"/>
          </w:rPr>
          <w:delText>本研究發展之視覺化模擬輔助教學</w:delText>
        </w:r>
        <w:r w:rsidR="008377A3" w:rsidDel="00A60B8B">
          <w:rPr>
            <w:rFonts w:hint="eastAsia"/>
          </w:rPr>
          <w:delText>，應用於人工智慧教學，讓學生擁有</w:delText>
        </w:r>
        <w:r w:rsidR="00696372" w:rsidDel="00A60B8B">
          <w:rPr>
            <w:rFonts w:hint="eastAsia"/>
          </w:rPr>
          <w:delText>調整參數並觀察調整結果</w:delText>
        </w:r>
        <w:r w:rsidR="008377A3" w:rsidDel="00A60B8B">
          <w:rPr>
            <w:rFonts w:hint="eastAsia"/>
          </w:rPr>
          <w:delText>的機會</w:delText>
        </w:r>
        <w:r w:rsidR="00696372" w:rsidDel="00A60B8B">
          <w:rPr>
            <w:rFonts w:hint="eastAsia"/>
          </w:rPr>
          <w:delText>，</w:delText>
        </w:r>
        <w:r w:rsidR="008377A3" w:rsidDel="00A60B8B">
          <w:rPr>
            <w:rFonts w:hint="eastAsia"/>
          </w:rPr>
          <w:delText>能增進學習成</w:delText>
        </w:r>
        <w:r w:rsidR="00634134" w:rsidDel="00A60B8B">
          <w:rPr>
            <w:rFonts w:hint="eastAsia"/>
          </w:rPr>
          <w:delText>就</w:delText>
        </w:r>
        <w:r w:rsidR="00696372" w:rsidDel="00A60B8B">
          <w:rPr>
            <w:rFonts w:hint="eastAsia"/>
          </w:rPr>
          <w:delText>。而模擬工具的輔助運算功能，可降低認知負荷。此外，視覺化模擬工具的設計符合真實生活情境，</w:delText>
        </w:r>
        <w:r w:rsidR="00740F4A" w:rsidDel="00A60B8B">
          <w:rPr>
            <w:rFonts w:hint="eastAsia"/>
          </w:rPr>
          <w:delText>能</w:delText>
        </w:r>
        <w:r w:rsidR="00696372" w:rsidDel="00A60B8B">
          <w:rPr>
            <w:rFonts w:hint="eastAsia"/>
          </w:rPr>
          <w:delText>幫助學生更深刻體會</w:delText>
        </w:r>
        <w:r w:rsidR="008377A3" w:rsidDel="00A60B8B">
          <w:rPr>
            <w:rFonts w:hint="eastAsia"/>
          </w:rPr>
          <w:delText>人工智慧的抽象概念</w:delText>
        </w:r>
        <w:r w:rsidR="00696372" w:rsidDel="00A60B8B">
          <w:rPr>
            <w:rFonts w:hint="eastAsia"/>
          </w:rPr>
          <w:delText>。因此，</w:delText>
        </w:r>
        <w:r w:rsidR="00634134" w:rsidDel="00A60B8B">
          <w:rPr>
            <w:rFonts w:hint="eastAsia"/>
          </w:rPr>
          <w:delText>本研究</w:delText>
        </w:r>
        <w:r w:rsidR="00696372" w:rsidDel="00A60B8B">
          <w:rPr>
            <w:rFonts w:hint="eastAsia"/>
          </w:rPr>
          <w:delText>提出的視覺化模擬輔助</w:delText>
        </w:r>
        <w:r w:rsidR="00E946A4" w:rsidDel="00A60B8B">
          <w:rPr>
            <w:rFonts w:hint="eastAsia"/>
          </w:rPr>
          <w:delText>人工智慧</w:delText>
        </w:r>
        <w:r w:rsidR="00696372" w:rsidDel="00A60B8B">
          <w:rPr>
            <w:rFonts w:hint="eastAsia"/>
          </w:rPr>
          <w:delText>教學，能幫助學生了解演算法中的參數的</w:delText>
        </w:r>
        <w:r w:rsidR="008377A3" w:rsidDel="00A60B8B">
          <w:rPr>
            <w:rFonts w:hint="eastAsia"/>
          </w:rPr>
          <w:delText>意義、運算過程</w:delText>
        </w:r>
        <w:r w:rsidR="00696372" w:rsidDel="00A60B8B">
          <w:rPr>
            <w:rFonts w:hint="eastAsia"/>
          </w:rPr>
          <w:delText>、降低認知負荷</w:delText>
        </w:r>
        <w:r w:rsidR="008377A3" w:rsidDel="00A60B8B">
          <w:rPr>
            <w:rFonts w:hint="eastAsia"/>
          </w:rPr>
          <w:delText>，也</w:delText>
        </w:r>
        <w:r w:rsidR="008377A3" w:rsidDel="00A60B8B">
          <w:rPr>
            <w:rFonts w:hint="eastAsia"/>
          </w:rPr>
          <w:lastRenderedPageBreak/>
          <w:delText>體會人工智慧與真實生活的連結</w:delText>
        </w:r>
        <w:r w:rsidR="00696372" w:rsidDel="00A60B8B">
          <w:rPr>
            <w:rFonts w:hint="eastAsia"/>
          </w:rPr>
          <w:delText>，進而增進學生在人工智慧概念上的學習成就</w:delText>
        </w:r>
      </w:del>
      <w:r w:rsidR="00696372">
        <w:rPr>
          <w:rFonts w:hint="eastAsia"/>
        </w:rPr>
        <w:t>。但由於本研</w:t>
      </w:r>
      <w:r w:rsidR="00696372" w:rsidRPr="008377A3">
        <w:rPr>
          <w:rFonts w:hint="eastAsia"/>
        </w:rPr>
        <w:t>究的</w:t>
      </w:r>
      <w:del w:id="31" w:author="user" w:date="2022-07-27T19:25:00Z">
        <w:r w:rsidR="00696372" w:rsidRPr="008377A3" w:rsidDel="006575CB">
          <w:rPr>
            <w:rFonts w:hint="eastAsia"/>
          </w:rPr>
          <w:delText>視覺化模擬輔助</w:delText>
        </w:r>
      </w:del>
      <w:r w:rsidR="00696372" w:rsidRPr="008377A3">
        <w:rPr>
          <w:rFonts w:hint="eastAsia"/>
        </w:rPr>
        <w:t>教學中程式設計</w:t>
      </w:r>
      <w:r w:rsidR="00696372">
        <w:rPr>
          <w:rFonts w:hint="eastAsia"/>
        </w:rPr>
        <w:t>相關教學內容較少，因此</w:t>
      </w:r>
      <w:del w:id="32" w:author="user" w:date="2022-07-27T19:00:00Z">
        <w:r w:rsidR="00696372" w:rsidDel="000C4C8A">
          <w:rPr>
            <w:rFonts w:hint="eastAsia"/>
          </w:rPr>
          <w:delText>其</w:delText>
        </w:r>
      </w:del>
      <w:r w:rsidR="00696372">
        <w:rPr>
          <w:rFonts w:hint="eastAsia"/>
        </w:rPr>
        <w:t>與傳統教學</w:t>
      </w:r>
      <w:ins w:id="33" w:author="user" w:date="2022-07-27T19:00:00Z">
        <w:r w:rsidR="000C4C8A">
          <w:rPr>
            <w:rFonts w:hint="eastAsia"/>
          </w:rPr>
          <w:t>相較，雖亦使</w:t>
        </w:r>
      </w:ins>
      <w:del w:id="34" w:author="user" w:date="2022-07-27T19:01:00Z">
        <w:r w:rsidR="00696372" w:rsidDel="000C4C8A">
          <w:rPr>
            <w:rFonts w:hint="eastAsia"/>
          </w:rPr>
          <w:delText>在</w:delText>
        </w:r>
      </w:del>
      <w:r w:rsidR="00696372">
        <w:rPr>
          <w:rFonts w:hint="eastAsia"/>
        </w:rPr>
        <w:t>演算法</w:t>
      </w:r>
      <w:ins w:id="35" w:author="user" w:date="2022-07-27T19:01:00Z">
        <w:r w:rsidR="000C4C8A">
          <w:rPr>
            <w:rFonts w:hint="eastAsia"/>
          </w:rPr>
          <w:t>程式</w:t>
        </w:r>
      </w:ins>
      <w:r w:rsidR="00696372">
        <w:rPr>
          <w:rFonts w:hint="eastAsia"/>
        </w:rPr>
        <w:t>實作</w:t>
      </w:r>
      <w:del w:id="36" w:author="user" w:date="2022-07-27T19:25:00Z">
        <w:r w:rsidR="00696372" w:rsidDel="006575CB">
          <w:rPr>
            <w:rFonts w:hint="eastAsia"/>
          </w:rPr>
          <w:delText>上</w:delText>
        </w:r>
      </w:del>
      <w:ins w:id="37" w:author="user" w:date="2022-07-27T19:01:00Z">
        <w:r w:rsidR="000C4C8A">
          <w:rPr>
            <w:rFonts w:hint="eastAsia"/>
          </w:rPr>
          <w:t>有更好的表現，但其差異未達</w:t>
        </w:r>
      </w:ins>
      <w:del w:id="38" w:author="user" w:date="2022-07-27T19:01:00Z">
        <w:r w:rsidR="00696372" w:rsidDel="000C4C8A">
          <w:rPr>
            <w:rFonts w:hint="eastAsia"/>
          </w:rPr>
          <w:delText>的學習成就並沒有</w:delText>
        </w:r>
      </w:del>
      <w:r w:rsidR="00696372">
        <w:rPr>
          <w:rFonts w:hint="eastAsia"/>
        </w:rPr>
        <w:t>顯著</w:t>
      </w:r>
      <w:del w:id="39" w:author="user" w:date="2022-07-27T19:01:00Z">
        <w:r w:rsidR="00696372" w:rsidDel="000C4C8A">
          <w:rPr>
            <w:rFonts w:hint="eastAsia"/>
          </w:rPr>
          <w:delText>差異</w:delText>
        </w:r>
      </w:del>
      <w:r w:rsidR="00696372">
        <w:rPr>
          <w:rFonts w:hint="eastAsia"/>
        </w:rPr>
        <w:t>。</w:t>
      </w:r>
    </w:p>
    <w:p w14:paraId="149AADC0" w14:textId="77777777" w:rsidR="008377A3" w:rsidRDefault="008377A3" w:rsidP="00AB0B61">
      <w:pPr>
        <w:ind w:firstLineChars="0" w:firstLine="0"/>
        <w:rPr>
          <w:color w:val="000000" w:themeColor="text1"/>
        </w:rPr>
      </w:pPr>
    </w:p>
    <w:p w14:paraId="4E012F48" w14:textId="65716438" w:rsidR="00AB0B61" w:rsidRPr="00AB0B61" w:rsidRDefault="00AB0B61" w:rsidP="00AB0B61">
      <w:pPr>
        <w:ind w:firstLineChars="0" w:firstLine="0"/>
        <w:rPr>
          <w:b/>
          <w:bCs/>
        </w:rPr>
      </w:pPr>
      <w:r w:rsidRPr="00AB0B61">
        <w:rPr>
          <w:rFonts w:hint="eastAsia"/>
          <w:b/>
          <w:bCs/>
        </w:rPr>
        <w:t>二、</w:t>
      </w:r>
      <w:del w:id="40" w:author="user" w:date="2022-07-27T16:23:00Z">
        <w:r w:rsidRPr="00AB0B61" w:rsidDel="000E2CF1">
          <w:rPr>
            <w:rFonts w:hint="eastAsia"/>
            <w:b/>
            <w:bCs/>
          </w:rPr>
          <w:delText>本研究發展之</w:delText>
        </w:r>
      </w:del>
      <w:r w:rsidRPr="00AB0B61">
        <w:rPr>
          <w:rFonts w:hint="eastAsia"/>
          <w:b/>
          <w:bCs/>
        </w:rPr>
        <w:t>視覺化模擬輔助教學對人工智慧學習態度之影響</w:t>
      </w:r>
    </w:p>
    <w:p w14:paraId="3B1085F4" w14:textId="50BA4558" w:rsidR="00137F7B" w:rsidRDefault="00AB0B61" w:rsidP="00AB0B61">
      <w:pPr>
        <w:ind w:firstLine="480"/>
      </w:pPr>
      <w:r>
        <w:rPr>
          <w:rFonts w:hint="eastAsia"/>
        </w:rPr>
        <w:t>實驗結果發現，使用視覺化模擬輔助教學之學生，</w:t>
      </w:r>
      <w:commentRangeStart w:id="41"/>
      <w:ins w:id="42" w:author="user" w:date="2022-07-27T17:47:00Z">
        <w:r w:rsidR="006E307C">
          <w:rPr>
            <w:rFonts w:hint="eastAsia"/>
          </w:rPr>
          <w:t>由於能透過模擬操作測試概念並即時得到概念學習的回饋，</w:t>
        </w:r>
      </w:ins>
      <w:commentRangeEnd w:id="41"/>
      <w:ins w:id="43" w:author="user" w:date="2022-07-27T17:52:00Z">
        <w:r w:rsidR="007A4625">
          <w:rPr>
            <w:rStyle w:val="af7"/>
          </w:rPr>
          <w:commentReference w:id="41"/>
        </w:r>
      </w:ins>
      <w:r>
        <w:rPr>
          <w:rFonts w:hint="eastAsia"/>
        </w:rPr>
        <w:t>對於自身學習成果的信心</w:t>
      </w:r>
      <w:del w:id="44" w:author="user" w:date="2022-07-27T17:47:00Z">
        <w:r w:rsidDel="006E307C">
          <w:rPr>
            <w:rFonts w:hint="eastAsia"/>
          </w:rPr>
          <w:delText>，</w:delText>
        </w:r>
      </w:del>
      <w:r>
        <w:rPr>
          <w:rFonts w:hint="eastAsia"/>
        </w:rPr>
        <w:t>顯著高於接受傳統教學之學生。但兩組學生在「學習動機」、「自我效能」、「學習感受」面向沒有顯著差異</w:t>
      </w:r>
      <w:del w:id="45" w:author="user" w:date="2022-07-27T17:46:00Z">
        <w:r w:rsidDel="006E307C">
          <w:rPr>
            <w:rFonts w:hint="eastAsia"/>
          </w:rPr>
          <w:delText>，本研究認為未來設計教材時，可以更加彰顯人工智慧的重要性、實用性，以激起學生學習動機與興趣</w:delText>
        </w:r>
      </w:del>
      <w:r>
        <w:rPr>
          <w:rFonts w:hint="eastAsia"/>
        </w:rPr>
        <w:t>。</w:t>
      </w:r>
    </w:p>
    <w:p w14:paraId="410F5D71" w14:textId="77777777" w:rsidR="004416F6" w:rsidRDefault="004416F6" w:rsidP="00AB0B61">
      <w:pPr>
        <w:ind w:firstLine="480"/>
      </w:pPr>
    </w:p>
    <w:p w14:paraId="1BBCC371" w14:textId="0CDDAE05" w:rsidR="00BD41D8" w:rsidRDefault="00BD41D8" w:rsidP="00BD41D8">
      <w:pPr>
        <w:ind w:firstLineChars="0" w:firstLine="0"/>
        <w:rPr>
          <w:b/>
          <w:bCs/>
        </w:rPr>
      </w:pPr>
      <w:r w:rsidRPr="00BD41D8">
        <w:rPr>
          <w:rFonts w:hint="eastAsia"/>
          <w:b/>
          <w:bCs/>
        </w:rPr>
        <w:t>三、學生對</w:t>
      </w:r>
      <w:del w:id="46" w:author="user" w:date="2022-07-27T16:23:00Z">
        <w:r w:rsidRPr="00BD41D8" w:rsidDel="000E2CF1">
          <w:rPr>
            <w:rFonts w:hint="eastAsia"/>
            <w:b/>
            <w:bCs/>
          </w:rPr>
          <w:delText>本研究</w:delText>
        </w:r>
      </w:del>
      <w:commentRangeStart w:id="47"/>
      <w:ins w:id="48" w:author="user" w:date="2022-07-27T16:23:00Z">
        <w:r w:rsidR="000E2CF1">
          <w:rPr>
            <w:rFonts w:hint="eastAsia"/>
            <w:b/>
            <w:bCs/>
          </w:rPr>
          <w:t>視覺化</w:t>
        </w:r>
      </w:ins>
      <w:r w:rsidRPr="00BD41D8">
        <w:rPr>
          <w:rFonts w:hint="eastAsia"/>
          <w:b/>
          <w:bCs/>
        </w:rPr>
        <w:t>模擬</w:t>
      </w:r>
      <w:ins w:id="49" w:author="user" w:date="2022-07-27T16:23:00Z">
        <w:r w:rsidR="000E2CF1">
          <w:rPr>
            <w:rFonts w:hint="eastAsia"/>
            <w:b/>
            <w:bCs/>
          </w:rPr>
          <w:t>輔助</w:t>
        </w:r>
      </w:ins>
      <w:del w:id="50" w:author="user" w:date="2022-07-27T16:23:00Z">
        <w:r w:rsidRPr="00BD41D8" w:rsidDel="000E2CF1">
          <w:rPr>
            <w:rFonts w:hint="eastAsia"/>
            <w:b/>
            <w:bCs/>
          </w:rPr>
          <w:delText>式</w:delText>
        </w:r>
      </w:del>
      <w:r w:rsidRPr="00BD41D8">
        <w:rPr>
          <w:rFonts w:hint="eastAsia"/>
          <w:b/>
          <w:bCs/>
        </w:rPr>
        <w:t>教學</w:t>
      </w:r>
      <w:commentRangeEnd w:id="47"/>
      <w:r w:rsidR="00205E97">
        <w:rPr>
          <w:rStyle w:val="af7"/>
        </w:rPr>
        <w:commentReference w:id="47"/>
      </w:r>
      <w:del w:id="51" w:author="user" w:date="2022-07-27T16:23:00Z">
        <w:r w:rsidRPr="00BD41D8" w:rsidDel="000E2CF1">
          <w:rPr>
            <w:rFonts w:hint="eastAsia"/>
            <w:b/>
            <w:bCs/>
          </w:rPr>
          <w:delText>策略</w:delText>
        </w:r>
      </w:del>
      <w:r w:rsidR="00FA0F1C">
        <w:rPr>
          <w:rFonts w:hint="eastAsia"/>
          <w:b/>
          <w:bCs/>
        </w:rPr>
        <w:t>之</w:t>
      </w:r>
      <w:r w:rsidRPr="00BD41D8">
        <w:rPr>
          <w:rFonts w:hint="eastAsia"/>
          <w:b/>
          <w:bCs/>
        </w:rPr>
        <w:t>感受</w:t>
      </w:r>
    </w:p>
    <w:p w14:paraId="3B90E96C" w14:textId="1886C444" w:rsidR="00B02B77" w:rsidRPr="00754138" w:rsidRDefault="005110CA" w:rsidP="00754138">
      <w:pPr>
        <w:ind w:firstLine="480"/>
        <w:rPr>
          <w:rPrChange w:id="52" w:author="user" w:date="2022-07-27T17:58:00Z">
            <w:rPr>
              <w:b/>
              <w:bCs/>
            </w:rPr>
          </w:rPrChange>
        </w:rPr>
      </w:pPr>
      <w:r>
        <w:rPr>
          <w:rFonts w:hint="eastAsia"/>
        </w:rPr>
        <w:t>基於本研究的量化資料與質性訪談資料分析結果，</w:t>
      </w:r>
      <w:del w:id="53" w:author="user" w:date="2022-07-27T17:54:00Z">
        <w:r w:rsidDel="00754138">
          <w:rPr>
            <w:rFonts w:hint="eastAsia"/>
          </w:rPr>
          <w:delText>使用</w:delText>
        </w:r>
      </w:del>
      <w:ins w:id="54" w:author="user" w:date="2022-07-27T17:53:00Z">
        <w:r w:rsidR="00754138">
          <w:rPr>
            <w:rFonts w:hint="eastAsia"/>
          </w:rPr>
          <w:t>視覺化</w:t>
        </w:r>
      </w:ins>
      <w:r>
        <w:rPr>
          <w:rFonts w:hint="eastAsia"/>
        </w:rPr>
        <w:t>模擬</w:t>
      </w:r>
      <w:ins w:id="55" w:author="user" w:date="2022-07-27T17:53:00Z">
        <w:r w:rsidR="00754138">
          <w:rPr>
            <w:rFonts w:hint="eastAsia"/>
          </w:rPr>
          <w:t>輔助</w:t>
        </w:r>
      </w:ins>
      <w:del w:id="56" w:author="user" w:date="2022-07-27T17:53:00Z">
        <w:r w:rsidDel="00754138">
          <w:rPr>
            <w:rFonts w:hint="eastAsia"/>
          </w:rPr>
          <w:delText>式</w:delText>
        </w:r>
      </w:del>
      <w:r>
        <w:rPr>
          <w:rFonts w:hint="eastAsia"/>
        </w:rPr>
        <w:t>教學</w:t>
      </w:r>
      <w:del w:id="57" w:author="user" w:date="2022-07-27T17:54:00Z">
        <w:r w:rsidDel="00754138">
          <w:rPr>
            <w:rFonts w:hint="eastAsia"/>
          </w:rPr>
          <w:delText>策略的</w:delText>
        </w:r>
        <w:r w:rsidR="00BD41D8" w:rsidDel="00754138">
          <w:rPr>
            <w:rFonts w:hint="eastAsia"/>
          </w:rPr>
          <w:delText>學生</w:delText>
        </w:r>
      </w:del>
      <w:ins w:id="58" w:author="user" w:date="2022-07-27T17:55:00Z">
        <w:r w:rsidR="00754138">
          <w:rPr>
            <w:rFonts w:hint="eastAsia"/>
          </w:rPr>
          <w:t>相較於傳統教學</w:t>
        </w:r>
      </w:ins>
      <w:r>
        <w:rPr>
          <w:rFonts w:hint="eastAsia"/>
        </w:rPr>
        <w:t>，</w:t>
      </w:r>
      <w:ins w:id="59" w:author="user" w:date="2022-07-27T17:55:00Z">
        <w:r w:rsidR="00754138">
          <w:rPr>
            <w:rFonts w:hint="eastAsia"/>
          </w:rPr>
          <w:t>能使學生有更高的</w:t>
        </w:r>
      </w:ins>
      <w:del w:id="60" w:author="user" w:date="2022-07-27T17:55:00Z">
        <w:r w:rsidDel="00754138">
          <w:rPr>
            <w:rFonts w:hint="eastAsia"/>
          </w:rPr>
          <w:delText>在</w:delText>
        </w:r>
      </w:del>
      <w:r>
        <w:rPr>
          <w:rFonts w:hint="eastAsia"/>
        </w:rPr>
        <w:t>學習成就</w:t>
      </w:r>
      <w:del w:id="61" w:author="user" w:date="2022-07-27T17:55:00Z">
        <w:r w:rsidDel="00754138">
          <w:rPr>
            <w:rFonts w:hint="eastAsia"/>
          </w:rPr>
          <w:delText>上</w:delText>
        </w:r>
      </w:del>
      <w:del w:id="62" w:author="user" w:date="2022-07-27T17:53:00Z">
        <w:r w:rsidDel="00754138">
          <w:rPr>
            <w:rFonts w:hint="eastAsia"/>
          </w:rPr>
          <w:delText>有</w:delText>
        </w:r>
      </w:del>
      <w:del w:id="63" w:author="user" w:date="2022-07-27T17:55:00Z">
        <w:r w:rsidDel="00754138">
          <w:rPr>
            <w:rFonts w:hint="eastAsia"/>
          </w:rPr>
          <w:delText>顯著高於控制組</w:delText>
        </w:r>
      </w:del>
      <w:r>
        <w:rPr>
          <w:rFonts w:hint="eastAsia"/>
        </w:rPr>
        <w:t>，實驗組學生也普遍認為</w:t>
      </w:r>
      <w:ins w:id="64" w:author="user" w:date="2022-07-27T17:55:00Z">
        <w:r w:rsidR="00754138">
          <w:rPr>
            <w:rFonts w:hint="eastAsia"/>
          </w:rPr>
          <w:t>視覺化</w:t>
        </w:r>
      </w:ins>
      <w:r>
        <w:rPr>
          <w:rFonts w:hint="eastAsia"/>
        </w:rPr>
        <w:t>模擬</w:t>
      </w:r>
      <w:ins w:id="65" w:author="user" w:date="2022-07-27T17:55:00Z">
        <w:r w:rsidR="00754138">
          <w:rPr>
            <w:rFonts w:hint="eastAsia"/>
          </w:rPr>
          <w:t>輔助</w:t>
        </w:r>
      </w:ins>
      <w:del w:id="66" w:author="user" w:date="2022-07-27T17:55:00Z">
        <w:r w:rsidDel="00754138">
          <w:rPr>
            <w:rFonts w:hint="eastAsia"/>
          </w:rPr>
          <w:delText>式</w:delText>
        </w:r>
      </w:del>
      <w:r>
        <w:rPr>
          <w:rFonts w:hint="eastAsia"/>
        </w:rPr>
        <w:t>教學</w:t>
      </w:r>
      <w:del w:id="67" w:author="user" w:date="2022-07-27T17:56:00Z">
        <w:r w:rsidDel="00754138">
          <w:rPr>
            <w:rFonts w:hint="eastAsia"/>
          </w:rPr>
          <w:delText>策略</w:delText>
        </w:r>
      </w:del>
      <w:r>
        <w:rPr>
          <w:rFonts w:hint="eastAsia"/>
        </w:rPr>
        <w:t>對他們學習人工智慧相關知識有所幫助</w:t>
      </w:r>
      <w:ins w:id="68" w:author="user" w:date="2022-07-27T17:57:00Z">
        <w:r w:rsidR="00754138">
          <w:rPr>
            <w:rFonts w:hint="eastAsia"/>
          </w:rPr>
          <w:t>，</w:t>
        </w:r>
      </w:ins>
      <w:ins w:id="69" w:author="user" w:date="2022-07-27T17:58:00Z">
        <w:r w:rsidR="00754138">
          <w:rPr>
            <w:rFonts w:hint="eastAsia"/>
          </w:rPr>
          <w:t>此助益對</w:t>
        </w:r>
      </w:ins>
      <w:ins w:id="70" w:author="user" w:date="2022-07-27T19:35:00Z">
        <w:r w:rsidR="00205E97">
          <w:rPr>
            <w:rFonts w:hint="eastAsia"/>
          </w:rPr>
          <w:t>學習</w:t>
        </w:r>
      </w:ins>
      <w:ins w:id="71" w:author="user" w:date="2022-07-27T17:57:00Z">
        <w:r w:rsidR="00754138">
          <w:rPr>
            <w:rFonts w:hint="eastAsia"/>
          </w:rPr>
          <w:t>艱深複雜的概念</w:t>
        </w:r>
      </w:ins>
      <w:ins w:id="72" w:author="user" w:date="2022-07-27T17:58:00Z">
        <w:r w:rsidR="00754138">
          <w:rPr>
            <w:rFonts w:hint="eastAsia"/>
          </w:rPr>
          <w:t>更加明顯</w:t>
        </w:r>
      </w:ins>
      <w:del w:id="73" w:author="user" w:date="2022-07-27T17:57:00Z">
        <w:r w:rsidDel="00754138">
          <w:rPr>
            <w:rFonts w:hint="eastAsia"/>
          </w:rPr>
          <w:delText>。</w:delText>
        </w:r>
      </w:del>
      <w:del w:id="74" w:author="user" w:date="2022-07-27T17:58:00Z">
        <w:r w:rsidDel="00754138">
          <w:rPr>
            <w:rFonts w:hint="eastAsia"/>
          </w:rPr>
          <w:delText>然而，更深入地探討</w:delText>
        </w:r>
        <w:r w:rsidR="00BD41D8" w:rsidDel="00754138">
          <w:rPr>
            <w:rFonts w:hint="eastAsia"/>
          </w:rPr>
          <w:delText>本研究</w:delText>
        </w:r>
      </w:del>
      <w:del w:id="75" w:author="user" w:date="2022-07-27T17:56:00Z">
        <w:r w:rsidDel="00754138">
          <w:rPr>
            <w:rFonts w:hint="eastAsia"/>
          </w:rPr>
          <w:delText>設計之</w:delText>
        </w:r>
        <w:r w:rsidR="001E351F" w:rsidDel="00754138">
          <w:rPr>
            <w:rFonts w:hint="eastAsia"/>
          </w:rPr>
          <w:delText>課堂</w:delText>
        </w:r>
        <w:r w:rsidR="00BD41D8" w:rsidDel="00754138">
          <w:rPr>
            <w:rFonts w:hint="eastAsia"/>
          </w:rPr>
          <w:delText>活動</w:delText>
        </w:r>
      </w:del>
      <w:del w:id="76" w:author="user" w:date="2022-07-27T17:58:00Z">
        <w:r w:rsidR="00BD41D8" w:rsidDel="00754138">
          <w:rPr>
            <w:rFonts w:hint="eastAsia"/>
          </w:rPr>
          <w:delText>，</w:delText>
        </w:r>
        <w:r w:rsidDel="00754138">
          <w:rPr>
            <w:rFonts w:hint="eastAsia"/>
          </w:rPr>
          <w:delText>學生認為操作模擬平台的過程對於學習較難的課程概念幫助較多</w:delText>
        </w:r>
      </w:del>
      <w:ins w:id="77" w:author="user" w:date="2022-07-27T17:58:00Z">
        <w:r w:rsidR="00754138">
          <w:rPr>
            <w:rFonts w:hint="eastAsia"/>
          </w:rPr>
          <w:t>。</w:t>
        </w:r>
      </w:ins>
      <w:del w:id="78" w:author="user" w:date="2022-07-27T17:58:00Z">
        <w:r w:rsidDel="00754138">
          <w:rPr>
            <w:rFonts w:hint="eastAsia"/>
          </w:rPr>
          <w:delText>，</w:delText>
        </w:r>
      </w:del>
      <w:proofErr w:type="gramStart"/>
      <w:ins w:id="79" w:author="user" w:date="2022-07-27T17:58:00Z">
        <w:r w:rsidR="00754138">
          <w:rPr>
            <w:rFonts w:hint="eastAsia"/>
          </w:rPr>
          <w:t>此外，</w:t>
        </w:r>
      </w:ins>
      <w:proofErr w:type="gramEnd"/>
      <w:r w:rsidR="00BD41D8">
        <w:rPr>
          <w:rFonts w:hint="eastAsia"/>
        </w:rPr>
        <w:t>訪談</w:t>
      </w:r>
      <w:del w:id="80" w:author="user" w:date="2022-07-27T19:26:00Z">
        <w:r w:rsidR="00BD41D8" w:rsidDel="00FD03A7">
          <w:rPr>
            <w:rFonts w:hint="eastAsia"/>
          </w:rPr>
          <w:delText>內容也</w:delText>
        </w:r>
      </w:del>
      <w:del w:id="81" w:author="user" w:date="2022-07-27T17:59:00Z">
        <w:r w:rsidR="00BD41D8" w:rsidDel="0038044B">
          <w:rPr>
            <w:rFonts w:hint="eastAsia"/>
          </w:rPr>
          <w:delText>呈</w:delText>
        </w:r>
      </w:del>
      <w:ins w:id="82" w:author="user" w:date="2022-07-27T19:26:00Z">
        <w:r w:rsidR="00FD03A7">
          <w:rPr>
            <w:rFonts w:hint="eastAsia"/>
          </w:rPr>
          <w:t>結果亦</w:t>
        </w:r>
      </w:ins>
      <w:del w:id="83" w:author="user" w:date="2022-07-27T17:59:00Z">
        <w:r w:rsidR="00BD41D8" w:rsidDel="0038044B">
          <w:rPr>
            <w:rFonts w:hint="eastAsia"/>
          </w:rPr>
          <w:delText>現出</w:delText>
        </w:r>
      </w:del>
      <w:ins w:id="84" w:author="user" w:date="2022-07-27T17:59:00Z">
        <w:r w:rsidR="0038044B">
          <w:rPr>
            <w:rFonts w:hint="eastAsia"/>
          </w:rPr>
          <w:t>顯示</w:t>
        </w:r>
      </w:ins>
      <w:r w:rsidR="00BD41D8">
        <w:rPr>
          <w:rFonts w:hint="eastAsia"/>
        </w:rPr>
        <w:t>學生認為模擬平台能夠幫助他們學習較抽象、具複雜運算的課</w:t>
      </w:r>
      <w:r w:rsidR="00FA0F1C">
        <w:rPr>
          <w:rFonts w:hint="eastAsia"/>
        </w:rPr>
        <w:t>程</w:t>
      </w:r>
      <w:r w:rsidR="00BD41D8">
        <w:rPr>
          <w:rFonts w:hint="eastAsia"/>
        </w:rPr>
        <w:t>概念。</w:t>
      </w:r>
    </w:p>
    <w:p w14:paraId="50AB4DA5" w14:textId="77777777" w:rsidR="00B070A2" w:rsidRPr="00754138" w:rsidRDefault="00B070A2" w:rsidP="00B070A2">
      <w:pPr>
        <w:ind w:firstLineChars="0" w:firstLine="0"/>
      </w:pPr>
    </w:p>
    <w:p w14:paraId="56CE9CE4" w14:textId="5DFE9CCA" w:rsidR="00B070A2" w:rsidRPr="00AC45C9" w:rsidRDefault="00B070A2" w:rsidP="00B070A2">
      <w:pPr>
        <w:ind w:firstLineChars="0" w:firstLine="0"/>
      </w:pPr>
      <w:r>
        <w:rPr>
          <w:rFonts w:hint="eastAsia"/>
        </w:rPr>
        <w:t>【</w:t>
      </w:r>
      <w:r w:rsidRPr="00265B7F">
        <w:t>關鍵詞</w:t>
      </w:r>
      <w:r>
        <w:rPr>
          <w:rFonts w:hint="eastAsia"/>
        </w:rPr>
        <w:t>】</w:t>
      </w:r>
      <w:r w:rsidR="00B02B77">
        <w:rPr>
          <w:rFonts w:hint="eastAsia"/>
        </w:rPr>
        <w:t xml:space="preserve"> </w:t>
      </w:r>
      <w:r w:rsidR="00B02B77">
        <w:rPr>
          <w:rFonts w:hint="eastAsia"/>
        </w:rPr>
        <w:t>人工智慧、</w:t>
      </w:r>
      <w:r w:rsidR="0032499B">
        <w:rPr>
          <w:rFonts w:hint="eastAsia"/>
        </w:rPr>
        <w:t>電腦科學教育、模擬式教學、</w:t>
      </w:r>
      <w:r w:rsidR="00B02B77">
        <w:rPr>
          <w:rFonts w:hint="eastAsia"/>
        </w:rPr>
        <w:t>演算法視覺化</w:t>
      </w:r>
      <w:r w:rsidR="0032499B">
        <w:rPr>
          <w:rFonts w:hint="eastAsia"/>
        </w:rPr>
        <w:t>、互動式學習媒體</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commentRangeStart w:id="85"/>
      <w:commentRangeStart w:id="86"/>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53B92229" w:rsidR="00B070A2" w:rsidRDefault="00B21280" w:rsidP="00634134">
      <w:pPr>
        <w:ind w:firstLine="480"/>
      </w:pPr>
      <w:r w:rsidRPr="00B21280">
        <w:t xml:space="preserve">In today's society, </w:t>
      </w:r>
      <w:r>
        <w:t>A</w:t>
      </w:r>
      <w:r w:rsidRPr="00B21280">
        <w:rPr>
          <w:rFonts w:hint="eastAsia"/>
        </w:rPr>
        <w:t>r</w:t>
      </w:r>
      <w:r w:rsidRPr="00B21280">
        <w:t xml:space="preserve">tificial </w:t>
      </w:r>
      <w:r>
        <w:t>I</w:t>
      </w:r>
      <w:r w:rsidRPr="00B21280">
        <w:t>ntelligence</w:t>
      </w:r>
      <w:r>
        <w:t xml:space="preserve"> (AI)</w:t>
      </w:r>
      <w:r w:rsidRPr="00B21280">
        <w:t xml:space="preserve"> affects a wide range of aspects of our lives. At present, education-related policies</w:t>
      </w:r>
      <w:r>
        <w:t xml:space="preserve"> around the world</w:t>
      </w:r>
      <w:r w:rsidRPr="00B21280">
        <w:t xml:space="preserve"> have also included </w:t>
      </w:r>
      <w:r>
        <w:t>AI</w:t>
      </w:r>
      <w:r w:rsidRPr="00B21280">
        <w:t xml:space="preserve"> issues into the discussion, and it is expected to teach children</w:t>
      </w:r>
      <w:r>
        <w:t xml:space="preserve"> knowledge of AI</w:t>
      </w:r>
      <w:r w:rsidRPr="00B21280">
        <w:t xml:space="preserve"> from an early age. However, most</w:t>
      </w:r>
      <w:r>
        <w:t xml:space="preserve"> lesson plans of teaching</w:t>
      </w:r>
      <w:r w:rsidRPr="00B21280">
        <w:t xml:space="preserve"> </w:t>
      </w:r>
      <w:r>
        <w:t>AI</w:t>
      </w:r>
      <w:r w:rsidRPr="00B21280">
        <w:t xml:space="preserve"> or related research</w:t>
      </w:r>
      <w:r>
        <w:t>es</w:t>
      </w:r>
      <w:r w:rsidRPr="00B21280">
        <w:t xml:space="preserve"> </w:t>
      </w:r>
      <w:r>
        <w:t>are</w:t>
      </w:r>
      <w:r w:rsidRPr="00B21280">
        <w:t xml:space="preserve"> aimed at</w:t>
      </w:r>
      <w:r>
        <w:t xml:space="preserve"> </w:t>
      </w:r>
      <w:r w:rsidRPr="00B21280">
        <w:t>courses</w:t>
      </w:r>
      <w:r>
        <w:t xml:space="preserve"> for </w:t>
      </w:r>
      <w:r w:rsidRPr="00B21280">
        <w:t>graduate</w:t>
      </w:r>
      <w:r>
        <w:t xml:space="preserve"> </w:t>
      </w:r>
      <w:r w:rsidRPr="00B21280">
        <w:t>students</w:t>
      </w:r>
      <w:r>
        <w:t xml:space="preserve"> or </w:t>
      </w:r>
      <w:r w:rsidRPr="00B21280">
        <w:t>undergraduate</w:t>
      </w:r>
      <w:r>
        <w:t xml:space="preserve"> </w:t>
      </w:r>
      <w:r w:rsidRPr="00B21280">
        <w:t xml:space="preserve">students, </w:t>
      </w:r>
      <w:r>
        <w:t>but</w:t>
      </w:r>
      <w:r w:rsidRPr="00B21280">
        <w:t xml:space="preserve"> less targeted at primary and secondary education. Furthermore,</w:t>
      </w:r>
      <w:r>
        <w:t xml:space="preserve"> </w:t>
      </w:r>
      <w:r w:rsidRPr="00B21280">
        <w:t>topics</w:t>
      </w:r>
      <w:r>
        <w:t xml:space="preserve"> about AI</w:t>
      </w:r>
      <w:r w:rsidRPr="00B21280">
        <w:t xml:space="preserve"> contain many abstract concepts or complex operations, which are difficult</w:t>
      </w:r>
      <w:r>
        <w:t xml:space="preserve"> </w:t>
      </w:r>
      <w:r w:rsidRPr="00B21280">
        <w:t>for primary and secondary</w:t>
      </w:r>
      <w:r>
        <w:t xml:space="preserve"> students</w:t>
      </w:r>
      <w:r w:rsidRPr="00B21280">
        <w:rPr>
          <w:rFonts w:hint="eastAsia"/>
        </w:rPr>
        <w:t>.</w:t>
      </w:r>
    </w:p>
    <w:p w14:paraId="28E09D20" w14:textId="33FE0C6A" w:rsidR="00B21280" w:rsidRDefault="00B21280" w:rsidP="00634134">
      <w:pPr>
        <w:ind w:firstLine="480"/>
      </w:pPr>
      <w:r w:rsidRPr="00B21280">
        <w:t>This research aims at high school students, designs a simulation-</w:t>
      </w:r>
      <w:r>
        <w:t>bas</w:t>
      </w:r>
      <w:r w:rsidRPr="00B21280">
        <w:t xml:space="preserve">ed </w:t>
      </w:r>
      <w:r>
        <w:t>AI</w:t>
      </w:r>
      <w:r w:rsidRPr="00B21280">
        <w:t xml:space="preserve"> teaching strategy, and develops a learning platform to </w:t>
      </w:r>
      <w:r>
        <w:t>teach</w:t>
      </w:r>
      <w:r w:rsidRPr="00B21280">
        <w:t xml:space="preserve"> students</w:t>
      </w:r>
      <w:r>
        <w:t xml:space="preserve"> AI</w:t>
      </w:r>
      <w:r w:rsidRPr="00B21280">
        <w:t xml:space="preserve"> concept through the three teaching steps</w:t>
      </w:r>
      <w:r>
        <w:t>:</w:t>
      </w:r>
      <w:r w:rsidRPr="00B21280">
        <w:t xml:space="preserve"> "concept understanding", "concept reflection" and "concept application". This study uses an empirical study to explore the difference between the teaching method using the simulation-</w:t>
      </w:r>
      <w:r>
        <w:t>bas</w:t>
      </w:r>
      <w:r w:rsidRPr="00B21280">
        <w:t xml:space="preserve">ed </w:t>
      </w:r>
      <w:r>
        <w:t>AI</w:t>
      </w:r>
      <w:r w:rsidRPr="00B21280">
        <w:t xml:space="preserve"> teaching strategy and the teaching method</w:t>
      </w:r>
      <w:r>
        <w:t xml:space="preserve"> of </w:t>
      </w:r>
      <w:r w:rsidRPr="00B21280">
        <w:t>didactic instruction</w:t>
      </w:r>
      <w:r w:rsidRPr="00B21280">
        <w:rPr>
          <w:rFonts w:hint="eastAsia"/>
        </w:rPr>
        <w:t xml:space="preserve"> </w:t>
      </w:r>
      <w:r w:rsidRPr="00B21280">
        <w:t xml:space="preserve">on the learning achievement and learning attitude of high school students in </w:t>
      </w:r>
      <w:r>
        <w:t>AI</w:t>
      </w:r>
      <w:r w:rsidRPr="00B21280">
        <w:t xml:space="preserve"> courses, as well as students' feelings about the simulation-</w:t>
      </w:r>
      <w:r>
        <w:t>bas</w:t>
      </w:r>
      <w:r w:rsidRPr="00B21280">
        <w:t xml:space="preserve">ed </w:t>
      </w:r>
      <w:r>
        <w:t>AI</w:t>
      </w:r>
      <w:r w:rsidRPr="00B21280">
        <w:t xml:space="preserve"> teaching strategy. From the empirical study results, it is found that:</w:t>
      </w:r>
    </w:p>
    <w:p w14:paraId="342F0D2F" w14:textId="0C199347" w:rsidR="00634134" w:rsidRDefault="00634134" w:rsidP="00634134">
      <w:pPr>
        <w:ind w:firstLine="480"/>
      </w:pPr>
    </w:p>
    <w:p w14:paraId="4734B1DD" w14:textId="4B984C04" w:rsidR="00634134" w:rsidRDefault="00634134" w:rsidP="00634134">
      <w:pPr>
        <w:ind w:firstLine="480"/>
        <w:rPr>
          <w:rFonts w:cs="Times New Roman"/>
          <w:b/>
          <w:bCs/>
          <w:szCs w:val="36"/>
        </w:rPr>
      </w:pPr>
      <w:r w:rsidRPr="00634134">
        <w:rPr>
          <w:rFonts w:cs="Times New Roman"/>
          <w:b/>
          <w:bCs/>
          <w:szCs w:val="36"/>
        </w:rPr>
        <w:t>1. The effectiveness of the simulation-based AI teaching strategy</w:t>
      </w:r>
      <w:r>
        <w:rPr>
          <w:rFonts w:cs="Times New Roman"/>
          <w:b/>
          <w:bCs/>
          <w:szCs w:val="36"/>
        </w:rPr>
        <w:t xml:space="preserve"> </w:t>
      </w:r>
      <w:r w:rsidRPr="00634134">
        <w:rPr>
          <w:rFonts w:cs="Times New Roman"/>
          <w:b/>
          <w:bCs/>
          <w:szCs w:val="36"/>
        </w:rPr>
        <w:t xml:space="preserve">on </w:t>
      </w:r>
      <w:r>
        <w:rPr>
          <w:rFonts w:cs="Times New Roman"/>
          <w:b/>
          <w:bCs/>
          <w:szCs w:val="36"/>
        </w:rPr>
        <w:t>students’</w:t>
      </w:r>
      <w:r w:rsidRPr="00634134">
        <w:rPr>
          <w:rFonts w:cs="Times New Roman"/>
          <w:b/>
          <w:bCs/>
          <w:szCs w:val="36"/>
        </w:rPr>
        <w:t xml:space="preserve"> achievement of</w:t>
      </w:r>
      <w:r>
        <w:rPr>
          <w:rFonts w:cs="Times New Roman"/>
          <w:b/>
          <w:bCs/>
          <w:szCs w:val="36"/>
        </w:rPr>
        <w:t xml:space="preserve"> learning</w:t>
      </w:r>
      <w:r w:rsidRPr="00634134">
        <w:rPr>
          <w:rFonts w:cs="Times New Roman"/>
          <w:b/>
          <w:bCs/>
          <w:szCs w:val="36"/>
        </w:rPr>
        <w:t xml:space="preserve"> </w:t>
      </w:r>
      <w:r>
        <w:rPr>
          <w:rFonts w:cs="Times New Roman"/>
          <w:b/>
          <w:bCs/>
          <w:szCs w:val="36"/>
        </w:rPr>
        <w:t>AI</w:t>
      </w:r>
    </w:p>
    <w:p w14:paraId="7763A1A9" w14:textId="67C87A5D" w:rsidR="00634134" w:rsidRDefault="00634134" w:rsidP="00634134">
      <w:pPr>
        <w:ind w:firstLine="480"/>
      </w:pPr>
      <w:r w:rsidRPr="00634134">
        <w:t xml:space="preserve">The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634134">
        <w:rPr>
          <w:rFonts w:hint="eastAsia"/>
        </w:rPr>
        <w:t xml:space="preserve"> </w:t>
      </w:r>
      <w:r w:rsidRPr="00634134">
        <w:t xml:space="preserve">developed in this research </w:t>
      </w:r>
      <w:r>
        <w:t xml:space="preserve">gives </w:t>
      </w:r>
      <w:r w:rsidRPr="00634134">
        <w:t xml:space="preserve">students the opportunity to adjust parameters and observe the adjustment results, which can improve the learning </w:t>
      </w:r>
      <w:r w:rsidRPr="00B21280">
        <w:rPr>
          <w:rFonts w:cs="Times New Roman"/>
          <w:szCs w:val="36"/>
        </w:rPr>
        <w:t>achievement</w:t>
      </w:r>
      <w:r w:rsidRPr="00634134">
        <w:t>.</w:t>
      </w:r>
      <w:r>
        <w:t xml:space="preserve"> </w:t>
      </w:r>
      <w:r w:rsidRPr="00634134">
        <w:t>And the simulation tool</w:t>
      </w:r>
      <w:r>
        <w:t>’s</w:t>
      </w:r>
      <w:r w:rsidRPr="00634134">
        <w:rPr>
          <w:rFonts w:hint="eastAsia"/>
        </w:rPr>
        <w:t xml:space="preserve"> </w:t>
      </w:r>
      <w:r w:rsidRPr="00634134">
        <w:t xml:space="preserve">computing function can reduce the </w:t>
      </w:r>
      <w:r w:rsidRPr="00634134">
        <w:lastRenderedPageBreak/>
        <w:t xml:space="preserve">cognitive load. In addition, the </w:t>
      </w:r>
      <w:r>
        <w:t>content presented</w:t>
      </w:r>
      <w:r w:rsidRPr="00634134">
        <w:t xml:space="preserve"> </w:t>
      </w:r>
      <w:r>
        <w:t>in</w:t>
      </w:r>
      <w:r w:rsidRPr="00634134">
        <w:t xml:space="preserve"> simulation tool can </w:t>
      </w:r>
      <w:r>
        <w:t>connect</w:t>
      </w:r>
      <w:r w:rsidRPr="00634134">
        <w:t xml:space="preserve"> real-life situations </w:t>
      </w:r>
      <w:r>
        <w:t>so that it can</w:t>
      </w:r>
      <w:r w:rsidRPr="00634134">
        <w:t xml:space="preserve"> help students understand the abstract concept of </w:t>
      </w:r>
      <w:r>
        <w:t>AI</w:t>
      </w:r>
      <w:r w:rsidRPr="00634134">
        <w:t xml:space="preserve"> more deeply. Therefore, the proposed </w:t>
      </w:r>
      <w:r w:rsidR="00F46E54" w:rsidRPr="00B21280">
        <w:rPr>
          <w:rFonts w:cs="Times New Roman"/>
          <w:szCs w:val="36"/>
        </w:rPr>
        <w:t>simulation-</w:t>
      </w:r>
      <w:r w:rsidR="00F46E54">
        <w:rPr>
          <w:rFonts w:cs="Times New Roman"/>
          <w:szCs w:val="36"/>
        </w:rPr>
        <w:t>bas</w:t>
      </w:r>
      <w:r w:rsidR="00F46E54" w:rsidRPr="00B21280">
        <w:rPr>
          <w:rFonts w:cs="Times New Roman"/>
          <w:szCs w:val="36"/>
        </w:rPr>
        <w:t xml:space="preserve">ed </w:t>
      </w:r>
      <w:r w:rsidR="00F46E54">
        <w:rPr>
          <w:rFonts w:cs="Times New Roman"/>
          <w:szCs w:val="36"/>
        </w:rPr>
        <w:t>AI</w:t>
      </w:r>
      <w:r w:rsidR="00F46E54" w:rsidRPr="00B21280">
        <w:rPr>
          <w:rFonts w:cs="Times New Roman"/>
          <w:szCs w:val="36"/>
        </w:rPr>
        <w:t xml:space="preserve"> teaching strateg</w:t>
      </w:r>
      <w:r w:rsidR="00F46E54">
        <w:rPr>
          <w:rFonts w:cs="Times New Roman"/>
          <w:szCs w:val="36"/>
        </w:rPr>
        <w:t>y</w:t>
      </w:r>
      <w:r w:rsidRPr="00634134">
        <w:t xml:space="preserve"> can help students understand the meaning of the parameters in the algorithm, the operation process, reduce the cognitive load, and realize the connection between </w:t>
      </w:r>
      <w:r w:rsidR="00F46E54">
        <w:t>AI</w:t>
      </w:r>
      <w:r w:rsidRPr="00634134">
        <w:rPr>
          <w:rFonts w:hint="eastAsia"/>
        </w:rPr>
        <w:t xml:space="preserve"> </w:t>
      </w:r>
      <w:r w:rsidRPr="00634134">
        <w:t>and real life, thereby enhancing students' learning</w:t>
      </w:r>
      <w:r w:rsidR="00F46E54">
        <w:t xml:space="preserve"> </w:t>
      </w:r>
      <w:r w:rsidR="00F46E54" w:rsidRPr="00B21280">
        <w:rPr>
          <w:rFonts w:cs="Times New Roman"/>
          <w:szCs w:val="36"/>
        </w:rPr>
        <w:t>achievement</w:t>
      </w:r>
      <w:r w:rsidRPr="00634134">
        <w:t xml:space="preserve"> of </w:t>
      </w:r>
      <w:r w:rsidR="00F46E54">
        <w:t>AI</w:t>
      </w:r>
      <w:r w:rsidRPr="00634134">
        <w:t xml:space="preserve"> concepts.</w:t>
      </w:r>
      <w:r w:rsidR="00F46E54">
        <w:t xml:space="preserve"> </w:t>
      </w:r>
      <w:r w:rsidRPr="00634134">
        <w:t xml:space="preserve">However, since the </w:t>
      </w:r>
      <w:r w:rsidR="00F46E54" w:rsidRPr="00B21280">
        <w:rPr>
          <w:rFonts w:cs="Times New Roman"/>
          <w:szCs w:val="36"/>
        </w:rPr>
        <w:t>simulation-</w:t>
      </w:r>
      <w:r w:rsidR="00F46E54">
        <w:rPr>
          <w:rFonts w:cs="Times New Roman"/>
          <w:szCs w:val="36"/>
        </w:rPr>
        <w:t>bas</w:t>
      </w:r>
      <w:r w:rsidR="00F46E54" w:rsidRPr="00B21280">
        <w:rPr>
          <w:rFonts w:cs="Times New Roman"/>
          <w:szCs w:val="36"/>
        </w:rPr>
        <w:t xml:space="preserve">ed </w:t>
      </w:r>
      <w:r w:rsidR="00F46E54">
        <w:rPr>
          <w:rFonts w:cs="Times New Roman"/>
          <w:szCs w:val="36"/>
        </w:rPr>
        <w:t>AI</w:t>
      </w:r>
      <w:r w:rsidR="00F46E54" w:rsidRPr="00B21280">
        <w:rPr>
          <w:rFonts w:cs="Times New Roman"/>
          <w:szCs w:val="36"/>
        </w:rPr>
        <w:t xml:space="preserve"> teaching strateg</w:t>
      </w:r>
      <w:r w:rsidR="00F46E54">
        <w:rPr>
          <w:rFonts w:cs="Times New Roman"/>
          <w:szCs w:val="36"/>
        </w:rPr>
        <w:t>y</w:t>
      </w:r>
      <w:r w:rsidRPr="00634134">
        <w:t xml:space="preserve"> in this </w:t>
      </w:r>
      <w:r w:rsidR="00F46E54" w:rsidRPr="00634134">
        <w:t xml:space="preserve">research </w:t>
      </w:r>
      <w:r w:rsidRPr="00634134">
        <w:t>has less</w:t>
      </w:r>
      <w:r w:rsidR="00F46E54">
        <w:t xml:space="preserve"> </w:t>
      </w:r>
      <w:r w:rsidRPr="00634134">
        <w:t xml:space="preserve">content related to programming, there is no significant difference in the learning achievement of algorithm implementation compared with </w:t>
      </w:r>
      <w:r w:rsidR="00F46E54">
        <w:t>the control group</w:t>
      </w:r>
      <w:r w:rsidRPr="00634134">
        <w:t>.</w:t>
      </w:r>
    </w:p>
    <w:p w14:paraId="110B28D1" w14:textId="6845516C" w:rsidR="00F46E54" w:rsidRDefault="00F46E54" w:rsidP="00634134">
      <w:pPr>
        <w:ind w:firstLine="480"/>
      </w:pPr>
    </w:p>
    <w:p w14:paraId="13AF92B7" w14:textId="519C289B" w:rsidR="00F46E54" w:rsidRPr="00F46E54" w:rsidRDefault="00F46E54" w:rsidP="00F46E54">
      <w:pPr>
        <w:ind w:firstLineChars="0" w:firstLine="0"/>
        <w:rPr>
          <w:b/>
          <w:bCs/>
        </w:rPr>
      </w:pPr>
      <w:r w:rsidRPr="00F46E54">
        <w:rPr>
          <w:b/>
          <w:bCs/>
        </w:rPr>
        <w:t xml:space="preserve">2. The </w:t>
      </w:r>
      <w:r w:rsidRPr="00634134">
        <w:rPr>
          <w:rFonts w:cs="Times New Roman"/>
          <w:b/>
          <w:bCs/>
          <w:szCs w:val="36"/>
        </w:rPr>
        <w:t xml:space="preserve">effectiveness </w:t>
      </w:r>
      <w:r w:rsidRPr="00F46E54">
        <w:rPr>
          <w:b/>
          <w:bCs/>
        </w:rPr>
        <w:t xml:space="preserve">of the </w:t>
      </w:r>
      <w:r w:rsidRPr="00634134">
        <w:rPr>
          <w:rFonts w:cs="Times New Roman"/>
          <w:b/>
          <w:bCs/>
          <w:szCs w:val="36"/>
        </w:rPr>
        <w:t>simulation-based AI teaching strategy</w:t>
      </w:r>
      <w:r w:rsidRPr="00F46E54">
        <w:rPr>
          <w:b/>
          <w:bCs/>
        </w:rPr>
        <w:t xml:space="preserve"> on </w:t>
      </w:r>
      <w:r>
        <w:rPr>
          <w:rFonts w:cs="Times New Roman"/>
          <w:b/>
          <w:bCs/>
          <w:szCs w:val="36"/>
        </w:rPr>
        <w:t xml:space="preserve">students’ </w:t>
      </w:r>
      <w:r w:rsidRPr="00F46E54">
        <w:rPr>
          <w:b/>
          <w:bCs/>
        </w:rPr>
        <w:t xml:space="preserve">attitude of learning </w:t>
      </w:r>
      <w:r>
        <w:rPr>
          <w:b/>
          <w:bCs/>
        </w:rPr>
        <w:t>AI</w:t>
      </w:r>
    </w:p>
    <w:p w14:paraId="6F9980F0" w14:textId="073F718E" w:rsidR="00634134" w:rsidRDefault="00F46E54" w:rsidP="00634134">
      <w:pPr>
        <w:ind w:firstLine="480"/>
      </w:pPr>
      <w:r w:rsidRPr="00F46E54">
        <w:t>The experimental results show that students who</w:t>
      </w:r>
      <w:r>
        <w:t xml:space="preserve"> have been </w:t>
      </w:r>
      <w:proofErr w:type="spellStart"/>
      <w:r>
        <w:t>teached</w:t>
      </w:r>
      <w:proofErr w:type="spellEnd"/>
      <w:r>
        <w:t xml:space="preserve"> by the</w:t>
      </w:r>
      <w:r w:rsidRPr="00F46E54">
        <w:t xml:space="preserve">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F46E54">
        <w:t xml:space="preserve"> have significantly higher confidence in their own learning outcomes than students</w:t>
      </w:r>
      <w:r>
        <w:t xml:space="preserve"> in control group</w:t>
      </w:r>
      <w:r w:rsidRPr="00F46E54">
        <w:t>. However, there was no significant difference between the two groups of students in terms of "learning motivation", "self-efficacy" and "learning feeling".</w:t>
      </w:r>
      <w:r>
        <w:t xml:space="preserve"> In the</w:t>
      </w:r>
      <w:r w:rsidRPr="00F46E54">
        <w:t xml:space="preserve"> opinion based on this study</w:t>
      </w:r>
      <w:r>
        <w:t>,</w:t>
      </w:r>
      <w:r w:rsidRPr="00F46E54">
        <w:t xml:space="preserve"> the importance and practicability of </w:t>
      </w:r>
      <w:r>
        <w:t>AI</w:t>
      </w:r>
      <w:r w:rsidRPr="00F46E54">
        <w:t xml:space="preserve"> can be more prominently displayed </w:t>
      </w:r>
      <w:r>
        <w:t>in</w:t>
      </w:r>
      <w:r w:rsidRPr="00F46E54">
        <w:t xml:space="preserve"> teaching materials in the future, so as to stimulate students' learning motivation with interest.</w:t>
      </w:r>
    </w:p>
    <w:p w14:paraId="0A42ED35" w14:textId="27F40B6F" w:rsidR="00F46E54" w:rsidRDefault="00F46E54" w:rsidP="00634134">
      <w:pPr>
        <w:ind w:firstLine="480"/>
      </w:pPr>
    </w:p>
    <w:p w14:paraId="023E6748" w14:textId="2F0CDE12" w:rsidR="00F46E54" w:rsidRPr="00F46E54" w:rsidRDefault="00F46E54" w:rsidP="00F46E54">
      <w:pPr>
        <w:ind w:firstLineChars="0" w:firstLine="0"/>
        <w:rPr>
          <w:rFonts w:cs="Times New Roman"/>
          <w:b/>
          <w:bCs/>
          <w:szCs w:val="36"/>
        </w:rPr>
      </w:pPr>
      <w:r w:rsidRPr="00F46E54">
        <w:rPr>
          <w:b/>
          <w:bCs/>
        </w:rPr>
        <w:t xml:space="preserve">3. Students' feelings about the </w:t>
      </w:r>
      <w:r w:rsidRPr="00634134">
        <w:rPr>
          <w:rFonts w:cs="Times New Roman"/>
          <w:b/>
          <w:bCs/>
          <w:szCs w:val="36"/>
        </w:rPr>
        <w:t>simulation-based AI teaching strategy</w:t>
      </w:r>
    </w:p>
    <w:p w14:paraId="4CCC927D" w14:textId="23629406" w:rsidR="00F46E54" w:rsidRDefault="00F46E54" w:rsidP="00F46E54">
      <w:pPr>
        <w:ind w:firstLine="480"/>
        <w:rPr>
          <w:rFonts w:cs="Times New Roman"/>
          <w:szCs w:val="36"/>
        </w:rPr>
      </w:pPr>
      <w:r w:rsidRPr="00F46E54">
        <w:rPr>
          <w:rFonts w:cs="Times New Roman"/>
          <w:szCs w:val="36"/>
        </w:rPr>
        <w:t xml:space="preserve">Based on the analysis results of the quantitative data and qualitative data in this study, the students who used the simulation-based AI teaching strategy had significantly higher learning achievement than the control group. Students in the experimental group also generally believed that the simulation-based AI teaching strategy was beneficial to their </w:t>
      </w:r>
      <w:r w:rsidRPr="00F46E54">
        <w:rPr>
          <w:rFonts w:cs="Times New Roman"/>
          <w:szCs w:val="36"/>
        </w:rPr>
        <w:lastRenderedPageBreak/>
        <w:t xml:space="preserve">learning of </w:t>
      </w:r>
      <w:r>
        <w:rPr>
          <w:rFonts w:cs="Times New Roman"/>
          <w:szCs w:val="36"/>
        </w:rPr>
        <w:t>AI</w:t>
      </w:r>
      <w:r w:rsidRPr="00F46E54">
        <w:rPr>
          <w:rFonts w:cs="Times New Roman" w:hint="eastAsia"/>
          <w:szCs w:val="36"/>
        </w:rPr>
        <w:t>.</w:t>
      </w:r>
      <w:r w:rsidRPr="00F46E54">
        <w:rPr>
          <w:rFonts w:cs="Times New Roman"/>
          <w:szCs w:val="36"/>
        </w:rPr>
        <w:t xml:space="preserve"> However, in a more in-depth discussion of the curriculum activities designed in this research, students believe that the process of manipula</w:t>
      </w:r>
      <w:r>
        <w:rPr>
          <w:rFonts w:cs="Times New Roman"/>
          <w:szCs w:val="36"/>
        </w:rPr>
        <w:t xml:space="preserve">ting </w:t>
      </w:r>
      <w:r w:rsidRPr="00F46E54">
        <w:rPr>
          <w:rFonts w:cs="Times New Roman" w:hint="eastAsia"/>
          <w:szCs w:val="36"/>
        </w:rPr>
        <w:t>t</w:t>
      </w:r>
      <w:r w:rsidRPr="00F46E54">
        <w:rPr>
          <w:rFonts w:cs="Times New Roman"/>
          <w:szCs w:val="36"/>
        </w:rPr>
        <w:t xml:space="preserve">he simulation </w:t>
      </w:r>
      <w:r>
        <w:rPr>
          <w:rFonts w:cs="Times New Roman"/>
          <w:szCs w:val="36"/>
        </w:rPr>
        <w:t>tool</w:t>
      </w:r>
      <w:r w:rsidRPr="00F46E54">
        <w:rPr>
          <w:rFonts w:cs="Times New Roman"/>
          <w:szCs w:val="36"/>
        </w:rPr>
        <w:t xml:space="preserve"> is more helpful for learning difficult course concepts, and the interview content also shows that students believe that the simulation </w:t>
      </w:r>
      <w:r>
        <w:rPr>
          <w:rFonts w:cs="Times New Roman"/>
          <w:szCs w:val="36"/>
        </w:rPr>
        <w:t>tool</w:t>
      </w:r>
      <w:r w:rsidRPr="00F46E54">
        <w:rPr>
          <w:rFonts w:cs="Times New Roman"/>
          <w:szCs w:val="36"/>
        </w:rPr>
        <w:t xml:space="preserve"> can help them learn more abstract and complex operations.</w:t>
      </w:r>
    </w:p>
    <w:p w14:paraId="73370924" w14:textId="77777777" w:rsidR="00F46E54" w:rsidRPr="00AC45C9" w:rsidRDefault="00F46E54" w:rsidP="00634134">
      <w:pPr>
        <w:ind w:firstLine="480"/>
        <w:rPr>
          <w:rFonts w:cs="Times New Roman"/>
          <w:szCs w:val="36"/>
        </w:rPr>
      </w:pPr>
    </w:p>
    <w:p w14:paraId="2C7DAC48" w14:textId="12856D7E" w:rsidR="00B070A2" w:rsidRPr="0032499B" w:rsidRDefault="00B070A2" w:rsidP="00634134">
      <w:pPr>
        <w:ind w:firstLine="480"/>
        <w:rPr>
          <w:rFonts w:cs="Times New Roman"/>
          <w:szCs w:val="36"/>
        </w:rPr>
      </w:pPr>
      <w:r w:rsidRPr="00B070A2">
        <w:rPr>
          <w:rFonts w:cs="Times New Roman"/>
          <w:b/>
          <w:szCs w:val="36"/>
        </w:rPr>
        <w:t>Keywords:</w:t>
      </w:r>
      <w:r w:rsidRPr="00AC45C9">
        <w:rPr>
          <w:rFonts w:cs="Times New Roman"/>
          <w:szCs w:val="36"/>
        </w:rPr>
        <w:t xml:space="preserve"> </w:t>
      </w:r>
      <w:r w:rsidR="0032499B" w:rsidRPr="0032499B">
        <w:rPr>
          <w:rFonts w:cs="Times New Roman"/>
          <w:szCs w:val="36"/>
        </w:rPr>
        <w:t>Artificial Intelligence</w:t>
      </w:r>
      <w:r w:rsidR="0032499B">
        <w:rPr>
          <w:rFonts w:cs="Times New Roman"/>
          <w:szCs w:val="36"/>
        </w:rPr>
        <w:t xml:space="preserve">, </w:t>
      </w:r>
      <w:r w:rsidR="0032499B" w:rsidRPr="0032499B">
        <w:rPr>
          <w:rFonts w:cs="Times New Roman"/>
          <w:szCs w:val="36"/>
        </w:rPr>
        <w:t xml:space="preserve">Computer </w:t>
      </w:r>
      <w:r w:rsidR="0032499B">
        <w:rPr>
          <w:rFonts w:cs="Times New Roman"/>
          <w:szCs w:val="36"/>
        </w:rPr>
        <w:t>S</w:t>
      </w:r>
      <w:r w:rsidR="0032499B" w:rsidRPr="0032499B">
        <w:rPr>
          <w:rFonts w:cs="Times New Roman"/>
          <w:szCs w:val="36"/>
        </w:rPr>
        <w:t xml:space="preserve">cience </w:t>
      </w:r>
      <w:r w:rsidR="0032499B">
        <w:rPr>
          <w:rFonts w:cs="Times New Roman"/>
          <w:szCs w:val="36"/>
        </w:rPr>
        <w:t>E</w:t>
      </w:r>
      <w:r w:rsidR="0032499B" w:rsidRPr="0032499B">
        <w:rPr>
          <w:rFonts w:cs="Times New Roman"/>
          <w:szCs w:val="36"/>
        </w:rPr>
        <w:t>ducation</w:t>
      </w:r>
      <w:r w:rsidR="0032499B">
        <w:rPr>
          <w:rFonts w:cs="Times New Roman"/>
          <w:szCs w:val="36"/>
        </w:rPr>
        <w:t xml:space="preserve">, </w:t>
      </w:r>
      <w:r w:rsidR="0032499B" w:rsidRPr="0032499B">
        <w:rPr>
          <w:rFonts w:cs="Times New Roman"/>
          <w:szCs w:val="36"/>
        </w:rPr>
        <w:t>Simulation</w:t>
      </w:r>
      <w:r w:rsidR="0032499B">
        <w:rPr>
          <w:rFonts w:cs="Times New Roman" w:hint="eastAsia"/>
          <w:szCs w:val="36"/>
        </w:rPr>
        <w:t>,</w:t>
      </w:r>
      <w:r w:rsidR="0032499B">
        <w:rPr>
          <w:rFonts w:cs="Times New Roman"/>
          <w:szCs w:val="36"/>
        </w:rPr>
        <w:t xml:space="preserve"> </w:t>
      </w:r>
      <w:r w:rsidR="0032499B" w:rsidRPr="0032499B">
        <w:rPr>
          <w:rFonts w:cs="Times New Roman" w:hint="eastAsia"/>
          <w:szCs w:val="36"/>
        </w:rPr>
        <w:t>A</w:t>
      </w:r>
      <w:r w:rsidR="0032499B" w:rsidRPr="0032499B">
        <w:rPr>
          <w:rFonts w:cs="Times New Roman"/>
          <w:szCs w:val="36"/>
        </w:rPr>
        <w:t xml:space="preserve">lgorithm </w:t>
      </w:r>
      <w:r w:rsidR="0032499B">
        <w:rPr>
          <w:rFonts w:cs="Times New Roman"/>
          <w:szCs w:val="36"/>
        </w:rPr>
        <w:t>V</w:t>
      </w:r>
      <w:r w:rsidR="0032499B" w:rsidRPr="0032499B">
        <w:rPr>
          <w:rFonts w:cs="Times New Roman"/>
          <w:szCs w:val="36"/>
        </w:rPr>
        <w:t>isualization</w:t>
      </w:r>
      <w:r w:rsidR="0032499B">
        <w:rPr>
          <w:rFonts w:cs="Times New Roman"/>
          <w:szCs w:val="36"/>
        </w:rPr>
        <w:t xml:space="preserve">, </w:t>
      </w:r>
      <w:r w:rsidR="0032499B" w:rsidRPr="0032499B">
        <w:rPr>
          <w:rFonts w:cs="Times New Roman"/>
          <w:szCs w:val="36"/>
        </w:rPr>
        <w:t>Interactive Learning Media</w:t>
      </w:r>
    </w:p>
    <w:p w14:paraId="6C470CBC" w14:textId="77777777" w:rsidR="00811816" w:rsidRDefault="00811816" w:rsidP="00634134">
      <w:pPr>
        <w:ind w:firstLine="480"/>
      </w:pPr>
      <w:r>
        <w:br w:type="page"/>
      </w:r>
      <w:commentRangeEnd w:id="85"/>
      <w:r w:rsidR="00FD03A7">
        <w:rPr>
          <w:rStyle w:val="af7"/>
        </w:rPr>
        <w:commentReference w:id="85"/>
      </w:r>
      <w:commentRangeEnd w:id="86"/>
      <w:r w:rsidR="00FD03A7">
        <w:rPr>
          <w:rStyle w:val="af7"/>
        </w:rPr>
        <w:commentReference w:id="86"/>
      </w:r>
    </w:p>
    <w:p w14:paraId="7CC08C8B" w14:textId="4D1E5708" w:rsidR="00811816" w:rsidRDefault="00811816" w:rsidP="001A098F">
      <w:pPr>
        <w:pStyle w:val="aff"/>
      </w:pPr>
      <w:bookmarkStart w:id="87" w:name="OLE_LINK46"/>
      <w:bookmarkStart w:id="88" w:name="OLE_LINK47"/>
      <w:bookmarkStart w:id="89" w:name="_Toc107083448"/>
      <w:r w:rsidRPr="00B6158D">
        <w:rPr>
          <w:rFonts w:hint="eastAsia"/>
        </w:rPr>
        <w:lastRenderedPageBreak/>
        <w:t>誌謝</w:t>
      </w:r>
      <w:bookmarkEnd w:id="87"/>
      <w:bookmarkEnd w:id="88"/>
      <w:bookmarkEnd w:id="89"/>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proofErr w:type="spellStart"/>
      <w:r w:rsidRPr="000233DE">
        <w:t>TELiC</w:t>
      </w:r>
      <w:proofErr w:type="spellEnd"/>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lastRenderedPageBreak/>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90" w:name="_Toc107083449"/>
      <w:r w:rsidRPr="00981163">
        <w:rPr>
          <w:rFonts w:hint="eastAsia"/>
        </w:rPr>
        <w:lastRenderedPageBreak/>
        <w:t>目錄</w:t>
      </w:r>
      <w:bookmarkEnd w:id="90"/>
    </w:p>
    <w:commentRangeStart w:id="91"/>
    <w:commentRangeStart w:id="92"/>
    <w:p w14:paraId="0B62400F" w14:textId="6F13C7CD" w:rsidR="00053117"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7083447" w:history="1">
        <w:r w:rsidR="00053117" w:rsidRPr="00DE5AC7">
          <w:rPr>
            <w:rStyle w:val="ad"/>
            <w:rFonts w:hint="eastAsia"/>
            <w:noProof/>
          </w:rPr>
          <w:t>摘要</w:t>
        </w:r>
        <w:r w:rsidR="00053117">
          <w:rPr>
            <w:noProof/>
            <w:webHidden/>
          </w:rPr>
          <w:tab/>
        </w:r>
        <w:r w:rsidR="00053117">
          <w:rPr>
            <w:noProof/>
            <w:webHidden/>
          </w:rPr>
          <w:fldChar w:fldCharType="begin"/>
        </w:r>
        <w:r w:rsidR="00053117">
          <w:rPr>
            <w:noProof/>
            <w:webHidden/>
          </w:rPr>
          <w:instrText xml:space="preserve"> PAGEREF _Toc107083447 \h </w:instrText>
        </w:r>
        <w:r w:rsidR="00053117">
          <w:rPr>
            <w:noProof/>
            <w:webHidden/>
          </w:rPr>
        </w:r>
        <w:r w:rsidR="00053117">
          <w:rPr>
            <w:noProof/>
            <w:webHidden/>
          </w:rPr>
          <w:fldChar w:fldCharType="separate"/>
        </w:r>
        <w:r w:rsidR="00EB5DF9">
          <w:rPr>
            <w:noProof/>
            <w:webHidden/>
          </w:rPr>
          <w:t>I</w:t>
        </w:r>
        <w:r w:rsidR="00053117">
          <w:rPr>
            <w:noProof/>
            <w:webHidden/>
          </w:rPr>
          <w:fldChar w:fldCharType="end"/>
        </w:r>
      </w:hyperlink>
    </w:p>
    <w:p w14:paraId="53404043" w14:textId="3BF9AD27" w:rsidR="00053117" w:rsidRDefault="00600941">
      <w:pPr>
        <w:pStyle w:val="12"/>
        <w:tabs>
          <w:tab w:val="right" w:leader="dot" w:pos="8720"/>
        </w:tabs>
        <w:ind w:firstLine="480"/>
        <w:rPr>
          <w:rFonts w:asciiTheme="minorHAnsi" w:eastAsiaTheme="minorEastAsia" w:hAnsiTheme="minorHAnsi"/>
          <w:noProof/>
        </w:rPr>
      </w:pPr>
      <w:hyperlink w:anchor="_Toc107083448" w:history="1">
        <w:r w:rsidR="00053117" w:rsidRPr="00DE5AC7">
          <w:rPr>
            <w:rStyle w:val="ad"/>
            <w:rFonts w:hint="eastAsia"/>
            <w:noProof/>
          </w:rPr>
          <w:t>誌謝</w:t>
        </w:r>
        <w:r w:rsidR="00053117">
          <w:rPr>
            <w:noProof/>
            <w:webHidden/>
          </w:rPr>
          <w:tab/>
        </w:r>
        <w:r w:rsidR="00053117">
          <w:rPr>
            <w:noProof/>
            <w:webHidden/>
          </w:rPr>
          <w:fldChar w:fldCharType="begin"/>
        </w:r>
        <w:r w:rsidR="00053117">
          <w:rPr>
            <w:noProof/>
            <w:webHidden/>
          </w:rPr>
          <w:instrText xml:space="preserve"> PAGEREF _Toc107083448 \h </w:instrText>
        </w:r>
        <w:r w:rsidR="00053117">
          <w:rPr>
            <w:noProof/>
            <w:webHidden/>
          </w:rPr>
        </w:r>
        <w:r w:rsidR="00053117">
          <w:rPr>
            <w:noProof/>
            <w:webHidden/>
          </w:rPr>
          <w:fldChar w:fldCharType="separate"/>
        </w:r>
        <w:r w:rsidR="00EB5DF9">
          <w:rPr>
            <w:noProof/>
            <w:webHidden/>
          </w:rPr>
          <w:t>IV</w:t>
        </w:r>
        <w:r w:rsidR="00053117">
          <w:rPr>
            <w:noProof/>
            <w:webHidden/>
          </w:rPr>
          <w:fldChar w:fldCharType="end"/>
        </w:r>
      </w:hyperlink>
    </w:p>
    <w:p w14:paraId="62EE28BF" w14:textId="32C6E2C6" w:rsidR="00053117" w:rsidRDefault="00600941">
      <w:pPr>
        <w:pStyle w:val="12"/>
        <w:tabs>
          <w:tab w:val="right" w:leader="dot" w:pos="8720"/>
        </w:tabs>
        <w:ind w:firstLine="480"/>
        <w:rPr>
          <w:rFonts w:asciiTheme="minorHAnsi" w:eastAsiaTheme="minorEastAsia" w:hAnsiTheme="minorHAnsi"/>
          <w:noProof/>
        </w:rPr>
      </w:pPr>
      <w:hyperlink w:anchor="_Toc107083449" w:history="1">
        <w:r w:rsidR="00053117" w:rsidRPr="00DE5AC7">
          <w:rPr>
            <w:rStyle w:val="ad"/>
            <w:rFonts w:hint="eastAsia"/>
            <w:noProof/>
          </w:rPr>
          <w:t>目錄</w:t>
        </w:r>
        <w:r w:rsidR="00053117">
          <w:rPr>
            <w:noProof/>
            <w:webHidden/>
          </w:rPr>
          <w:tab/>
        </w:r>
        <w:r w:rsidR="00053117">
          <w:rPr>
            <w:noProof/>
            <w:webHidden/>
          </w:rPr>
          <w:fldChar w:fldCharType="begin"/>
        </w:r>
        <w:r w:rsidR="00053117">
          <w:rPr>
            <w:noProof/>
            <w:webHidden/>
          </w:rPr>
          <w:instrText xml:space="preserve"> PAGEREF _Toc107083449 \h </w:instrText>
        </w:r>
        <w:r w:rsidR="00053117">
          <w:rPr>
            <w:noProof/>
            <w:webHidden/>
          </w:rPr>
        </w:r>
        <w:r w:rsidR="00053117">
          <w:rPr>
            <w:noProof/>
            <w:webHidden/>
          </w:rPr>
          <w:fldChar w:fldCharType="separate"/>
        </w:r>
        <w:r w:rsidR="00EB5DF9">
          <w:rPr>
            <w:noProof/>
            <w:webHidden/>
          </w:rPr>
          <w:t>V</w:t>
        </w:r>
        <w:r w:rsidR="00053117">
          <w:rPr>
            <w:noProof/>
            <w:webHidden/>
          </w:rPr>
          <w:fldChar w:fldCharType="end"/>
        </w:r>
      </w:hyperlink>
    </w:p>
    <w:p w14:paraId="659E227E" w14:textId="1A8FD7EA" w:rsidR="00053117" w:rsidRDefault="00600941">
      <w:pPr>
        <w:pStyle w:val="12"/>
        <w:tabs>
          <w:tab w:val="right" w:leader="dot" w:pos="8720"/>
        </w:tabs>
        <w:ind w:firstLine="480"/>
        <w:rPr>
          <w:rFonts w:asciiTheme="minorHAnsi" w:eastAsiaTheme="minorEastAsia" w:hAnsiTheme="minorHAnsi"/>
          <w:noProof/>
        </w:rPr>
      </w:pPr>
      <w:hyperlink w:anchor="_Toc107083450" w:history="1">
        <w:r w:rsidR="00053117" w:rsidRPr="00DE5AC7">
          <w:rPr>
            <w:rStyle w:val="ad"/>
            <w:rFonts w:hint="eastAsia"/>
            <w:noProof/>
          </w:rPr>
          <w:t>表目錄</w:t>
        </w:r>
        <w:r w:rsidR="00053117">
          <w:rPr>
            <w:noProof/>
            <w:webHidden/>
          </w:rPr>
          <w:tab/>
        </w:r>
        <w:r w:rsidR="00053117">
          <w:rPr>
            <w:noProof/>
            <w:webHidden/>
          </w:rPr>
          <w:fldChar w:fldCharType="begin"/>
        </w:r>
        <w:r w:rsidR="00053117">
          <w:rPr>
            <w:noProof/>
            <w:webHidden/>
          </w:rPr>
          <w:instrText xml:space="preserve"> PAGEREF _Toc107083450 \h </w:instrText>
        </w:r>
        <w:r w:rsidR="00053117">
          <w:rPr>
            <w:noProof/>
            <w:webHidden/>
          </w:rPr>
        </w:r>
        <w:r w:rsidR="00053117">
          <w:rPr>
            <w:noProof/>
            <w:webHidden/>
          </w:rPr>
          <w:fldChar w:fldCharType="separate"/>
        </w:r>
        <w:r w:rsidR="00EB5DF9">
          <w:rPr>
            <w:noProof/>
            <w:webHidden/>
          </w:rPr>
          <w:t>VII</w:t>
        </w:r>
        <w:r w:rsidR="00053117">
          <w:rPr>
            <w:noProof/>
            <w:webHidden/>
          </w:rPr>
          <w:fldChar w:fldCharType="end"/>
        </w:r>
      </w:hyperlink>
    </w:p>
    <w:p w14:paraId="7E9E2651" w14:textId="088CE61A" w:rsidR="00053117" w:rsidRDefault="00600941">
      <w:pPr>
        <w:pStyle w:val="12"/>
        <w:tabs>
          <w:tab w:val="right" w:leader="dot" w:pos="8720"/>
        </w:tabs>
        <w:ind w:firstLine="480"/>
        <w:rPr>
          <w:rFonts w:asciiTheme="minorHAnsi" w:eastAsiaTheme="minorEastAsia" w:hAnsiTheme="minorHAnsi"/>
          <w:noProof/>
        </w:rPr>
      </w:pPr>
      <w:hyperlink w:anchor="_Toc107083451" w:history="1">
        <w:r w:rsidR="00053117" w:rsidRPr="00DE5AC7">
          <w:rPr>
            <w:rStyle w:val="ad"/>
            <w:rFonts w:hint="eastAsia"/>
            <w:noProof/>
          </w:rPr>
          <w:t>圖目錄</w:t>
        </w:r>
        <w:r w:rsidR="00053117">
          <w:rPr>
            <w:noProof/>
            <w:webHidden/>
          </w:rPr>
          <w:tab/>
        </w:r>
        <w:r w:rsidR="00053117">
          <w:rPr>
            <w:noProof/>
            <w:webHidden/>
          </w:rPr>
          <w:fldChar w:fldCharType="begin"/>
        </w:r>
        <w:r w:rsidR="00053117">
          <w:rPr>
            <w:noProof/>
            <w:webHidden/>
          </w:rPr>
          <w:instrText xml:space="preserve"> PAGEREF _Toc107083451 \h </w:instrText>
        </w:r>
        <w:r w:rsidR="00053117">
          <w:rPr>
            <w:noProof/>
            <w:webHidden/>
          </w:rPr>
        </w:r>
        <w:r w:rsidR="00053117">
          <w:rPr>
            <w:noProof/>
            <w:webHidden/>
          </w:rPr>
          <w:fldChar w:fldCharType="separate"/>
        </w:r>
        <w:r w:rsidR="00EB5DF9">
          <w:rPr>
            <w:noProof/>
            <w:webHidden/>
          </w:rPr>
          <w:t>VIII</w:t>
        </w:r>
        <w:r w:rsidR="00053117">
          <w:rPr>
            <w:noProof/>
            <w:webHidden/>
          </w:rPr>
          <w:fldChar w:fldCharType="end"/>
        </w:r>
      </w:hyperlink>
    </w:p>
    <w:p w14:paraId="1430FCDF" w14:textId="3D193EB3" w:rsidR="00053117" w:rsidRDefault="00600941">
      <w:pPr>
        <w:pStyle w:val="12"/>
        <w:tabs>
          <w:tab w:val="left" w:pos="1680"/>
          <w:tab w:val="right" w:leader="dot" w:pos="8720"/>
        </w:tabs>
        <w:ind w:firstLine="480"/>
        <w:rPr>
          <w:rFonts w:asciiTheme="minorHAnsi" w:eastAsiaTheme="minorEastAsia" w:hAnsiTheme="minorHAnsi"/>
          <w:noProof/>
        </w:rPr>
      </w:pPr>
      <w:hyperlink w:anchor="_Toc107083452" w:history="1">
        <w:r w:rsidR="00053117" w:rsidRPr="00DE5AC7">
          <w:rPr>
            <w:rStyle w:val="ad"/>
            <w:rFonts w:hint="eastAsia"/>
            <w:noProof/>
          </w:rPr>
          <w:t>第一章</w:t>
        </w:r>
        <w:r w:rsidR="00053117">
          <w:rPr>
            <w:rFonts w:asciiTheme="minorHAnsi" w:eastAsiaTheme="minorEastAsia" w:hAnsiTheme="minorHAnsi"/>
            <w:noProof/>
          </w:rPr>
          <w:tab/>
        </w:r>
        <w:r w:rsidR="00053117" w:rsidRPr="00DE5AC7">
          <w:rPr>
            <w:rStyle w:val="ad"/>
            <w:rFonts w:hint="eastAsia"/>
            <w:noProof/>
          </w:rPr>
          <w:t>緒論</w:t>
        </w:r>
        <w:r w:rsidR="00053117">
          <w:rPr>
            <w:noProof/>
            <w:webHidden/>
          </w:rPr>
          <w:tab/>
        </w:r>
        <w:r w:rsidR="00053117">
          <w:rPr>
            <w:noProof/>
            <w:webHidden/>
          </w:rPr>
          <w:fldChar w:fldCharType="begin"/>
        </w:r>
        <w:r w:rsidR="00053117">
          <w:rPr>
            <w:noProof/>
            <w:webHidden/>
          </w:rPr>
          <w:instrText xml:space="preserve"> PAGEREF _Toc107083452 \h </w:instrText>
        </w:r>
        <w:r w:rsidR="00053117">
          <w:rPr>
            <w:noProof/>
            <w:webHidden/>
          </w:rPr>
        </w:r>
        <w:r w:rsidR="00053117">
          <w:rPr>
            <w:noProof/>
            <w:webHidden/>
          </w:rPr>
          <w:fldChar w:fldCharType="separate"/>
        </w:r>
        <w:r w:rsidR="00EB5DF9">
          <w:rPr>
            <w:noProof/>
            <w:webHidden/>
          </w:rPr>
          <w:t>1</w:t>
        </w:r>
        <w:r w:rsidR="00053117">
          <w:rPr>
            <w:noProof/>
            <w:webHidden/>
          </w:rPr>
          <w:fldChar w:fldCharType="end"/>
        </w:r>
      </w:hyperlink>
    </w:p>
    <w:p w14:paraId="3661ABD6" w14:textId="3A133C2F" w:rsidR="00053117" w:rsidRDefault="00600941">
      <w:pPr>
        <w:pStyle w:val="21"/>
        <w:rPr>
          <w:rFonts w:asciiTheme="minorHAnsi" w:eastAsiaTheme="minorEastAsia" w:hAnsiTheme="minorHAnsi"/>
          <w:noProof/>
        </w:rPr>
      </w:pPr>
      <w:hyperlink w:anchor="_Toc107083453"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研究背景與動機</w:t>
        </w:r>
        <w:r w:rsidR="00053117">
          <w:rPr>
            <w:noProof/>
            <w:webHidden/>
          </w:rPr>
          <w:tab/>
        </w:r>
        <w:r w:rsidR="00053117">
          <w:rPr>
            <w:noProof/>
            <w:webHidden/>
          </w:rPr>
          <w:fldChar w:fldCharType="begin"/>
        </w:r>
        <w:r w:rsidR="00053117">
          <w:rPr>
            <w:noProof/>
            <w:webHidden/>
          </w:rPr>
          <w:instrText xml:space="preserve"> PAGEREF _Toc107083453 \h </w:instrText>
        </w:r>
        <w:r w:rsidR="00053117">
          <w:rPr>
            <w:noProof/>
            <w:webHidden/>
          </w:rPr>
        </w:r>
        <w:r w:rsidR="00053117">
          <w:rPr>
            <w:noProof/>
            <w:webHidden/>
          </w:rPr>
          <w:fldChar w:fldCharType="separate"/>
        </w:r>
        <w:r w:rsidR="00EB5DF9">
          <w:rPr>
            <w:noProof/>
            <w:webHidden/>
          </w:rPr>
          <w:t>1</w:t>
        </w:r>
        <w:r w:rsidR="00053117">
          <w:rPr>
            <w:noProof/>
            <w:webHidden/>
          </w:rPr>
          <w:fldChar w:fldCharType="end"/>
        </w:r>
      </w:hyperlink>
    </w:p>
    <w:p w14:paraId="5C0A0CC1" w14:textId="7312B06C" w:rsidR="00053117" w:rsidRDefault="00600941">
      <w:pPr>
        <w:pStyle w:val="21"/>
        <w:rPr>
          <w:rFonts w:asciiTheme="minorHAnsi" w:eastAsiaTheme="minorEastAsia" w:hAnsiTheme="minorHAnsi"/>
          <w:noProof/>
        </w:rPr>
      </w:pPr>
      <w:hyperlink w:anchor="_Toc107083454"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研究目的</w:t>
        </w:r>
        <w:r w:rsidR="00053117">
          <w:rPr>
            <w:noProof/>
            <w:webHidden/>
          </w:rPr>
          <w:tab/>
        </w:r>
        <w:r w:rsidR="00053117">
          <w:rPr>
            <w:noProof/>
            <w:webHidden/>
          </w:rPr>
          <w:fldChar w:fldCharType="begin"/>
        </w:r>
        <w:r w:rsidR="00053117">
          <w:rPr>
            <w:noProof/>
            <w:webHidden/>
          </w:rPr>
          <w:instrText xml:space="preserve"> PAGEREF _Toc107083454 \h </w:instrText>
        </w:r>
        <w:r w:rsidR="00053117">
          <w:rPr>
            <w:noProof/>
            <w:webHidden/>
          </w:rPr>
        </w:r>
        <w:r w:rsidR="00053117">
          <w:rPr>
            <w:noProof/>
            <w:webHidden/>
          </w:rPr>
          <w:fldChar w:fldCharType="separate"/>
        </w:r>
        <w:r w:rsidR="00EB5DF9">
          <w:rPr>
            <w:noProof/>
            <w:webHidden/>
          </w:rPr>
          <w:t>5</w:t>
        </w:r>
        <w:r w:rsidR="00053117">
          <w:rPr>
            <w:noProof/>
            <w:webHidden/>
          </w:rPr>
          <w:fldChar w:fldCharType="end"/>
        </w:r>
      </w:hyperlink>
    </w:p>
    <w:p w14:paraId="0898240E" w14:textId="3D8D719C" w:rsidR="00053117" w:rsidRDefault="00600941">
      <w:pPr>
        <w:pStyle w:val="21"/>
        <w:rPr>
          <w:rFonts w:asciiTheme="minorHAnsi" w:eastAsiaTheme="minorEastAsia" w:hAnsiTheme="minorHAnsi"/>
          <w:noProof/>
        </w:rPr>
      </w:pPr>
      <w:hyperlink w:anchor="_Toc107083455"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名詞釋義</w:t>
        </w:r>
        <w:r w:rsidR="00053117">
          <w:rPr>
            <w:noProof/>
            <w:webHidden/>
          </w:rPr>
          <w:tab/>
        </w:r>
        <w:r w:rsidR="00053117">
          <w:rPr>
            <w:noProof/>
            <w:webHidden/>
          </w:rPr>
          <w:fldChar w:fldCharType="begin"/>
        </w:r>
        <w:r w:rsidR="00053117">
          <w:rPr>
            <w:noProof/>
            <w:webHidden/>
          </w:rPr>
          <w:instrText xml:space="preserve"> PAGEREF _Toc107083455 \h </w:instrText>
        </w:r>
        <w:r w:rsidR="00053117">
          <w:rPr>
            <w:noProof/>
            <w:webHidden/>
          </w:rPr>
        </w:r>
        <w:r w:rsidR="00053117">
          <w:rPr>
            <w:noProof/>
            <w:webHidden/>
          </w:rPr>
          <w:fldChar w:fldCharType="separate"/>
        </w:r>
        <w:r w:rsidR="00EB5DF9">
          <w:rPr>
            <w:noProof/>
            <w:webHidden/>
          </w:rPr>
          <w:t>6</w:t>
        </w:r>
        <w:r w:rsidR="00053117">
          <w:rPr>
            <w:noProof/>
            <w:webHidden/>
          </w:rPr>
          <w:fldChar w:fldCharType="end"/>
        </w:r>
      </w:hyperlink>
    </w:p>
    <w:p w14:paraId="4FABDBB1" w14:textId="66F5E30B" w:rsidR="00053117" w:rsidRDefault="00600941">
      <w:pPr>
        <w:pStyle w:val="12"/>
        <w:tabs>
          <w:tab w:val="left" w:pos="1680"/>
          <w:tab w:val="right" w:leader="dot" w:pos="8720"/>
        </w:tabs>
        <w:ind w:firstLine="480"/>
        <w:rPr>
          <w:rFonts w:asciiTheme="minorHAnsi" w:eastAsiaTheme="minorEastAsia" w:hAnsiTheme="minorHAnsi"/>
          <w:noProof/>
        </w:rPr>
      </w:pPr>
      <w:hyperlink w:anchor="_Toc107083456" w:history="1">
        <w:r w:rsidR="00053117" w:rsidRPr="00DE5AC7">
          <w:rPr>
            <w:rStyle w:val="ad"/>
            <w:rFonts w:hint="eastAsia"/>
            <w:noProof/>
          </w:rPr>
          <w:t>第二章</w:t>
        </w:r>
        <w:r w:rsidR="00053117">
          <w:rPr>
            <w:rFonts w:asciiTheme="minorHAnsi" w:eastAsiaTheme="minorEastAsia" w:hAnsiTheme="minorHAnsi"/>
            <w:noProof/>
          </w:rPr>
          <w:tab/>
        </w:r>
        <w:r w:rsidR="00053117" w:rsidRPr="00DE5AC7">
          <w:rPr>
            <w:rStyle w:val="ad"/>
            <w:rFonts w:hint="eastAsia"/>
            <w:noProof/>
          </w:rPr>
          <w:t>文獻探討</w:t>
        </w:r>
        <w:r w:rsidR="00053117">
          <w:rPr>
            <w:noProof/>
            <w:webHidden/>
          </w:rPr>
          <w:tab/>
        </w:r>
        <w:r w:rsidR="00053117">
          <w:rPr>
            <w:noProof/>
            <w:webHidden/>
          </w:rPr>
          <w:fldChar w:fldCharType="begin"/>
        </w:r>
        <w:r w:rsidR="00053117">
          <w:rPr>
            <w:noProof/>
            <w:webHidden/>
          </w:rPr>
          <w:instrText xml:space="preserve"> PAGEREF _Toc107083456 \h </w:instrText>
        </w:r>
        <w:r w:rsidR="00053117">
          <w:rPr>
            <w:noProof/>
            <w:webHidden/>
          </w:rPr>
        </w:r>
        <w:r w:rsidR="00053117">
          <w:rPr>
            <w:noProof/>
            <w:webHidden/>
          </w:rPr>
          <w:fldChar w:fldCharType="separate"/>
        </w:r>
        <w:r w:rsidR="00EB5DF9">
          <w:rPr>
            <w:noProof/>
            <w:webHidden/>
          </w:rPr>
          <w:t>8</w:t>
        </w:r>
        <w:r w:rsidR="00053117">
          <w:rPr>
            <w:noProof/>
            <w:webHidden/>
          </w:rPr>
          <w:fldChar w:fldCharType="end"/>
        </w:r>
      </w:hyperlink>
    </w:p>
    <w:p w14:paraId="0F17EE65" w14:textId="587D4187" w:rsidR="00053117" w:rsidRDefault="00600941">
      <w:pPr>
        <w:pStyle w:val="21"/>
        <w:rPr>
          <w:rFonts w:asciiTheme="minorHAnsi" w:eastAsiaTheme="minorEastAsia" w:hAnsiTheme="minorHAnsi"/>
          <w:noProof/>
        </w:rPr>
      </w:pPr>
      <w:hyperlink w:anchor="_Toc107083457"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人工智慧</w:t>
        </w:r>
        <w:r w:rsidR="00053117">
          <w:rPr>
            <w:noProof/>
            <w:webHidden/>
          </w:rPr>
          <w:tab/>
        </w:r>
        <w:r w:rsidR="00053117">
          <w:rPr>
            <w:noProof/>
            <w:webHidden/>
          </w:rPr>
          <w:fldChar w:fldCharType="begin"/>
        </w:r>
        <w:r w:rsidR="00053117">
          <w:rPr>
            <w:noProof/>
            <w:webHidden/>
          </w:rPr>
          <w:instrText xml:space="preserve"> PAGEREF _Toc107083457 \h </w:instrText>
        </w:r>
        <w:r w:rsidR="00053117">
          <w:rPr>
            <w:noProof/>
            <w:webHidden/>
          </w:rPr>
        </w:r>
        <w:r w:rsidR="00053117">
          <w:rPr>
            <w:noProof/>
            <w:webHidden/>
          </w:rPr>
          <w:fldChar w:fldCharType="separate"/>
        </w:r>
        <w:r w:rsidR="00EB5DF9">
          <w:rPr>
            <w:noProof/>
            <w:webHidden/>
          </w:rPr>
          <w:t>8</w:t>
        </w:r>
        <w:r w:rsidR="00053117">
          <w:rPr>
            <w:noProof/>
            <w:webHidden/>
          </w:rPr>
          <w:fldChar w:fldCharType="end"/>
        </w:r>
      </w:hyperlink>
    </w:p>
    <w:p w14:paraId="24214B0C" w14:textId="510D18F3" w:rsidR="00053117" w:rsidRDefault="00600941">
      <w:pPr>
        <w:pStyle w:val="21"/>
        <w:rPr>
          <w:rFonts w:asciiTheme="minorHAnsi" w:eastAsiaTheme="minorEastAsia" w:hAnsiTheme="minorHAnsi"/>
          <w:noProof/>
        </w:rPr>
      </w:pPr>
      <w:hyperlink w:anchor="_Toc107083458"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程式設計與演算法教學</w:t>
        </w:r>
        <w:r w:rsidR="00053117">
          <w:rPr>
            <w:noProof/>
            <w:webHidden/>
          </w:rPr>
          <w:tab/>
        </w:r>
        <w:r w:rsidR="00053117">
          <w:rPr>
            <w:noProof/>
            <w:webHidden/>
          </w:rPr>
          <w:fldChar w:fldCharType="begin"/>
        </w:r>
        <w:r w:rsidR="00053117">
          <w:rPr>
            <w:noProof/>
            <w:webHidden/>
          </w:rPr>
          <w:instrText xml:space="preserve"> PAGEREF _Toc107083458 \h </w:instrText>
        </w:r>
        <w:r w:rsidR="00053117">
          <w:rPr>
            <w:noProof/>
            <w:webHidden/>
          </w:rPr>
        </w:r>
        <w:r w:rsidR="00053117">
          <w:rPr>
            <w:noProof/>
            <w:webHidden/>
          </w:rPr>
          <w:fldChar w:fldCharType="separate"/>
        </w:r>
        <w:r w:rsidR="00EB5DF9">
          <w:rPr>
            <w:noProof/>
            <w:webHidden/>
          </w:rPr>
          <w:t>12</w:t>
        </w:r>
        <w:r w:rsidR="00053117">
          <w:rPr>
            <w:noProof/>
            <w:webHidden/>
          </w:rPr>
          <w:fldChar w:fldCharType="end"/>
        </w:r>
      </w:hyperlink>
    </w:p>
    <w:p w14:paraId="2C48C13C" w14:textId="0256B957" w:rsidR="00053117" w:rsidRDefault="00600941">
      <w:pPr>
        <w:pStyle w:val="21"/>
        <w:rPr>
          <w:rFonts w:asciiTheme="minorHAnsi" w:eastAsiaTheme="minorEastAsia" w:hAnsiTheme="minorHAnsi"/>
          <w:noProof/>
        </w:rPr>
      </w:pPr>
      <w:hyperlink w:anchor="_Toc107083459"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模擬式教學</w:t>
        </w:r>
        <w:r w:rsidR="00053117">
          <w:rPr>
            <w:noProof/>
            <w:webHidden/>
          </w:rPr>
          <w:tab/>
        </w:r>
        <w:r w:rsidR="00053117">
          <w:rPr>
            <w:noProof/>
            <w:webHidden/>
          </w:rPr>
          <w:fldChar w:fldCharType="begin"/>
        </w:r>
        <w:r w:rsidR="00053117">
          <w:rPr>
            <w:noProof/>
            <w:webHidden/>
          </w:rPr>
          <w:instrText xml:space="preserve"> PAGEREF _Toc107083459 \h </w:instrText>
        </w:r>
        <w:r w:rsidR="00053117">
          <w:rPr>
            <w:noProof/>
            <w:webHidden/>
          </w:rPr>
        </w:r>
        <w:r w:rsidR="00053117">
          <w:rPr>
            <w:noProof/>
            <w:webHidden/>
          </w:rPr>
          <w:fldChar w:fldCharType="separate"/>
        </w:r>
        <w:r w:rsidR="00EB5DF9">
          <w:rPr>
            <w:noProof/>
            <w:webHidden/>
          </w:rPr>
          <w:t>14</w:t>
        </w:r>
        <w:r w:rsidR="00053117">
          <w:rPr>
            <w:noProof/>
            <w:webHidden/>
          </w:rPr>
          <w:fldChar w:fldCharType="end"/>
        </w:r>
      </w:hyperlink>
    </w:p>
    <w:p w14:paraId="7E29E546" w14:textId="2AE44D21" w:rsidR="00053117" w:rsidRDefault="00600941">
      <w:pPr>
        <w:pStyle w:val="21"/>
        <w:rPr>
          <w:rFonts w:asciiTheme="minorHAnsi" w:eastAsiaTheme="minorEastAsia" w:hAnsiTheme="minorHAnsi"/>
          <w:noProof/>
        </w:rPr>
      </w:pPr>
      <w:hyperlink w:anchor="_Toc107083460"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演算法視覺化</w:t>
        </w:r>
        <w:r w:rsidR="00053117">
          <w:rPr>
            <w:noProof/>
            <w:webHidden/>
          </w:rPr>
          <w:tab/>
        </w:r>
        <w:r w:rsidR="00053117">
          <w:rPr>
            <w:noProof/>
            <w:webHidden/>
          </w:rPr>
          <w:fldChar w:fldCharType="begin"/>
        </w:r>
        <w:r w:rsidR="00053117">
          <w:rPr>
            <w:noProof/>
            <w:webHidden/>
          </w:rPr>
          <w:instrText xml:space="preserve"> PAGEREF _Toc107083460 \h </w:instrText>
        </w:r>
        <w:r w:rsidR="00053117">
          <w:rPr>
            <w:noProof/>
            <w:webHidden/>
          </w:rPr>
        </w:r>
        <w:r w:rsidR="00053117">
          <w:rPr>
            <w:noProof/>
            <w:webHidden/>
          </w:rPr>
          <w:fldChar w:fldCharType="separate"/>
        </w:r>
        <w:r w:rsidR="00EB5DF9">
          <w:rPr>
            <w:noProof/>
            <w:webHidden/>
          </w:rPr>
          <w:t>17</w:t>
        </w:r>
        <w:r w:rsidR="00053117">
          <w:rPr>
            <w:noProof/>
            <w:webHidden/>
          </w:rPr>
          <w:fldChar w:fldCharType="end"/>
        </w:r>
      </w:hyperlink>
    </w:p>
    <w:p w14:paraId="284D9D66" w14:textId="40E4B5F0" w:rsidR="00053117" w:rsidRDefault="00600941">
      <w:pPr>
        <w:pStyle w:val="12"/>
        <w:tabs>
          <w:tab w:val="left" w:pos="1680"/>
          <w:tab w:val="right" w:leader="dot" w:pos="8720"/>
        </w:tabs>
        <w:ind w:firstLine="480"/>
        <w:rPr>
          <w:rFonts w:asciiTheme="minorHAnsi" w:eastAsiaTheme="minorEastAsia" w:hAnsiTheme="minorHAnsi"/>
          <w:noProof/>
        </w:rPr>
      </w:pPr>
      <w:hyperlink w:anchor="_Toc107083461" w:history="1">
        <w:r w:rsidR="00053117" w:rsidRPr="00DE5AC7">
          <w:rPr>
            <w:rStyle w:val="ad"/>
            <w:rFonts w:hint="eastAsia"/>
            <w:noProof/>
          </w:rPr>
          <w:t>第三章</w:t>
        </w:r>
        <w:r w:rsidR="00053117">
          <w:rPr>
            <w:rFonts w:asciiTheme="minorHAnsi" w:eastAsiaTheme="minorEastAsia" w:hAnsiTheme="minorHAnsi"/>
            <w:noProof/>
          </w:rPr>
          <w:tab/>
        </w:r>
        <w:r w:rsidR="00053117" w:rsidRPr="00DE5AC7">
          <w:rPr>
            <w:rStyle w:val="ad"/>
            <w:rFonts w:hint="eastAsia"/>
            <w:noProof/>
          </w:rPr>
          <w:t>研究方法</w:t>
        </w:r>
        <w:r w:rsidR="00053117">
          <w:rPr>
            <w:noProof/>
            <w:webHidden/>
          </w:rPr>
          <w:tab/>
        </w:r>
        <w:r w:rsidR="00053117">
          <w:rPr>
            <w:noProof/>
            <w:webHidden/>
          </w:rPr>
          <w:fldChar w:fldCharType="begin"/>
        </w:r>
        <w:r w:rsidR="00053117">
          <w:rPr>
            <w:noProof/>
            <w:webHidden/>
          </w:rPr>
          <w:instrText xml:space="preserve"> PAGEREF _Toc107083461 \h </w:instrText>
        </w:r>
        <w:r w:rsidR="00053117">
          <w:rPr>
            <w:noProof/>
            <w:webHidden/>
          </w:rPr>
        </w:r>
        <w:r w:rsidR="00053117">
          <w:rPr>
            <w:noProof/>
            <w:webHidden/>
          </w:rPr>
          <w:fldChar w:fldCharType="separate"/>
        </w:r>
        <w:r w:rsidR="00EB5DF9">
          <w:rPr>
            <w:noProof/>
            <w:webHidden/>
          </w:rPr>
          <w:t>18</w:t>
        </w:r>
        <w:r w:rsidR="00053117">
          <w:rPr>
            <w:noProof/>
            <w:webHidden/>
          </w:rPr>
          <w:fldChar w:fldCharType="end"/>
        </w:r>
      </w:hyperlink>
    </w:p>
    <w:p w14:paraId="449C2C58" w14:textId="14EE721A" w:rsidR="00053117" w:rsidRDefault="00600941">
      <w:pPr>
        <w:pStyle w:val="21"/>
        <w:rPr>
          <w:rFonts w:asciiTheme="minorHAnsi" w:eastAsiaTheme="minorEastAsia" w:hAnsiTheme="minorHAnsi"/>
          <w:noProof/>
        </w:rPr>
      </w:pPr>
      <w:hyperlink w:anchor="_Toc107083462"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研究設計與架構</w:t>
        </w:r>
        <w:r w:rsidR="00053117">
          <w:rPr>
            <w:noProof/>
            <w:webHidden/>
          </w:rPr>
          <w:tab/>
        </w:r>
        <w:r w:rsidR="00053117">
          <w:rPr>
            <w:noProof/>
            <w:webHidden/>
          </w:rPr>
          <w:fldChar w:fldCharType="begin"/>
        </w:r>
        <w:r w:rsidR="00053117">
          <w:rPr>
            <w:noProof/>
            <w:webHidden/>
          </w:rPr>
          <w:instrText xml:space="preserve"> PAGEREF _Toc107083462 \h </w:instrText>
        </w:r>
        <w:r w:rsidR="00053117">
          <w:rPr>
            <w:noProof/>
            <w:webHidden/>
          </w:rPr>
        </w:r>
        <w:r w:rsidR="00053117">
          <w:rPr>
            <w:noProof/>
            <w:webHidden/>
          </w:rPr>
          <w:fldChar w:fldCharType="separate"/>
        </w:r>
        <w:r w:rsidR="00EB5DF9">
          <w:rPr>
            <w:noProof/>
            <w:webHidden/>
          </w:rPr>
          <w:t>18</w:t>
        </w:r>
        <w:r w:rsidR="00053117">
          <w:rPr>
            <w:noProof/>
            <w:webHidden/>
          </w:rPr>
          <w:fldChar w:fldCharType="end"/>
        </w:r>
      </w:hyperlink>
    </w:p>
    <w:p w14:paraId="365E0117" w14:textId="71B82068" w:rsidR="00053117" w:rsidRDefault="00600941">
      <w:pPr>
        <w:pStyle w:val="21"/>
        <w:rPr>
          <w:rFonts w:asciiTheme="minorHAnsi" w:eastAsiaTheme="minorEastAsia" w:hAnsiTheme="minorHAnsi"/>
          <w:noProof/>
        </w:rPr>
      </w:pPr>
      <w:hyperlink w:anchor="_Toc107083463"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研究實驗參與者</w:t>
        </w:r>
        <w:r w:rsidR="00053117">
          <w:rPr>
            <w:noProof/>
            <w:webHidden/>
          </w:rPr>
          <w:tab/>
        </w:r>
        <w:r w:rsidR="00053117">
          <w:rPr>
            <w:noProof/>
            <w:webHidden/>
          </w:rPr>
          <w:fldChar w:fldCharType="begin"/>
        </w:r>
        <w:r w:rsidR="00053117">
          <w:rPr>
            <w:noProof/>
            <w:webHidden/>
          </w:rPr>
          <w:instrText xml:space="preserve"> PAGEREF _Toc107083463 \h </w:instrText>
        </w:r>
        <w:r w:rsidR="00053117">
          <w:rPr>
            <w:noProof/>
            <w:webHidden/>
          </w:rPr>
        </w:r>
        <w:r w:rsidR="00053117">
          <w:rPr>
            <w:noProof/>
            <w:webHidden/>
          </w:rPr>
          <w:fldChar w:fldCharType="separate"/>
        </w:r>
        <w:r w:rsidR="00EB5DF9">
          <w:rPr>
            <w:noProof/>
            <w:webHidden/>
          </w:rPr>
          <w:t>19</w:t>
        </w:r>
        <w:r w:rsidR="00053117">
          <w:rPr>
            <w:noProof/>
            <w:webHidden/>
          </w:rPr>
          <w:fldChar w:fldCharType="end"/>
        </w:r>
      </w:hyperlink>
    </w:p>
    <w:p w14:paraId="4F5C9005" w14:textId="4B84FAA3" w:rsidR="00053117" w:rsidRDefault="00600941">
      <w:pPr>
        <w:pStyle w:val="21"/>
        <w:rPr>
          <w:rFonts w:asciiTheme="minorHAnsi" w:eastAsiaTheme="minorEastAsia" w:hAnsiTheme="minorHAnsi"/>
          <w:noProof/>
        </w:rPr>
      </w:pPr>
      <w:hyperlink w:anchor="_Toc107083464"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視覺化模擬輔助教學</w:t>
        </w:r>
        <w:r w:rsidR="00053117">
          <w:rPr>
            <w:noProof/>
            <w:webHidden/>
          </w:rPr>
          <w:tab/>
        </w:r>
        <w:r w:rsidR="00053117">
          <w:rPr>
            <w:noProof/>
            <w:webHidden/>
          </w:rPr>
          <w:fldChar w:fldCharType="begin"/>
        </w:r>
        <w:r w:rsidR="00053117">
          <w:rPr>
            <w:noProof/>
            <w:webHidden/>
          </w:rPr>
          <w:instrText xml:space="preserve"> PAGEREF _Toc107083464 \h </w:instrText>
        </w:r>
        <w:r w:rsidR="00053117">
          <w:rPr>
            <w:noProof/>
            <w:webHidden/>
          </w:rPr>
        </w:r>
        <w:r w:rsidR="00053117">
          <w:rPr>
            <w:noProof/>
            <w:webHidden/>
          </w:rPr>
          <w:fldChar w:fldCharType="separate"/>
        </w:r>
        <w:r w:rsidR="00EB5DF9">
          <w:rPr>
            <w:noProof/>
            <w:webHidden/>
          </w:rPr>
          <w:t>20</w:t>
        </w:r>
        <w:r w:rsidR="00053117">
          <w:rPr>
            <w:noProof/>
            <w:webHidden/>
          </w:rPr>
          <w:fldChar w:fldCharType="end"/>
        </w:r>
      </w:hyperlink>
    </w:p>
    <w:p w14:paraId="2D0DE04A" w14:textId="7D85A69C" w:rsidR="00053117" w:rsidRDefault="00600941">
      <w:pPr>
        <w:pStyle w:val="21"/>
        <w:rPr>
          <w:rFonts w:asciiTheme="minorHAnsi" w:eastAsiaTheme="minorEastAsia" w:hAnsiTheme="minorHAnsi"/>
          <w:noProof/>
        </w:rPr>
      </w:pPr>
      <w:hyperlink w:anchor="_Toc107083465"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研究程序</w:t>
        </w:r>
        <w:r w:rsidR="00053117">
          <w:rPr>
            <w:noProof/>
            <w:webHidden/>
          </w:rPr>
          <w:tab/>
        </w:r>
        <w:r w:rsidR="00053117">
          <w:rPr>
            <w:noProof/>
            <w:webHidden/>
          </w:rPr>
          <w:fldChar w:fldCharType="begin"/>
        </w:r>
        <w:r w:rsidR="00053117">
          <w:rPr>
            <w:noProof/>
            <w:webHidden/>
          </w:rPr>
          <w:instrText xml:space="preserve"> PAGEREF _Toc107083465 \h </w:instrText>
        </w:r>
        <w:r w:rsidR="00053117">
          <w:rPr>
            <w:noProof/>
            <w:webHidden/>
          </w:rPr>
        </w:r>
        <w:r w:rsidR="00053117">
          <w:rPr>
            <w:noProof/>
            <w:webHidden/>
          </w:rPr>
          <w:fldChar w:fldCharType="separate"/>
        </w:r>
        <w:r w:rsidR="00EB5DF9">
          <w:rPr>
            <w:noProof/>
            <w:webHidden/>
          </w:rPr>
          <w:t>29</w:t>
        </w:r>
        <w:r w:rsidR="00053117">
          <w:rPr>
            <w:noProof/>
            <w:webHidden/>
          </w:rPr>
          <w:fldChar w:fldCharType="end"/>
        </w:r>
      </w:hyperlink>
    </w:p>
    <w:p w14:paraId="086253DF" w14:textId="6F4E0E20" w:rsidR="00053117" w:rsidRDefault="00600941">
      <w:pPr>
        <w:pStyle w:val="21"/>
        <w:rPr>
          <w:rFonts w:asciiTheme="minorHAnsi" w:eastAsiaTheme="minorEastAsia" w:hAnsiTheme="minorHAnsi"/>
          <w:noProof/>
        </w:rPr>
      </w:pPr>
      <w:hyperlink w:anchor="_Toc107083466"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研究工具</w:t>
        </w:r>
        <w:r w:rsidR="00053117">
          <w:rPr>
            <w:noProof/>
            <w:webHidden/>
          </w:rPr>
          <w:tab/>
        </w:r>
        <w:r w:rsidR="00053117">
          <w:rPr>
            <w:noProof/>
            <w:webHidden/>
          </w:rPr>
          <w:fldChar w:fldCharType="begin"/>
        </w:r>
        <w:r w:rsidR="00053117">
          <w:rPr>
            <w:noProof/>
            <w:webHidden/>
          </w:rPr>
          <w:instrText xml:space="preserve"> PAGEREF _Toc107083466 \h </w:instrText>
        </w:r>
        <w:r w:rsidR="00053117">
          <w:rPr>
            <w:noProof/>
            <w:webHidden/>
          </w:rPr>
        </w:r>
        <w:r w:rsidR="00053117">
          <w:rPr>
            <w:noProof/>
            <w:webHidden/>
          </w:rPr>
          <w:fldChar w:fldCharType="separate"/>
        </w:r>
        <w:r w:rsidR="00EB5DF9">
          <w:rPr>
            <w:noProof/>
            <w:webHidden/>
          </w:rPr>
          <w:t>34</w:t>
        </w:r>
        <w:r w:rsidR="00053117">
          <w:rPr>
            <w:noProof/>
            <w:webHidden/>
          </w:rPr>
          <w:fldChar w:fldCharType="end"/>
        </w:r>
      </w:hyperlink>
    </w:p>
    <w:p w14:paraId="3F385573" w14:textId="08819514" w:rsidR="00053117" w:rsidRDefault="00600941">
      <w:pPr>
        <w:pStyle w:val="21"/>
        <w:rPr>
          <w:rFonts w:asciiTheme="minorHAnsi" w:eastAsiaTheme="minorEastAsia" w:hAnsiTheme="minorHAnsi"/>
          <w:noProof/>
        </w:rPr>
      </w:pPr>
      <w:hyperlink w:anchor="_Toc107083467" w:history="1">
        <w:r w:rsidR="00053117" w:rsidRPr="00DE5AC7">
          <w:rPr>
            <w:rStyle w:val="ad"/>
            <w:rFonts w:hint="eastAsia"/>
            <w:noProof/>
          </w:rPr>
          <w:t>第六節</w:t>
        </w:r>
        <w:r w:rsidR="00053117">
          <w:rPr>
            <w:rFonts w:asciiTheme="minorHAnsi" w:eastAsiaTheme="minorEastAsia" w:hAnsiTheme="minorHAnsi"/>
            <w:noProof/>
          </w:rPr>
          <w:tab/>
        </w:r>
        <w:r w:rsidR="00053117" w:rsidRPr="00DE5AC7">
          <w:rPr>
            <w:rStyle w:val="ad"/>
            <w:rFonts w:hint="eastAsia"/>
            <w:noProof/>
          </w:rPr>
          <w:t>資料蒐集與分析</w:t>
        </w:r>
        <w:r w:rsidR="00053117">
          <w:rPr>
            <w:noProof/>
            <w:webHidden/>
          </w:rPr>
          <w:tab/>
        </w:r>
        <w:r w:rsidR="00053117">
          <w:rPr>
            <w:noProof/>
            <w:webHidden/>
          </w:rPr>
          <w:fldChar w:fldCharType="begin"/>
        </w:r>
        <w:r w:rsidR="00053117">
          <w:rPr>
            <w:noProof/>
            <w:webHidden/>
          </w:rPr>
          <w:instrText xml:space="preserve"> PAGEREF _Toc107083467 \h </w:instrText>
        </w:r>
        <w:r w:rsidR="00053117">
          <w:rPr>
            <w:noProof/>
            <w:webHidden/>
          </w:rPr>
        </w:r>
        <w:r w:rsidR="00053117">
          <w:rPr>
            <w:noProof/>
            <w:webHidden/>
          </w:rPr>
          <w:fldChar w:fldCharType="separate"/>
        </w:r>
        <w:r w:rsidR="00EB5DF9">
          <w:rPr>
            <w:noProof/>
            <w:webHidden/>
          </w:rPr>
          <w:t>39</w:t>
        </w:r>
        <w:r w:rsidR="00053117">
          <w:rPr>
            <w:noProof/>
            <w:webHidden/>
          </w:rPr>
          <w:fldChar w:fldCharType="end"/>
        </w:r>
      </w:hyperlink>
    </w:p>
    <w:p w14:paraId="6F32E288" w14:textId="47CB9469" w:rsidR="00053117" w:rsidRDefault="00600941">
      <w:pPr>
        <w:pStyle w:val="12"/>
        <w:tabs>
          <w:tab w:val="left" w:pos="1680"/>
          <w:tab w:val="right" w:leader="dot" w:pos="8720"/>
        </w:tabs>
        <w:ind w:firstLine="480"/>
        <w:rPr>
          <w:rFonts w:asciiTheme="minorHAnsi" w:eastAsiaTheme="minorEastAsia" w:hAnsiTheme="minorHAnsi"/>
          <w:noProof/>
        </w:rPr>
      </w:pPr>
      <w:hyperlink w:anchor="_Toc107083468" w:history="1">
        <w:r w:rsidR="00053117" w:rsidRPr="00DE5AC7">
          <w:rPr>
            <w:rStyle w:val="ad"/>
            <w:rFonts w:hint="eastAsia"/>
            <w:noProof/>
          </w:rPr>
          <w:t>第四章</w:t>
        </w:r>
        <w:r w:rsidR="00053117">
          <w:rPr>
            <w:rFonts w:asciiTheme="minorHAnsi" w:eastAsiaTheme="minorEastAsia" w:hAnsiTheme="minorHAnsi"/>
            <w:noProof/>
          </w:rPr>
          <w:tab/>
        </w:r>
        <w:r w:rsidR="00053117" w:rsidRPr="00DE5AC7">
          <w:rPr>
            <w:rStyle w:val="ad"/>
            <w:rFonts w:hint="eastAsia"/>
            <w:noProof/>
          </w:rPr>
          <w:t>分析結果與討論</w:t>
        </w:r>
        <w:r w:rsidR="00053117">
          <w:rPr>
            <w:noProof/>
            <w:webHidden/>
          </w:rPr>
          <w:tab/>
        </w:r>
        <w:r w:rsidR="00053117">
          <w:rPr>
            <w:noProof/>
            <w:webHidden/>
          </w:rPr>
          <w:fldChar w:fldCharType="begin"/>
        </w:r>
        <w:r w:rsidR="00053117">
          <w:rPr>
            <w:noProof/>
            <w:webHidden/>
          </w:rPr>
          <w:instrText xml:space="preserve"> PAGEREF _Toc107083468 \h </w:instrText>
        </w:r>
        <w:r w:rsidR="00053117">
          <w:rPr>
            <w:noProof/>
            <w:webHidden/>
          </w:rPr>
        </w:r>
        <w:r w:rsidR="00053117">
          <w:rPr>
            <w:noProof/>
            <w:webHidden/>
          </w:rPr>
          <w:fldChar w:fldCharType="separate"/>
        </w:r>
        <w:r w:rsidR="00EB5DF9">
          <w:rPr>
            <w:noProof/>
            <w:webHidden/>
          </w:rPr>
          <w:t>42</w:t>
        </w:r>
        <w:r w:rsidR="00053117">
          <w:rPr>
            <w:noProof/>
            <w:webHidden/>
          </w:rPr>
          <w:fldChar w:fldCharType="end"/>
        </w:r>
      </w:hyperlink>
    </w:p>
    <w:p w14:paraId="0E297FBC" w14:textId="4B3819EC" w:rsidR="00053117" w:rsidRDefault="00600941">
      <w:pPr>
        <w:pStyle w:val="21"/>
        <w:rPr>
          <w:rFonts w:asciiTheme="minorHAnsi" w:eastAsiaTheme="minorEastAsia" w:hAnsiTheme="minorHAnsi"/>
          <w:noProof/>
        </w:rPr>
      </w:pPr>
      <w:hyperlink w:anchor="_Toc107083469"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對人工智慧學習成就之影響</w:t>
        </w:r>
        <w:r w:rsidR="00053117">
          <w:rPr>
            <w:noProof/>
            <w:webHidden/>
          </w:rPr>
          <w:tab/>
        </w:r>
        <w:r w:rsidR="00053117">
          <w:rPr>
            <w:noProof/>
            <w:webHidden/>
          </w:rPr>
          <w:fldChar w:fldCharType="begin"/>
        </w:r>
        <w:r w:rsidR="00053117">
          <w:rPr>
            <w:noProof/>
            <w:webHidden/>
          </w:rPr>
          <w:instrText xml:space="preserve"> PAGEREF _Toc107083469 \h </w:instrText>
        </w:r>
        <w:r w:rsidR="00053117">
          <w:rPr>
            <w:noProof/>
            <w:webHidden/>
          </w:rPr>
        </w:r>
        <w:r w:rsidR="00053117">
          <w:rPr>
            <w:noProof/>
            <w:webHidden/>
          </w:rPr>
          <w:fldChar w:fldCharType="separate"/>
        </w:r>
        <w:r w:rsidR="00EB5DF9">
          <w:rPr>
            <w:noProof/>
            <w:webHidden/>
          </w:rPr>
          <w:t>42</w:t>
        </w:r>
        <w:r w:rsidR="00053117">
          <w:rPr>
            <w:noProof/>
            <w:webHidden/>
          </w:rPr>
          <w:fldChar w:fldCharType="end"/>
        </w:r>
      </w:hyperlink>
    </w:p>
    <w:p w14:paraId="6915FA61" w14:textId="46EC5712" w:rsidR="00053117" w:rsidRDefault="00600941">
      <w:pPr>
        <w:pStyle w:val="21"/>
        <w:rPr>
          <w:rFonts w:asciiTheme="minorHAnsi" w:eastAsiaTheme="minorEastAsia" w:hAnsiTheme="minorHAnsi"/>
          <w:noProof/>
        </w:rPr>
      </w:pPr>
      <w:hyperlink w:anchor="_Toc107083470"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對學習態度之影響</w:t>
        </w:r>
        <w:r w:rsidR="00053117">
          <w:rPr>
            <w:noProof/>
            <w:webHidden/>
          </w:rPr>
          <w:tab/>
        </w:r>
        <w:r w:rsidR="00053117">
          <w:rPr>
            <w:noProof/>
            <w:webHidden/>
          </w:rPr>
          <w:fldChar w:fldCharType="begin"/>
        </w:r>
        <w:r w:rsidR="00053117">
          <w:rPr>
            <w:noProof/>
            <w:webHidden/>
          </w:rPr>
          <w:instrText xml:space="preserve"> PAGEREF _Toc107083470 \h </w:instrText>
        </w:r>
        <w:r w:rsidR="00053117">
          <w:rPr>
            <w:noProof/>
            <w:webHidden/>
          </w:rPr>
        </w:r>
        <w:r w:rsidR="00053117">
          <w:rPr>
            <w:noProof/>
            <w:webHidden/>
          </w:rPr>
          <w:fldChar w:fldCharType="separate"/>
        </w:r>
        <w:r w:rsidR="00EB5DF9">
          <w:rPr>
            <w:noProof/>
            <w:webHidden/>
          </w:rPr>
          <w:t>48</w:t>
        </w:r>
        <w:r w:rsidR="00053117">
          <w:rPr>
            <w:noProof/>
            <w:webHidden/>
          </w:rPr>
          <w:fldChar w:fldCharType="end"/>
        </w:r>
      </w:hyperlink>
    </w:p>
    <w:p w14:paraId="0B334617" w14:textId="53B64183" w:rsidR="00053117" w:rsidRDefault="00600941">
      <w:pPr>
        <w:pStyle w:val="21"/>
        <w:rPr>
          <w:rFonts w:asciiTheme="minorHAnsi" w:eastAsiaTheme="minorEastAsia" w:hAnsiTheme="minorHAnsi"/>
          <w:noProof/>
        </w:rPr>
      </w:pPr>
      <w:hyperlink w:anchor="_Toc107083471"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bCs/>
            <w:noProof/>
          </w:rPr>
          <w:t>模擬式教學策略之課堂感受</w:t>
        </w:r>
        <w:r w:rsidR="00053117">
          <w:rPr>
            <w:noProof/>
            <w:webHidden/>
          </w:rPr>
          <w:tab/>
        </w:r>
        <w:r w:rsidR="00053117">
          <w:rPr>
            <w:noProof/>
            <w:webHidden/>
          </w:rPr>
          <w:fldChar w:fldCharType="begin"/>
        </w:r>
        <w:r w:rsidR="00053117">
          <w:rPr>
            <w:noProof/>
            <w:webHidden/>
          </w:rPr>
          <w:instrText xml:space="preserve"> PAGEREF _Toc107083471 \h </w:instrText>
        </w:r>
        <w:r w:rsidR="00053117">
          <w:rPr>
            <w:noProof/>
            <w:webHidden/>
          </w:rPr>
        </w:r>
        <w:r w:rsidR="00053117">
          <w:rPr>
            <w:noProof/>
            <w:webHidden/>
          </w:rPr>
          <w:fldChar w:fldCharType="separate"/>
        </w:r>
        <w:r w:rsidR="00EB5DF9">
          <w:rPr>
            <w:noProof/>
            <w:webHidden/>
          </w:rPr>
          <w:t>53</w:t>
        </w:r>
        <w:r w:rsidR="00053117">
          <w:rPr>
            <w:noProof/>
            <w:webHidden/>
          </w:rPr>
          <w:fldChar w:fldCharType="end"/>
        </w:r>
      </w:hyperlink>
    </w:p>
    <w:p w14:paraId="49149495" w14:textId="11306F64" w:rsidR="00053117" w:rsidRDefault="00600941">
      <w:pPr>
        <w:pStyle w:val="21"/>
        <w:rPr>
          <w:rFonts w:asciiTheme="minorHAnsi" w:eastAsiaTheme="minorEastAsia" w:hAnsiTheme="minorHAnsi"/>
          <w:noProof/>
        </w:rPr>
      </w:pPr>
      <w:hyperlink w:anchor="_Toc107083472"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講述式教學之課堂感受</w:t>
        </w:r>
        <w:r w:rsidR="00053117">
          <w:rPr>
            <w:noProof/>
            <w:webHidden/>
          </w:rPr>
          <w:tab/>
        </w:r>
        <w:r w:rsidR="00053117">
          <w:rPr>
            <w:noProof/>
            <w:webHidden/>
          </w:rPr>
          <w:fldChar w:fldCharType="begin"/>
        </w:r>
        <w:r w:rsidR="00053117">
          <w:rPr>
            <w:noProof/>
            <w:webHidden/>
          </w:rPr>
          <w:instrText xml:space="preserve"> PAGEREF _Toc107083472 \h </w:instrText>
        </w:r>
        <w:r w:rsidR="00053117">
          <w:rPr>
            <w:noProof/>
            <w:webHidden/>
          </w:rPr>
        </w:r>
        <w:r w:rsidR="00053117">
          <w:rPr>
            <w:noProof/>
            <w:webHidden/>
          </w:rPr>
          <w:fldChar w:fldCharType="separate"/>
        </w:r>
        <w:r w:rsidR="00EB5DF9">
          <w:rPr>
            <w:noProof/>
            <w:webHidden/>
          </w:rPr>
          <w:t>58</w:t>
        </w:r>
        <w:r w:rsidR="00053117">
          <w:rPr>
            <w:noProof/>
            <w:webHidden/>
          </w:rPr>
          <w:fldChar w:fldCharType="end"/>
        </w:r>
      </w:hyperlink>
    </w:p>
    <w:p w14:paraId="3594E2C2" w14:textId="251F88A0" w:rsidR="00053117" w:rsidRDefault="00600941">
      <w:pPr>
        <w:pStyle w:val="21"/>
        <w:rPr>
          <w:rFonts w:asciiTheme="minorHAnsi" w:eastAsiaTheme="minorEastAsia" w:hAnsiTheme="minorHAnsi"/>
          <w:noProof/>
        </w:rPr>
      </w:pPr>
      <w:hyperlink w:anchor="_Toc107083473"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討論</w:t>
        </w:r>
        <w:r w:rsidR="00053117">
          <w:rPr>
            <w:noProof/>
            <w:webHidden/>
          </w:rPr>
          <w:tab/>
        </w:r>
        <w:r w:rsidR="00053117">
          <w:rPr>
            <w:noProof/>
            <w:webHidden/>
          </w:rPr>
          <w:fldChar w:fldCharType="begin"/>
        </w:r>
        <w:r w:rsidR="00053117">
          <w:rPr>
            <w:noProof/>
            <w:webHidden/>
          </w:rPr>
          <w:instrText xml:space="preserve"> PAGEREF _Toc107083473 \h </w:instrText>
        </w:r>
        <w:r w:rsidR="00053117">
          <w:rPr>
            <w:noProof/>
            <w:webHidden/>
          </w:rPr>
        </w:r>
        <w:r w:rsidR="00053117">
          <w:rPr>
            <w:noProof/>
            <w:webHidden/>
          </w:rPr>
          <w:fldChar w:fldCharType="separate"/>
        </w:r>
        <w:r w:rsidR="00EB5DF9">
          <w:rPr>
            <w:noProof/>
            <w:webHidden/>
          </w:rPr>
          <w:t>60</w:t>
        </w:r>
        <w:r w:rsidR="00053117">
          <w:rPr>
            <w:noProof/>
            <w:webHidden/>
          </w:rPr>
          <w:fldChar w:fldCharType="end"/>
        </w:r>
      </w:hyperlink>
    </w:p>
    <w:p w14:paraId="2BCC0305" w14:textId="53284EBF" w:rsidR="00053117" w:rsidRDefault="00600941">
      <w:pPr>
        <w:pStyle w:val="12"/>
        <w:tabs>
          <w:tab w:val="left" w:pos="1680"/>
          <w:tab w:val="right" w:leader="dot" w:pos="8720"/>
        </w:tabs>
        <w:ind w:firstLine="480"/>
        <w:rPr>
          <w:rFonts w:asciiTheme="minorHAnsi" w:eastAsiaTheme="minorEastAsia" w:hAnsiTheme="minorHAnsi"/>
          <w:noProof/>
        </w:rPr>
      </w:pPr>
      <w:hyperlink w:anchor="_Toc107083474" w:history="1">
        <w:r w:rsidR="00053117" w:rsidRPr="00DE5AC7">
          <w:rPr>
            <w:rStyle w:val="ad"/>
            <w:rFonts w:hint="eastAsia"/>
            <w:noProof/>
          </w:rPr>
          <w:t>第五章</w:t>
        </w:r>
        <w:r w:rsidR="00053117">
          <w:rPr>
            <w:rFonts w:asciiTheme="minorHAnsi" w:eastAsiaTheme="minorEastAsia" w:hAnsiTheme="minorHAnsi"/>
            <w:noProof/>
          </w:rPr>
          <w:tab/>
        </w:r>
        <w:r w:rsidR="00053117" w:rsidRPr="00DE5AC7">
          <w:rPr>
            <w:rStyle w:val="ad"/>
            <w:rFonts w:hint="eastAsia"/>
            <w:noProof/>
          </w:rPr>
          <w:t>結論與建議</w:t>
        </w:r>
        <w:r w:rsidR="00053117">
          <w:rPr>
            <w:noProof/>
            <w:webHidden/>
          </w:rPr>
          <w:tab/>
        </w:r>
        <w:r w:rsidR="00053117">
          <w:rPr>
            <w:noProof/>
            <w:webHidden/>
          </w:rPr>
          <w:fldChar w:fldCharType="begin"/>
        </w:r>
        <w:r w:rsidR="00053117">
          <w:rPr>
            <w:noProof/>
            <w:webHidden/>
          </w:rPr>
          <w:instrText xml:space="preserve"> PAGEREF _Toc107083474 \h </w:instrText>
        </w:r>
        <w:r w:rsidR="00053117">
          <w:rPr>
            <w:noProof/>
            <w:webHidden/>
          </w:rPr>
        </w:r>
        <w:r w:rsidR="00053117">
          <w:rPr>
            <w:noProof/>
            <w:webHidden/>
          </w:rPr>
          <w:fldChar w:fldCharType="separate"/>
        </w:r>
        <w:r w:rsidR="00EB5DF9">
          <w:rPr>
            <w:noProof/>
            <w:webHidden/>
          </w:rPr>
          <w:t>79</w:t>
        </w:r>
        <w:r w:rsidR="00053117">
          <w:rPr>
            <w:noProof/>
            <w:webHidden/>
          </w:rPr>
          <w:fldChar w:fldCharType="end"/>
        </w:r>
      </w:hyperlink>
    </w:p>
    <w:p w14:paraId="4C9CA8CA" w14:textId="62B04F34" w:rsidR="00053117" w:rsidRDefault="00600941">
      <w:pPr>
        <w:pStyle w:val="21"/>
        <w:rPr>
          <w:rFonts w:asciiTheme="minorHAnsi" w:eastAsiaTheme="minorEastAsia" w:hAnsiTheme="minorHAnsi"/>
          <w:noProof/>
        </w:rPr>
      </w:pPr>
      <w:hyperlink w:anchor="_Toc107083475"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結論</w:t>
        </w:r>
        <w:r w:rsidR="00053117">
          <w:rPr>
            <w:noProof/>
            <w:webHidden/>
          </w:rPr>
          <w:tab/>
        </w:r>
        <w:r w:rsidR="00053117">
          <w:rPr>
            <w:noProof/>
            <w:webHidden/>
          </w:rPr>
          <w:fldChar w:fldCharType="begin"/>
        </w:r>
        <w:r w:rsidR="00053117">
          <w:rPr>
            <w:noProof/>
            <w:webHidden/>
          </w:rPr>
          <w:instrText xml:space="preserve"> PAGEREF _Toc107083475 \h </w:instrText>
        </w:r>
        <w:r w:rsidR="00053117">
          <w:rPr>
            <w:noProof/>
            <w:webHidden/>
          </w:rPr>
        </w:r>
        <w:r w:rsidR="00053117">
          <w:rPr>
            <w:noProof/>
            <w:webHidden/>
          </w:rPr>
          <w:fldChar w:fldCharType="separate"/>
        </w:r>
        <w:r w:rsidR="00EB5DF9">
          <w:rPr>
            <w:noProof/>
            <w:webHidden/>
          </w:rPr>
          <w:t>79</w:t>
        </w:r>
        <w:r w:rsidR="00053117">
          <w:rPr>
            <w:noProof/>
            <w:webHidden/>
          </w:rPr>
          <w:fldChar w:fldCharType="end"/>
        </w:r>
      </w:hyperlink>
    </w:p>
    <w:p w14:paraId="31041C49" w14:textId="199EF429" w:rsidR="00053117" w:rsidRDefault="00600941">
      <w:pPr>
        <w:pStyle w:val="21"/>
        <w:rPr>
          <w:rFonts w:asciiTheme="minorHAnsi" w:eastAsiaTheme="minorEastAsia" w:hAnsiTheme="minorHAnsi"/>
          <w:noProof/>
        </w:rPr>
      </w:pPr>
      <w:hyperlink w:anchor="_Toc107083476"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建議</w:t>
        </w:r>
        <w:r w:rsidR="00053117">
          <w:rPr>
            <w:noProof/>
            <w:webHidden/>
          </w:rPr>
          <w:tab/>
        </w:r>
        <w:r w:rsidR="00053117">
          <w:rPr>
            <w:noProof/>
            <w:webHidden/>
          </w:rPr>
          <w:fldChar w:fldCharType="begin"/>
        </w:r>
        <w:r w:rsidR="00053117">
          <w:rPr>
            <w:noProof/>
            <w:webHidden/>
          </w:rPr>
          <w:instrText xml:space="preserve"> PAGEREF _Toc107083476 \h </w:instrText>
        </w:r>
        <w:r w:rsidR="00053117">
          <w:rPr>
            <w:noProof/>
            <w:webHidden/>
          </w:rPr>
        </w:r>
        <w:r w:rsidR="00053117">
          <w:rPr>
            <w:noProof/>
            <w:webHidden/>
          </w:rPr>
          <w:fldChar w:fldCharType="separate"/>
        </w:r>
        <w:r w:rsidR="00EB5DF9">
          <w:rPr>
            <w:noProof/>
            <w:webHidden/>
          </w:rPr>
          <w:t>84</w:t>
        </w:r>
        <w:r w:rsidR="00053117">
          <w:rPr>
            <w:noProof/>
            <w:webHidden/>
          </w:rPr>
          <w:fldChar w:fldCharType="end"/>
        </w:r>
      </w:hyperlink>
    </w:p>
    <w:p w14:paraId="05BDDA44" w14:textId="428D47D2" w:rsidR="00053117" w:rsidRDefault="00600941">
      <w:pPr>
        <w:pStyle w:val="12"/>
        <w:tabs>
          <w:tab w:val="right" w:leader="dot" w:pos="8720"/>
        </w:tabs>
        <w:ind w:firstLine="480"/>
        <w:rPr>
          <w:rFonts w:asciiTheme="minorHAnsi" w:eastAsiaTheme="minorEastAsia" w:hAnsiTheme="minorHAnsi"/>
          <w:noProof/>
        </w:rPr>
      </w:pPr>
      <w:hyperlink w:anchor="_Toc107083477" w:history="1">
        <w:r w:rsidR="00053117" w:rsidRPr="00DE5AC7">
          <w:rPr>
            <w:rStyle w:val="ad"/>
            <w:rFonts w:hint="eastAsia"/>
            <w:noProof/>
          </w:rPr>
          <w:t>參考文獻</w:t>
        </w:r>
        <w:r w:rsidR="00053117">
          <w:rPr>
            <w:noProof/>
            <w:webHidden/>
          </w:rPr>
          <w:tab/>
        </w:r>
        <w:r w:rsidR="00053117">
          <w:rPr>
            <w:noProof/>
            <w:webHidden/>
          </w:rPr>
          <w:fldChar w:fldCharType="begin"/>
        </w:r>
        <w:r w:rsidR="00053117">
          <w:rPr>
            <w:noProof/>
            <w:webHidden/>
          </w:rPr>
          <w:instrText xml:space="preserve"> PAGEREF _Toc107083477 \h </w:instrText>
        </w:r>
        <w:r w:rsidR="00053117">
          <w:rPr>
            <w:noProof/>
            <w:webHidden/>
          </w:rPr>
        </w:r>
        <w:r w:rsidR="00053117">
          <w:rPr>
            <w:noProof/>
            <w:webHidden/>
          </w:rPr>
          <w:fldChar w:fldCharType="separate"/>
        </w:r>
        <w:r w:rsidR="00EB5DF9">
          <w:rPr>
            <w:noProof/>
            <w:webHidden/>
          </w:rPr>
          <w:t>86</w:t>
        </w:r>
        <w:r w:rsidR="00053117">
          <w:rPr>
            <w:noProof/>
            <w:webHidden/>
          </w:rPr>
          <w:fldChar w:fldCharType="end"/>
        </w:r>
      </w:hyperlink>
    </w:p>
    <w:p w14:paraId="5F6B0997" w14:textId="14287541" w:rsidR="00053117" w:rsidRDefault="00600941">
      <w:pPr>
        <w:pStyle w:val="12"/>
        <w:tabs>
          <w:tab w:val="right" w:leader="dot" w:pos="8720"/>
        </w:tabs>
        <w:ind w:firstLine="480"/>
        <w:rPr>
          <w:rFonts w:asciiTheme="minorHAnsi" w:eastAsiaTheme="minorEastAsia" w:hAnsiTheme="minorHAnsi"/>
          <w:noProof/>
        </w:rPr>
      </w:pPr>
      <w:hyperlink w:anchor="_Toc107083478" w:history="1">
        <w:r w:rsidR="00053117" w:rsidRPr="00DE5AC7">
          <w:rPr>
            <w:rStyle w:val="ad"/>
            <w:rFonts w:hint="eastAsia"/>
            <w:noProof/>
          </w:rPr>
          <w:t>附錄一</w:t>
        </w:r>
        <w:r w:rsidR="00053117" w:rsidRPr="00DE5AC7">
          <w:rPr>
            <w:rStyle w:val="ad"/>
            <w:noProof/>
          </w:rPr>
          <w:t xml:space="preserve">  </w:t>
        </w:r>
        <w:r w:rsidR="00053117" w:rsidRPr="00DE5AC7">
          <w:rPr>
            <w:rStyle w:val="ad"/>
            <w:rFonts w:hint="eastAsia"/>
            <w:noProof/>
          </w:rPr>
          <w:t>類神經網路概念學習單</w:t>
        </w:r>
        <w:r w:rsidR="00053117">
          <w:rPr>
            <w:noProof/>
            <w:webHidden/>
          </w:rPr>
          <w:tab/>
        </w:r>
        <w:r w:rsidR="00053117">
          <w:rPr>
            <w:noProof/>
            <w:webHidden/>
          </w:rPr>
          <w:fldChar w:fldCharType="begin"/>
        </w:r>
        <w:r w:rsidR="00053117">
          <w:rPr>
            <w:noProof/>
            <w:webHidden/>
          </w:rPr>
          <w:instrText xml:space="preserve"> PAGEREF _Toc107083478 \h </w:instrText>
        </w:r>
        <w:r w:rsidR="00053117">
          <w:rPr>
            <w:noProof/>
            <w:webHidden/>
          </w:rPr>
        </w:r>
        <w:r w:rsidR="00053117">
          <w:rPr>
            <w:noProof/>
            <w:webHidden/>
          </w:rPr>
          <w:fldChar w:fldCharType="separate"/>
        </w:r>
        <w:r w:rsidR="00EB5DF9">
          <w:rPr>
            <w:noProof/>
            <w:webHidden/>
          </w:rPr>
          <w:t>93</w:t>
        </w:r>
        <w:r w:rsidR="00053117">
          <w:rPr>
            <w:noProof/>
            <w:webHidden/>
          </w:rPr>
          <w:fldChar w:fldCharType="end"/>
        </w:r>
      </w:hyperlink>
    </w:p>
    <w:p w14:paraId="285BCA1C" w14:textId="4635F61A" w:rsidR="00053117" w:rsidRDefault="00600941">
      <w:pPr>
        <w:pStyle w:val="12"/>
        <w:tabs>
          <w:tab w:val="right" w:leader="dot" w:pos="8720"/>
        </w:tabs>
        <w:ind w:firstLine="480"/>
        <w:rPr>
          <w:rFonts w:asciiTheme="minorHAnsi" w:eastAsiaTheme="minorEastAsia" w:hAnsiTheme="minorHAnsi"/>
          <w:noProof/>
        </w:rPr>
      </w:pPr>
      <w:hyperlink w:anchor="_Toc107083479" w:history="1">
        <w:r w:rsidR="00053117" w:rsidRPr="00DE5AC7">
          <w:rPr>
            <w:rStyle w:val="ad"/>
            <w:rFonts w:hint="eastAsia"/>
            <w:noProof/>
          </w:rPr>
          <w:t>附錄二</w:t>
        </w:r>
        <w:r w:rsidR="00053117" w:rsidRPr="00DE5AC7">
          <w:rPr>
            <w:rStyle w:val="ad"/>
            <w:noProof/>
          </w:rPr>
          <w:t xml:space="preserve">  </w:t>
        </w:r>
        <w:r w:rsidR="00053117" w:rsidRPr="00DE5AC7">
          <w:rPr>
            <w:rStyle w:val="ad"/>
            <w:rFonts w:hint="eastAsia"/>
            <w:noProof/>
          </w:rPr>
          <w:t>程式設計學習單</w:t>
        </w:r>
        <w:r w:rsidR="00053117">
          <w:rPr>
            <w:noProof/>
            <w:webHidden/>
          </w:rPr>
          <w:tab/>
        </w:r>
        <w:r w:rsidR="00053117">
          <w:rPr>
            <w:noProof/>
            <w:webHidden/>
          </w:rPr>
          <w:fldChar w:fldCharType="begin"/>
        </w:r>
        <w:r w:rsidR="00053117">
          <w:rPr>
            <w:noProof/>
            <w:webHidden/>
          </w:rPr>
          <w:instrText xml:space="preserve"> PAGEREF _Toc107083479 \h </w:instrText>
        </w:r>
        <w:r w:rsidR="00053117">
          <w:rPr>
            <w:noProof/>
            <w:webHidden/>
          </w:rPr>
        </w:r>
        <w:r w:rsidR="00053117">
          <w:rPr>
            <w:noProof/>
            <w:webHidden/>
          </w:rPr>
          <w:fldChar w:fldCharType="separate"/>
        </w:r>
        <w:r w:rsidR="00EB5DF9">
          <w:rPr>
            <w:noProof/>
            <w:webHidden/>
          </w:rPr>
          <w:t>134</w:t>
        </w:r>
        <w:r w:rsidR="00053117">
          <w:rPr>
            <w:noProof/>
            <w:webHidden/>
          </w:rPr>
          <w:fldChar w:fldCharType="end"/>
        </w:r>
      </w:hyperlink>
    </w:p>
    <w:p w14:paraId="64656F5C" w14:textId="6E2FC36E" w:rsidR="00053117" w:rsidRDefault="00600941">
      <w:pPr>
        <w:pStyle w:val="12"/>
        <w:tabs>
          <w:tab w:val="right" w:leader="dot" w:pos="8720"/>
        </w:tabs>
        <w:ind w:firstLine="480"/>
        <w:rPr>
          <w:rFonts w:asciiTheme="minorHAnsi" w:eastAsiaTheme="minorEastAsia" w:hAnsiTheme="minorHAnsi"/>
          <w:noProof/>
        </w:rPr>
      </w:pPr>
      <w:hyperlink w:anchor="_Toc107083480" w:history="1">
        <w:r w:rsidR="00053117" w:rsidRPr="00DE5AC7">
          <w:rPr>
            <w:rStyle w:val="ad"/>
            <w:rFonts w:hint="eastAsia"/>
            <w:noProof/>
          </w:rPr>
          <w:t>附錄三</w:t>
        </w:r>
        <w:r w:rsidR="00053117" w:rsidRPr="00DE5AC7">
          <w:rPr>
            <w:rStyle w:val="ad"/>
            <w:noProof/>
          </w:rPr>
          <w:t xml:space="preserve">  </w:t>
        </w:r>
        <w:r w:rsidR="00053117" w:rsidRPr="00DE5AC7">
          <w:rPr>
            <w:rStyle w:val="ad"/>
            <w:rFonts w:hint="eastAsia"/>
            <w:noProof/>
          </w:rPr>
          <w:t>隨堂測驗</w:t>
        </w:r>
        <w:r w:rsidR="00053117">
          <w:rPr>
            <w:noProof/>
            <w:webHidden/>
          </w:rPr>
          <w:tab/>
        </w:r>
        <w:r w:rsidR="00053117">
          <w:rPr>
            <w:noProof/>
            <w:webHidden/>
          </w:rPr>
          <w:fldChar w:fldCharType="begin"/>
        </w:r>
        <w:r w:rsidR="00053117">
          <w:rPr>
            <w:noProof/>
            <w:webHidden/>
          </w:rPr>
          <w:instrText xml:space="preserve"> PAGEREF _Toc107083480 \h </w:instrText>
        </w:r>
        <w:r w:rsidR="00053117">
          <w:rPr>
            <w:noProof/>
            <w:webHidden/>
          </w:rPr>
        </w:r>
        <w:r w:rsidR="00053117">
          <w:rPr>
            <w:noProof/>
            <w:webHidden/>
          </w:rPr>
          <w:fldChar w:fldCharType="separate"/>
        </w:r>
        <w:r w:rsidR="00EB5DF9">
          <w:rPr>
            <w:noProof/>
            <w:webHidden/>
          </w:rPr>
          <w:t>140</w:t>
        </w:r>
        <w:r w:rsidR="00053117">
          <w:rPr>
            <w:noProof/>
            <w:webHidden/>
          </w:rPr>
          <w:fldChar w:fldCharType="end"/>
        </w:r>
      </w:hyperlink>
    </w:p>
    <w:p w14:paraId="226DF870" w14:textId="1607A245" w:rsidR="00053117" w:rsidRDefault="00600941">
      <w:pPr>
        <w:pStyle w:val="12"/>
        <w:tabs>
          <w:tab w:val="right" w:leader="dot" w:pos="8720"/>
        </w:tabs>
        <w:ind w:firstLine="480"/>
        <w:rPr>
          <w:rFonts w:asciiTheme="minorHAnsi" w:eastAsiaTheme="minorEastAsia" w:hAnsiTheme="minorHAnsi"/>
          <w:noProof/>
        </w:rPr>
      </w:pPr>
      <w:hyperlink w:anchor="_Toc107083481" w:history="1">
        <w:r w:rsidR="00053117" w:rsidRPr="00DE5AC7">
          <w:rPr>
            <w:rStyle w:val="ad"/>
            <w:rFonts w:hint="eastAsia"/>
            <w:noProof/>
          </w:rPr>
          <w:t>附錄四</w:t>
        </w:r>
        <w:r w:rsidR="00053117" w:rsidRPr="00DE5AC7">
          <w:rPr>
            <w:rStyle w:val="ad"/>
            <w:noProof/>
          </w:rPr>
          <w:t xml:space="preserve"> </w:t>
        </w:r>
        <w:r w:rsidR="00053117" w:rsidRPr="00DE5AC7">
          <w:rPr>
            <w:rStyle w:val="ad"/>
            <w:rFonts w:hint="eastAsia"/>
            <w:noProof/>
          </w:rPr>
          <w:t>人工智慧概念前測</w:t>
        </w:r>
        <w:r w:rsidR="00053117">
          <w:rPr>
            <w:noProof/>
            <w:webHidden/>
          </w:rPr>
          <w:tab/>
        </w:r>
        <w:r w:rsidR="00053117">
          <w:rPr>
            <w:noProof/>
            <w:webHidden/>
          </w:rPr>
          <w:fldChar w:fldCharType="begin"/>
        </w:r>
        <w:r w:rsidR="00053117">
          <w:rPr>
            <w:noProof/>
            <w:webHidden/>
          </w:rPr>
          <w:instrText xml:space="preserve"> PAGEREF _Toc107083481 \h </w:instrText>
        </w:r>
        <w:r w:rsidR="00053117">
          <w:rPr>
            <w:noProof/>
            <w:webHidden/>
          </w:rPr>
        </w:r>
        <w:r w:rsidR="00053117">
          <w:rPr>
            <w:noProof/>
            <w:webHidden/>
          </w:rPr>
          <w:fldChar w:fldCharType="separate"/>
        </w:r>
        <w:r w:rsidR="00EB5DF9">
          <w:rPr>
            <w:noProof/>
            <w:webHidden/>
          </w:rPr>
          <w:t>149</w:t>
        </w:r>
        <w:r w:rsidR="00053117">
          <w:rPr>
            <w:noProof/>
            <w:webHidden/>
          </w:rPr>
          <w:fldChar w:fldCharType="end"/>
        </w:r>
      </w:hyperlink>
    </w:p>
    <w:p w14:paraId="6FE09642" w14:textId="2C57C5DE" w:rsidR="00053117" w:rsidRDefault="00600941">
      <w:pPr>
        <w:pStyle w:val="12"/>
        <w:tabs>
          <w:tab w:val="right" w:leader="dot" w:pos="8720"/>
        </w:tabs>
        <w:ind w:firstLine="480"/>
        <w:rPr>
          <w:rFonts w:asciiTheme="minorHAnsi" w:eastAsiaTheme="minorEastAsia" w:hAnsiTheme="minorHAnsi"/>
          <w:noProof/>
        </w:rPr>
      </w:pPr>
      <w:hyperlink w:anchor="_Toc107083482" w:history="1">
        <w:r w:rsidR="00053117" w:rsidRPr="00DE5AC7">
          <w:rPr>
            <w:rStyle w:val="ad"/>
            <w:rFonts w:hint="eastAsia"/>
            <w:noProof/>
          </w:rPr>
          <w:t>附錄五</w:t>
        </w:r>
        <w:r w:rsidR="00053117" w:rsidRPr="00DE5AC7">
          <w:rPr>
            <w:rStyle w:val="ad"/>
            <w:noProof/>
          </w:rPr>
          <w:t xml:space="preserve"> </w:t>
        </w:r>
        <w:r w:rsidR="00053117" w:rsidRPr="00DE5AC7">
          <w:rPr>
            <w:rStyle w:val="ad"/>
            <w:rFonts w:hint="eastAsia"/>
            <w:noProof/>
          </w:rPr>
          <w:t>人工智慧概念後測</w:t>
        </w:r>
        <w:r w:rsidR="00053117">
          <w:rPr>
            <w:noProof/>
            <w:webHidden/>
          </w:rPr>
          <w:tab/>
        </w:r>
        <w:r w:rsidR="00053117">
          <w:rPr>
            <w:noProof/>
            <w:webHidden/>
          </w:rPr>
          <w:fldChar w:fldCharType="begin"/>
        </w:r>
        <w:r w:rsidR="00053117">
          <w:rPr>
            <w:noProof/>
            <w:webHidden/>
          </w:rPr>
          <w:instrText xml:space="preserve"> PAGEREF _Toc107083482 \h </w:instrText>
        </w:r>
        <w:r w:rsidR="00053117">
          <w:rPr>
            <w:noProof/>
            <w:webHidden/>
          </w:rPr>
        </w:r>
        <w:r w:rsidR="00053117">
          <w:rPr>
            <w:noProof/>
            <w:webHidden/>
          </w:rPr>
          <w:fldChar w:fldCharType="separate"/>
        </w:r>
        <w:r w:rsidR="00EB5DF9">
          <w:rPr>
            <w:noProof/>
            <w:webHidden/>
          </w:rPr>
          <w:t>156</w:t>
        </w:r>
        <w:r w:rsidR="00053117">
          <w:rPr>
            <w:noProof/>
            <w:webHidden/>
          </w:rPr>
          <w:fldChar w:fldCharType="end"/>
        </w:r>
      </w:hyperlink>
    </w:p>
    <w:p w14:paraId="15F15D50" w14:textId="66A47A26" w:rsidR="00053117" w:rsidRDefault="00600941">
      <w:pPr>
        <w:pStyle w:val="12"/>
        <w:tabs>
          <w:tab w:val="right" w:leader="dot" w:pos="8720"/>
        </w:tabs>
        <w:ind w:firstLine="480"/>
        <w:rPr>
          <w:rFonts w:asciiTheme="minorHAnsi" w:eastAsiaTheme="minorEastAsia" w:hAnsiTheme="minorHAnsi"/>
          <w:noProof/>
        </w:rPr>
      </w:pPr>
      <w:hyperlink w:anchor="_Toc107083483" w:history="1">
        <w:r w:rsidR="00053117" w:rsidRPr="00DE5AC7">
          <w:rPr>
            <w:rStyle w:val="ad"/>
            <w:rFonts w:hint="eastAsia"/>
            <w:noProof/>
          </w:rPr>
          <w:t>附錄六</w:t>
        </w:r>
        <w:r w:rsidR="00053117" w:rsidRPr="00DE5AC7">
          <w:rPr>
            <w:rStyle w:val="ad"/>
            <w:noProof/>
          </w:rPr>
          <w:t xml:space="preserve"> </w:t>
        </w:r>
        <w:r w:rsidR="00053117" w:rsidRPr="00DE5AC7">
          <w:rPr>
            <w:rStyle w:val="ad"/>
            <w:rFonts w:hint="eastAsia"/>
            <w:noProof/>
          </w:rPr>
          <w:t>專題實作</w:t>
        </w:r>
        <w:r w:rsidR="00053117">
          <w:rPr>
            <w:noProof/>
            <w:webHidden/>
          </w:rPr>
          <w:tab/>
        </w:r>
        <w:r w:rsidR="00053117">
          <w:rPr>
            <w:noProof/>
            <w:webHidden/>
          </w:rPr>
          <w:fldChar w:fldCharType="begin"/>
        </w:r>
        <w:r w:rsidR="00053117">
          <w:rPr>
            <w:noProof/>
            <w:webHidden/>
          </w:rPr>
          <w:instrText xml:space="preserve"> PAGEREF _Toc107083483 \h </w:instrText>
        </w:r>
        <w:r w:rsidR="00053117">
          <w:rPr>
            <w:noProof/>
            <w:webHidden/>
          </w:rPr>
        </w:r>
        <w:r w:rsidR="00053117">
          <w:rPr>
            <w:noProof/>
            <w:webHidden/>
          </w:rPr>
          <w:fldChar w:fldCharType="separate"/>
        </w:r>
        <w:r w:rsidR="00EB5DF9">
          <w:rPr>
            <w:noProof/>
            <w:webHidden/>
          </w:rPr>
          <w:t>162</w:t>
        </w:r>
        <w:r w:rsidR="00053117">
          <w:rPr>
            <w:noProof/>
            <w:webHidden/>
          </w:rPr>
          <w:fldChar w:fldCharType="end"/>
        </w:r>
      </w:hyperlink>
    </w:p>
    <w:p w14:paraId="679578F0" w14:textId="3DFEA600" w:rsidR="00053117" w:rsidRDefault="00600941">
      <w:pPr>
        <w:pStyle w:val="12"/>
        <w:tabs>
          <w:tab w:val="right" w:leader="dot" w:pos="8720"/>
        </w:tabs>
        <w:ind w:firstLine="480"/>
        <w:rPr>
          <w:rFonts w:asciiTheme="minorHAnsi" w:eastAsiaTheme="minorEastAsia" w:hAnsiTheme="minorHAnsi"/>
          <w:noProof/>
        </w:rPr>
      </w:pPr>
      <w:hyperlink w:anchor="_Toc107083484" w:history="1">
        <w:r w:rsidR="00053117" w:rsidRPr="00DE5AC7">
          <w:rPr>
            <w:rStyle w:val="ad"/>
            <w:rFonts w:hint="eastAsia"/>
            <w:noProof/>
          </w:rPr>
          <w:t>附錄七</w:t>
        </w:r>
        <w:r w:rsidR="00053117" w:rsidRPr="00DE5AC7">
          <w:rPr>
            <w:rStyle w:val="ad"/>
            <w:noProof/>
          </w:rPr>
          <w:t xml:space="preserve"> </w:t>
        </w:r>
        <w:r w:rsidR="00053117" w:rsidRPr="00DE5AC7">
          <w:rPr>
            <w:rStyle w:val="ad"/>
            <w:rFonts w:hint="eastAsia"/>
            <w:noProof/>
          </w:rPr>
          <w:t>電腦科學態度問卷</w:t>
        </w:r>
        <w:r w:rsidR="00053117">
          <w:rPr>
            <w:noProof/>
            <w:webHidden/>
          </w:rPr>
          <w:tab/>
        </w:r>
        <w:r w:rsidR="00053117">
          <w:rPr>
            <w:noProof/>
            <w:webHidden/>
          </w:rPr>
          <w:fldChar w:fldCharType="begin"/>
        </w:r>
        <w:r w:rsidR="00053117">
          <w:rPr>
            <w:noProof/>
            <w:webHidden/>
          </w:rPr>
          <w:instrText xml:space="preserve"> PAGEREF _Toc107083484 \h </w:instrText>
        </w:r>
        <w:r w:rsidR="00053117">
          <w:rPr>
            <w:noProof/>
            <w:webHidden/>
          </w:rPr>
        </w:r>
        <w:r w:rsidR="00053117">
          <w:rPr>
            <w:noProof/>
            <w:webHidden/>
          </w:rPr>
          <w:fldChar w:fldCharType="separate"/>
        </w:r>
        <w:r w:rsidR="00EB5DF9">
          <w:rPr>
            <w:noProof/>
            <w:webHidden/>
          </w:rPr>
          <w:t>175</w:t>
        </w:r>
        <w:r w:rsidR="00053117">
          <w:rPr>
            <w:noProof/>
            <w:webHidden/>
          </w:rPr>
          <w:fldChar w:fldCharType="end"/>
        </w:r>
      </w:hyperlink>
    </w:p>
    <w:p w14:paraId="218FD2B9" w14:textId="6C4D75D6" w:rsidR="008C1A2B" w:rsidRDefault="00021481" w:rsidP="00021481">
      <w:pPr>
        <w:spacing w:line="240" w:lineRule="auto"/>
        <w:ind w:firstLineChars="0" w:firstLine="0"/>
        <w:jc w:val="left"/>
      </w:pPr>
      <w:r>
        <w:fldChar w:fldCharType="end"/>
      </w:r>
      <w:commentRangeEnd w:id="91"/>
      <w:commentRangeEnd w:id="92"/>
      <w:r w:rsidR="00130888">
        <w:rPr>
          <w:rStyle w:val="af7"/>
        </w:rPr>
        <w:commentReference w:id="91"/>
      </w:r>
      <w:r w:rsidR="00130888">
        <w:rPr>
          <w:rStyle w:val="af7"/>
        </w:rPr>
        <w:commentReference w:id="92"/>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93" w:name="_Toc107083450"/>
      <w:r w:rsidRPr="00981163">
        <w:rPr>
          <w:rFonts w:hint="eastAsia"/>
        </w:rPr>
        <w:lastRenderedPageBreak/>
        <w:t>表目錄</w:t>
      </w:r>
      <w:bookmarkEnd w:id="93"/>
    </w:p>
    <w:p w14:paraId="3627A13F" w14:textId="5DAEDEBC"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EB5DF9">
          <w:rPr>
            <w:noProof/>
            <w:webHidden/>
          </w:rPr>
          <w:t>19</w:t>
        </w:r>
        <w:r w:rsidR="00B17C19">
          <w:rPr>
            <w:noProof/>
            <w:webHidden/>
          </w:rPr>
          <w:fldChar w:fldCharType="end"/>
        </w:r>
      </w:hyperlink>
    </w:p>
    <w:p w14:paraId="2961B0F3" w14:textId="5B90BB0E" w:rsidR="00B17C19" w:rsidRDefault="00600941"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EB5DF9">
          <w:rPr>
            <w:noProof/>
            <w:webHidden/>
          </w:rPr>
          <w:t>29</w:t>
        </w:r>
        <w:r w:rsidR="00B17C19">
          <w:rPr>
            <w:noProof/>
            <w:webHidden/>
          </w:rPr>
          <w:fldChar w:fldCharType="end"/>
        </w:r>
      </w:hyperlink>
    </w:p>
    <w:p w14:paraId="23CE238F" w14:textId="02A2D871" w:rsidR="00B17C19" w:rsidRDefault="000E2CF1"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HYPERLINK \l "_Toc106290043" </w:instrText>
      </w:r>
      <w:r>
        <w:fldChar w:fldCharType="separate"/>
      </w:r>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w:t>
      </w:r>
      <w:ins w:id="94" w:author="user" w:date="2022-07-27T19:46:00Z">
        <w:r w:rsidR="00130888">
          <w:rPr>
            <w:rStyle w:val="ad"/>
            <w:rFonts w:hint="eastAsia"/>
            <w:noProof/>
          </w:rPr>
          <w:t>教學</w:t>
        </w:r>
      </w:ins>
      <w:del w:id="95" w:author="user" w:date="2022-07-27T19:46:00Z">
        <w:r w:rsidR="00B17C19" w:rsidRPr="00441764" w:rsidDel="00130888">
          <w:rPr>
            <w:rStyle w:val="ad"/>
            <w:rFonts w:hint="eastAsia"/>
            <w:noProof/>
          </w:rPr>
          <w:delText>課堂</w:delText>
        </w:r>
      </w:del>
      <w:r w:rsidR="00B17C19" w:rsidRPr="00441764">
        <w:rPr>
          <w:rStyle w:val="ad"/>
          <w:rFonts w:hint="eastAsia"/>
          <w:noProof/>
        </w:rPr>
        <w:t>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EB5DF9">
        <w:rPr>
          <w:noProof/>
          <w:webHidden/>
        </w:rPr>
        <w:t>30</w:t>
      </w:r>
      <w:r w:rsidR="00B17C19">
        <w:rPr>
          <w:noProof/>
          <w:webHidden/>
        </w:rPr>
        <w:fldChar w:fldCharType="end"/>
      </w:r>
      <w:r>
        <w:rPr>
          <w:noProof/>
        </w:rPr>
        <w:fldChar w:fldCharType="end"/>
      </w:r>
    </w:p>
    <w:p w14:paraId="3636F127" w14:textId="279D0AF2" w:rsidR="00B17C19" w:rsidRDefault="00600941"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EB5DF9">
          <w:rPr>
            <w:noProof/>
            <w:webHidden/>
          </w:rPr>
          <w:t>32</w:t>
        </w:r>
        <w:r w:rsidR="00B17C19">
          <w:rPr>
            <w:noProof/>
            <w:webHidden/>
          </w:rPr>
          <w:fldChar w:fldCharType="end"/>
        </w:r>
      </w:hyperlink>
    </w:p>
    <w:p w14:paraId="74CE3497" w14:textId="4679E6BC" w:rsidR="00B17C19" w:rsidRDefault="00600941"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EB5DF9">
          <w:rPr>
            <w:noProof/>
            <w:webHidden/>
          </w:rPr>
          <w:t>33</w:t>
        </w:r>
        <w:r w:rsidR="00B17C19">
          <w:rPr>
            <w:noProof/>
            <w:webHidden/>
          </w:rPr>
          <w:fldChar w:fldCharType="end"/>
        </w:r>
      </w:hyperlink>
    </w:p>
    <w:p w14:paraId="25C47360" w14:textId="7DF9590A" w:rsidR="00B17C19" w:rsidRDefault="00600941"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EB5DF9">
          <w:rPr>
            <w:noProof/>
            <w:webHidden/>
          </w:rPr>
          <w:t>37</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6" w:name="_Toc107083451"/>
      <w:r w:rsidRPr="00981163">
        <w:rPr>
          <w:rFonts w:hint="eastAsia"/>
        </w:rPr>
        <w:lastRenderedPageBreak/>
        <w:t>圖目錄</w:t>
      </w:r>
      <w:bookmarkEnd w:id="96"/>
    </w:p>
    <w:bookmarkEnd w:id="0"/>
    <w:p w14:paraId="3E69B2D0" w14:textId="7BF2310E"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sidR="00EB5DF9">
          <w:rPr>
            <w:noProof/>
            <w:webHidden/>
          </w:rPr>
          <w:t>4</w:t>
        </w:r>
        <w:r>
          <w:rPr>
            <w:noProof/>
            <w:webHidden/>
          </w:rPr>
          <w:fldChar w:fldCharType="end"/>
        </w:r>
      </w:hyperlink>
    </w:p>
    <w:p w14:paraId="76C25AAE" w14:textId="5C4ECEAA"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sidR="00EB5DF9">
          <w:rPr>
            <w:noProof/>
            <w:webHidden/>
          </w:rPr>
          <w:t>15</w:t>
        </w:r>
        <w:r>
          <w:rPr>
            <w:noProof/>
            <w:webHidden/>
          </w:rPr>
          <w:fldChar w:fldCharType="end"/>
        </w:r>
      </w:hyperlink>
    </w:p>
    <w:p w14:paraId="3505F3AD" w14:textId="04D8A76B"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sidR="00EB5DF9">
          <w:rPr>
            <w:noProof/>
            <w:webHidden/>
          </w:rPr>
          <w:t>18</w:t>
        </w:r>
        <w:r>
          <w:rPr>
            <w:noProof/>
            <w:webHidden/>
          </w:rPr>
          <w:fldChar w:fldCharType="end"/>
        </w:r>
      </w:hyperlink>
    </w:p>
    <w:p w14:paraId="406209F1" w14:textId="130970CF" w:rsidR="009216BA" w:rsidRDefault="00600941"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EB5DF9">
          <w:rPr>
            <w:noProof/>
            <w:webHidden/>
          </w:rPr>
          <w:t>20</w:t>
        </w:r>
        <w:r w:rsidR="009216BA">
          <w:rPr>
            <w:noProof/>
            <w:webHidden/>
          </w:rPr>
          <w:fldChar w:fldCharType="end"/>
        </w:r>
      </w:hyperlink>
    </w:p>
    <w:p w14:paraId="0C243114" w14:textId="72601BC8" w:rsidR="009216BA" w:rsidRDefault="00600941"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EB5DF9">
          <w:rPr>
            <w:noProof/>
            <w:webHidden/>
          </w:rPr>
          <w:t>22</w:t>
        </w:r>
        <w:r w:rsidR="009216BA">
          <w:rPr>
            <w:noProof/>
            <w:webHidden/>
          </w:rPr>
          <w:fldChar w:fldCharType="end"/>
        </w:r>
      </w:hyperlink>
    </w:p>
    <w:p w14:paraId="637B8D87" w14:textId="416B4FC1" w:rsidR="009216BA" w:rsidRDefault="00600941"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EB5DF9">
          <w:rPr>
            <w:noProof/>
            <w:webHidden/>
          </w:rPr>
          <w:t>23</w:t>
        </w:r>
        <w:r w:rsidR="009216BA">
          <w:rPr>
            <w:noProof/>
            <w:webHidden/>
          </w:rPr>
          <w:fldChar w:fldCharType="end"/>
        </w:r>
      </w:hyperlink>
    </w:p>
    <w:p w14:paraId="15F155E7" w14:textId="34B4345D" w:rsidR="009216BA" w:rsidRDefault="00600941"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EB5DF9">
          <w:rPr>
            <w:noProof/>
            <w:webHidden/>
          </w:rPr>
          <w:t>24</w:t>
        </w:r>
        <w:r w:rsidR="009216BA">
          <w:rPr>
            <w:noProof/>
            <w:webHidden/>
          </w:rPr>
          <w:fldChar w:fldCharType="end"/>
        </w:r>
      </w:hyperlink>
    </w:p>
    <w:p w14:paraId="66793AEF" w14:textId="25DBA1B2" w:rsidR="009216BA" w:rsidRDefault="00600941"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EB5DF9">
          <w:rPr>
            <w:noProof/>
            <w:webHidden/>
          </w:rPr>
          <w:t>25</w:t>
        </w:r>
        <w:r w:rsidR="009216BA">
          <w:rPr>
            <w:noProof/>
            <w:webHidden/>
          </w:rPr>
          <w:fldChar w:fldCharType="end"/>
        </w:r>
      </w:hyperlink>
    </w:p>
    <w:p w14:paraId="53D6CF9F" w14:textId="514A32FA" w:rsidR="009216BA" w:rsidRDefault="00600941"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EB5DF9">
          <w:rPr>
            <w:noProof/>
            <w:webHidden/>
          </w:rPr>
          <w:t>26</w:t>
        </w:r>
        <w:r w:rsidR="009216BA">
          <w:rPr>
            <w:noProof/>
            <w:webHidden/>
          </w:rPr>
          <w:fldChar w:fldCharType="end"/>
        </w:r>
      </w:hyperlink>
    </w:p>
    <w:p w14:paraId="72E7D6B5" w14:textId="5E38E2E4" w:rsidR="009216BA" w:rsidRDefault="00600941"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EB5DF9">
          <w:rPr>
            <w:noProof/>
            <w:webHidden/>
          </w:rPr>
          <w:t>26</w:t>
        </w:r>
        <w:r w:rsidR="009216BA">
          <w:rPr>
            <w:noProof/>
            <w:webHidden/>
          </w:rPr>
          <w:fldChar w:fldCharType="end"/>
        </w:r>
      </w:hyperlink>
    </w:p>
    <w:p w14:paraId="4324D6B0" w14:textId="0EA98889" w:rsidR="009216BA" w:rsidRDefault="00600941"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EB5DF9">
          <w:rPr>
            <w:noProof/>
            <w:webHidden/>
          </w:rPr>
          <w:t>27</w:t>
        </w:r>
        <w:r w:rsidR="009216BA">
          <w:rPr>
            <w:noProof/>
            <w:webHidden/>
          </w:rPr>
          <w:fldChar w:fldCharType="end"/>
        </w:r>
      </w:hyperlink>
    </w:p>
    <w:p w14:paraId="774CFE5E" w14:textId="0B3A64DF" w:rsidR="009216BA" w:rsidRDefault="00600941"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EB5DF9">
          <w:rPr>
            <w:noProof/>
            <w:webHidden/>
          </w:rPr>
          <w:t>28</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97" w:name="_Toc107083452"/>
      <w:r w:rsidRPr="00FD3789">
        <w:rPr>
          <w:rFonts w:hint="eastAsia"/>
        </w:rPr>
        <w:lastRenderedPageBreak/>
        <w:t>緒論</w:t>
      </w:r>
      <w:bookmarkEnd w:id="97"/>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98" w:name="_Toc107083453"/>
      <w:r>
        <w:rPr>
          <w:rFonts w:hint="eastAsia"/>
        </w:rPr>
        <w:t>研究背景與動機</w:t>
      </w:r>
      <w:bookmarkEnd w:id="98"/>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xml:space="preserve">, Rivas, &amp; </w:t>
      </w:r>
      <w:proofErr w:type="spellStart"/>
      <w:r w:rsidRPr="00E92864">
        <w:rPr>
          <w:rFonts w:cs="Times New Roman" w:hint="eastAsia"/>
          <w:kern w:val="0"/>
          <w:szCs w:val="20"/>
        </w:rPr>
        <w:t>Valverde</w:t>
      </w:r>
      <w:proofErr w:type="spellEnd"/>
      <w:r w:rsidRPr="00E92864">
        <w:rPr>
          <w:rFonts w:cs="Times New Roman" w:hint="eastAsia"/>
          <w:kern w:val="0"/>
          <w:szCs w:val="20"/>
        </w:rPr>
        <w:t>,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49D8E61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w:t>
      </w:r>
      <w:proofErr w:type="spellStart"/>
      <w:r w:rsidRPr="00E92864">
        <w:rPr>
          <w:rFonts w:cs="Times New Roman"/>
          <w:kern w:val="0"/>
          <w:szCs w:val="20"/>
        </w:rPr>
        <w:t>Fernandes</w:t>
      </w:r>
      <w:proofErr w:type="spellEnd"/>
      <w:r w:rsidRPr="00E92864">
        <w:rPr>
          <w:rFonts w:cs="Times New Roman"/>
          <w:kern w:val="0"/>
          <w:szCs w:val="20"/>
        </w:rPr>
        <w:t xml:space="preserve">,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w:t>
      </w:r>
      <w:r w:rsidR="00B2286B">
        <w:rPr>
          <w:rFonts w:cs="Times New Roman" w:hint="eastAsia"/>
          <w:kern w:val="0"/>
          <w:szCs w:val="20"/>
        </w:rPr>
        <w:t>些情況</w:t>
      </w:r>
      <w:r w:rsidRPr="00E92864">
        <w:rPr>
          <w:rFonts w:cs="Times New Roman" w:hint="eastAsia"/>
          <w:kern w:val="0"/>
          <w:szCs w:val="20"/>
        </w:rPr>
        <w:t>可能會讓國高中、國小階段的教師缺乏理解應該使用何種方式教導學生。而人工智慧為電腦科學重要領域，也與程式設計、演算法的學習息息相關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1887A698"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w:t>
      </w:r>
      <w:proofErr w:type="spellStart"/>
      <w:r w:rsidRPr="00E92864">
        <w:rPr>
          <w:rFonts w:cs="Times New Roman" w:hint="eastAsia"/>
          <w:kern w:val="0"/>
          <w:szCs w:val="20"/>
        </w:rPr>
        <w:t>Esteves</w:t>
      </w:r>
      <w:proofErr w:type="spellEnd"/>
      <w:r w:rsidRPr="00E92864">
        <w:rPr>
          <w:rFonts w:cs="Times New Roman" w:hint="eastAsia"/>
          <w:kern w:val="0"/>
          <w:szCs w:val="20"/>
        </w:rPr>
        <w:t xml:space="preserve">,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870BB9">
        <w:rPr>
          <w:rFonts w:cs="Times New Roman" w:hint="eastAsia"/>
          <w:kern w:val="0"/>
          <w:szCs w:val="20"/>
        </w:rPr>
        <w:t>。</w:t>
      </w:r>
      <w:r w:rsidR="0097275C" w:rsidRPr="00870BB9">
        <w:rPr>
          <w:rFonts w:cs="Times New Roman" w:hint="eastAsia"/>
        </w:rPr>
        <w:t>要協助學生跨越「抽象」與「現實」之間的差距，若使用動畫與視覺化的方式呈現演算法、程式相關邏輯，並融入生活中的實際例子，則能夠作為抽象概念與真實情況之間的橋樑，來協助學生學習抽象的資料表示，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proofErr w:type="spellStart"/>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w:t>
      </w:r>
      <w:proofErr w:type="spellEnd"/>
      <w:r w:rsidR="0097275C" w:rsidRPr="00870BB9">
        <w:rPr>
          <w:rFonts w:cs="Times New Roman" w:hint="eastAsia"/>
        </w:rPr>
        <w:t xml:space="preserve"> &amp; </w:t>
      </w:r>
      <w:proofErr w:type="spellStart"/>
      <w:r w:rsidR="0097275C" w:rsidRPr="00870BB9">
        <w:rPr>
          <w:rFonts w:cs="Times New Roman" w:hint="eastAsia"/>
        </w:rPr>
        <w:t>Stoffov</w:t>
      </w:r>
      <w:r w:rsidR="0097275C" w:rsidRPr="00870BB9">
        <w:rPr>
          <w:rFonts w:ascii="Cambria" w:hAnsi="Cambria" w:cs="Cambria"/>
        </w:rPr>
        <w:t>á</w:t>
      </w:r>
      <w:proofErr w:type="spellEnd"/>
      <w:r w:rsidR="0097275C" w:rsidRPr="00870BB9">
        <w:rPr>
          <w:rFonts w:cs="Times New Roman" w:hint="eastAsia"/>
        </w:rPr>
        <w:t>, 2017</w:t>
      </w:r>
      <w:r w:rsidR="0097275C" w:rsidRPr="00870BB9">
        <w:rPr>
          <w:rFonts w:cs="Times New Roman"/>
        </w:rPr>
        <w:t>)</w:t>
      </w:r>
      <w:r w:rsidR="0097275C" w:rsidRPr="00870BB9">
        <w:rPr>
          <w:rFonts w:cs="Times New Roman" w:hint="eastAsia"/>
        </w:rPr>
        <w:t>，透過上述的教學案例，發現動畫與互動式的教材能夠幫助學生學習程式設計與演算法</w:t>
      </w:r>
      <w:r w:rsidR="0097275C" w:rsidRPr="00870BB9">
        <w:rPr>
          <w:rFonts w:cs="Times New Roman" w:hint="eastAsia"/>
          <w:kern w:val="0"/>
          <w:szCs w:val="20"/>
        </w:rPr>
        <w:t>，</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288D7ECC"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w:t>
      </w:r>
      <w:r w:rsidR="00A04782">
        <w:rPr>
          <w:rFonts w:cs="Times New Roman"/>
          <w:kern w:val="0"/>
          <w:szCs w:val="20"/>
        </w:rPr>
        <w:t xml:space="preserve"> </w:t>
      </w:r>
      <w:r w:rsidRPr="00E92864">
        <w:rPr>
          <w:rFonts w:cs="Times New Roman" w:hint="eastAsia"/>
          <w:kern w:val="0"/>
          <w:szCs w:val="20"/>
        </w:rPr>
        <w:t>(2001)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lastRenderedPageBreak/>
        <w:t xml:space="preserve">Van </w:t>
      </w:r>
      <w:proofErr w:type="spellStart"/>
      <w:r w:rsidRPr="00E92864">
        <w:rPr>
          <w:rFonts w:cs="Times New Roman" w:hint="eastAsia"/>
          <w:kern w:val="0"/>
          <w:szCs w:val="20"/>
        </w:rPr>
        <w:t>Joolingen</w:t>
      </w:r>
      <w:proofErr w:type="spellEnd"/>
      <w:r w:rsidR="00A04782">
        <w:rPr>
          <w:rFonts w:cs="Times New Roman"/>
          <w:kern w:val="0"/>
          <w:szCs w:val="20"/>
        </w:rPr>
        <w:t xml:space="preserve"> </w:t>
      </w:r>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w:t>
      </w:r>
      <w:r w:rsidR="00DD36CC">
        <w:rPr>
          <w:rFonts w:cs="Times New Roman" w:hint="eastAsia"/>
          <w:kern w:val="0"/>
          <w:szCs w:val="20"/>
        </w:rPr>
        <w:t>，若有融入調整參數或動態呈現演算法的運作過程</w:t>
      </w:r>
      <w:r w:rsidRPr="00E92864">
        <w:rPr>
          <w:rFonts w:cs="Times New Roman" w:hint="eastAsia"/>
          <w:kern w:val="0"/>
          <w:szCs w:val="20"/>
        </w:rPr>
        <w:t>，</w:t>
      </w:r>
      <w:r w:rsidR="00DD36CC">
        <w:rPr>
          <w:rFonts w:cs="Times New Roman" w:hint="eastAsia"/>
          <w:kern w:val="0"/>
          <w:szCs w:val="20"/>
        </w:rPr>
        <w:t>則能夠歸類於</w:t>
      </w:r>
      <w:r w:rsidRPr="00E92864">
        <w:rPr>
          <w:rFonts w:cs="Times New Roman" w:hint="eastAsia"/>
          <w:kern w:val="0"/>
          <w:szCs w:val="20"/>
        </w:rPr>
        <w:t>模擬式教學的一種，即便這些研究並不一定使用模擬式教學的詞彙描述研究中使用的教學方式</w:t>
      </w:r>
      <w:r w:rsidRPr="00E92864">
        <w:rPr>
          <w:rFonts w:cs="Times New Roman" w:hint="eastAsia"/>
          <w:kern w:val="0"/>
          <w:szCs w:val="20"/>
        </w:rPr>
        <w:t>(Abu-</w:t>
      </w:r>
      <w:proofErr w:type="spellStart"/>
      <w:r w:rsidRPr="00E92864">
        <w:rPr>
          <w:rFonts w:cs="Times New Roman" w:hint="eastAsia"/>
          <w:kern w:val="0"/>
          <w:szCs w:val="20"/>
        </w:rPr>
        <w:t>Naser</w:t>
      </w:r>
      <w:proofErr w:type="spellEnd"/>
      <w:r w:rsidRPr="00E92864">
        <w:rPr>
          <w:rFonts w:cs="Times New Roman" w:hint="eastAsia"/>
          <w:kern w:val="0"/>
          <w:szCs w:val="20"/>
        </w:rPr>
        <w:t xml:space="preserve">,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w:t>
      </w:r>
      <w:proofErr w:type="spellStart"/>
      <w:r w:rsidRPr="00E92864">
        <w:rPr>
          <w:rFonts w:cs="Times New Roman"/>
          <w:kern w:val="0"/>
          <w:szCs w:val="20"/>
        </w:rPr>
        <w:t>Korhonen</w:t>
      </w:r>
      <w:proofErr w:type="spellEnd"/>
      <w:r w:rsidRPr="00E92864">
        <w:rPr>
          <w:rFonts w:cs="Times New Roman"/>
          <w:kern w:val="0"/>
          <w:szCs w:val="20"/>
        </w:rPr>
        <w:t xml:space="preserve">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。然而，不論是模擬式教學或演算法視覺化的相關研究中，都有研究得出一個共同結論說明這類型的教學方法是因為提升學生的操作和互動機會</w:t>
      </w:r>
      <w:r w:rsidR="00101BAD">
        <w:rPr>
          <w:rFonts w:cs="Times New Roman" w:hint="eastAsia"/>
          <w:kern w:val="0"/>
          <w:szCs w:val="20"/>
        </w:rPr>
        <w:t>，</w:t>
      </w:r>
      <w:r w:rsidR="00101BAD">
        <w:rPr>
          <w:rFonts w:hint="eastAsia"/>
        </w:rPr>
        <w:t>讓學生調整模擬畫面中的參數，而模擬畫面也會因為不同參數呈現不同的科學實驗結果，或演算法執行的結果，透過此教學流程</w:t>
      </w:r>
      <w:r w:rsidRPr="00E92864">
        <w:rPr>
          <w:rFonts w:cs="Times New Roman" w:hint="eastAsia"/>
          <w:kern w:val="0"/>
          <w:szCs w:val="20"/>
        </w:rPr>
        <w:t>而增進</w:t>
      </w:r>
      <w:r w:rsidR="00101BAD">
        <w:rPr>
          <w:rFonts w:cs="Times New Roman" w:hint="eastAsia"/>
          <w:kern w:val="0"/>
          <w:szCs w:val="20"/>
        </w:rPr>
        <w:t>學生的</w:t>
      </w:r>
      <w:r w:rsidRPr="00E92864">
        <w:rPr>
          <w:rFonts w:cs="Times New Roman" w:hint="eastAsia"/>
          <w:kern w:val="0"/>
          <w:szCs w:val="20"/>
        </w:rPr>
        <w:t>學習</w:t>
      </w:r>
      <w:r w:rsidR="00101BAD">
        <w:rPr>
          <w:rFonts w:cs="Times New Roman" w:hint="eastAsia"/>
          <w:kern w:val="0"/>
          <w:szCs w:val="20"/>
        </w:rPr>
        <w:t>成效</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w:t>
      </w:r>
      <w:proofErr w:type="spellStart"/>
      <w:r w:rsidRPr="00E92864">
        <w:rPr>
          <w:rFonts w:cs="Times New Roman" w:hint="eastAsia"/>
          <w:kern w:val="0"/>
          <w:szCs w:val="20"/>
        </w:rPr>
        <w:t>Korhonen</w:t>
      </w:r>
      <w:proofErr w:type="spellEnd"/>
      <w:r w:rsidRPr="00E92864">
        <w:rPr>
          <w:rFonts w:cs="Times New Roman" w:hint="eastAsia"/>
          <w:kern w:val="0"/>
          <w:szCs w:val="20"/>
        </w:rPr>
        <w:t xml:space="preserve">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w:t>
      </w:r>
      <w:proofErr w:type="spellStart"/>
      <w:r w:rsidRPr="00E92864">
        <w:rPr>
          <w:rFonts w:cs="Times New Roman" w:hint="eastAsia"/>
          <w:kern w:val="0"/>
          <w:szCs w:val="20"/>
        </w:rPr>
        <w:t>Saraiya</w:t>
      </w:r>
      <w:proofErr w:type="spellEnd"/>
      <w:r w:rsidRPr="00E92864">
        <w:rPr>
          <w:rFonts w:cs="Times New Roman" w:hint="eastAsia"/>
          <w:kern w:val="0"/>
          <w:szCs w:val="20"/>
        </w:rPr>
        <w:t xml:space="preserve">,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w:t>
      </w:r>
      <w:proofErr w:type="spellStart"/>
      <w:r w:rsidRPr="00E92864">
        <w:rPr>
          <w:rFonts w:cs="Times New Roman" w:hint="eastAsia"/>
          <w:kern w:val="0"/>
          <w:szCs w:val="20"/>
        </w:rPr>
        <w:t>Tversky</w:t>
      </w:r>
      <w:proofErr w:type="spellEnd"/>
      <w:r w:rsidRPr="00E92864">
        <w:rPr>
          <w:rFonts w:cs="Times New Roman" w:hint="eastAsia"/>
          <w:kern w:val="0"/>
          <w:szCs w:val="20"/>
        </w:rPr>
        <w:t xml:space="preserve">,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w:t>
      </w:r>
      <w:r w:rsidR="00A04782">
        <w:rPr>
          <w:rFonts w:cs="Times New Roman"/>
          <w:kern w:val="0"/>
          <w:szCs w:val="20"/>
        </w:rPr>
        <w:t xml:space="preserve"> </w:t>
      </w:r>
      <w:r w:rsidRPr="00E92864">
        <w:rPr>
          <w:rFonts w:cs="Times New Roman" w:hint="eastAsia"/>
          <w:kern w:val="0"/>
          <w:szCs w:val="20"/>
        </w:rPr>
        <w:t>(2011)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，而本研究認為模擬式教學，透過模擬工具，讓學生能夠真實地操作一個概念，進而更深層地建構知識，在討論</w:t>
      </w:r>
      <w:r w:rsidR="00FA0F1C">
        <w:rPr>
          <w:rFonts w:cs="Times New Roman" w:hint="eastAsia"/>
          <w:kern w:val="0"/>
          <w:szCs w:val="20"/>
        </w:rPr>
        <w:t>課程內容</w:t>
      </w:r>
      <w:r w:rsidRPr="00E92864">
        <w:rPr>
          <w:rFonts w:cs="Times New Roman" w:hint="eastAsia"/>
          <w:kern w:val="0"/>
          <w:szCs w:val="20"/>
        </w:rPr>
        <w:t>時，也更容易溝通與表達在</w:t>
      </w:r>
      <w:r w:rsidR="00FA0F1C">
        <w:rPr>
          <w:rFonts w:cs="Times New Roman" w:hint="eastAsia"/>
          <w:kern w:val="0"/>
          <w:szCs w:val="20"/>
        </w:rPr>
        <w:t>課程中</w:t>
      </w:r>
      <w:r w:rsidRPr="00E92864">
        <w:rPr>
          <w:rFonts w:cs="Times New Roman" w:hint="eastAsia"/>
          <w:kern w:val="0"/>
          <w:szCs w:val="20"/>
        </w:rPr>
        <w:t>所學習到的知識。</w:t>
      </w:r>
    </w:p>
    <w:p w14:paraId="0A71011E" w14:textId="1029B935"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w:t>
      </w:r>
      <w:r w:rsidR="00222389">
        <w:rPr>
          <w:rFonts w:cs="Times New Roman" w:hint="eastAsia"/>
          <w:kern w:val="0"/>
          <w:szCs w:val="20"/>
        </w:rPr>
        <w:t>真實</w:t>
      </w:r>
      <w:r w:rsidRPr="00E92864">
        <w:rPr>
          <w:rFonts w:cs="Times New Roman" w:hint="eastAsia"/>
          <w:kern w:val="0"/>
          <w:szCs w:val="20"/>
        </w:rPr>
        <w:t>生活</w:t>
      </w:r>
      <w:r w:rsidR="00222389">
        <w:rPr>
          <w:rFonts w:cs="Times New Roman" w:hint="eastAsia"/>
          <w:kern w:val="0"/>
          <w:szCs w:val="20"/>
        </w:rPr>
        <w:t>情境</w:t>
      </w:r>
      <w:r w:rsidRPr="00E92864">
        <w:rPr>
          <w:rFonts w:cs="Times New Roman" w:hint="eastAsia"/>
          <w:kern w:val="0"/>
          <w:szCs w:val="20"/>
        </w:rPr>
        <w:t>，並透過動畫呈現，更能幫助學生理解演算法的概念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1EE723B2" w:rsidR="007E2021" w:rsidRDefault="00E92864" w:rsidP="007E2021">
      <w:pPr>
        <w:ind w:firstLineChars="0" w:firstLine="0"/>
      </w:pPr>
      <w:r w:rsidRPr="00E92864">
        <w:rPr>
          <w:rFonts w:cs="Times New Roman" w:hint="eastAsia"/>
          <w:kern w:val="0"/>
          <w:szCs w:val="20"/>
        </w:rPr>
        <w:lastRenderedPageBreak/>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w:t>
      </w:r>
      <w:r w:rsidR="00756B94">
        <w:rPr>
          <w:rFonts w:cs="Times New Roman" w:hint="eastAsia"/>
          <w:kern w:val="0"/>
          <w:szCs w:val="20"/>
        </w:rPr>
        <w:t>步驟</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24C9163A" w:rsidR="002C0C62" w:rsidRDefault="00080C22" w:rsidP="002C0C62">
      <w:pPr>
        <w:keepNext/>
        <w:ind w:firstLineChars="0" w:firstLine="0"/>
        <w:jc w:val="center"/>
      </w:pPr>
      <w:r>
        <w:rPr>
          <w:noProof/>
        </w:rPr>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2686F1BF" w14:textId="3B6C2B5C" w:rsidR="00B90923" w:rsidRPr="002C0C62" w:rsidRDefault="002C0C62" w:rsidP="002C0C62">
      <w:pPr>
        <w:pStyle w:val="af"/>
        <w:ind w:firstLine="400"/>
        <w:jc w:val="center"/>
        <w:rPr>
          <w:szCs w:val="24"/>
        </w:rPr>
      </w:pPr>
      <w:bookmarkStart w:id="99" w:name="_Toc106290047"/>
      <w:bookmarkStart w:id="100"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EB5DF9">
        <w:rPr>
          <w:noProof/>
        </w:rPr>
        <w:t>1</w:t>
      </w:r>
      <w:r>
        <w:fldChar w:fldCharType="end"/>
      </w:r>
      <w:r w:rsidRPr="0057473E">
        <w:rPr>
          <w:rFonts w:hint="eastAsia"/>
        </w:rPr>
        <w:t>本研究模擬式教學策略</w:t>
      </w:r>
      <w:bookmarkEnd w:id="99"/>
      <w:bookmarkEnd w:id="100"/>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01" w:name="_Toc107083454"/>
      <w:r>
        <w:rPr>
          <w:rFonts w:hint="eastAsia"/>
        </w:rPr>
        <w:lastRenderedPageBreak/>
        <w:t>研究目的</w:t>
      </w:r>
      <w:bookmarkEnd w:id="101"/>
    </w:p>
    <w:p w14:paraId="0D2D45E9" w14:textId="1016B57B"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w:t>
      </w:r>
      <w:r w:rsidR="00756B94">
        <w:rPr>
          <w:rFonts w:hint="eastAsia"/>
        </w:rPr>
        <w:t>影響之</w:t>
      </w:r>
      <w:r>
        <w:rPr>
          <w:rFonts w:hint="eastAsia"/>
        </w:rPr>
        <w:t>差異</w:t>
      </w:r>
      <w:r w:rsidR="0050432A">
        <w:rPr>
          <w:rFonts w:hint="eastAsia"/>
        </w:rPr>
        <w:t>，以及學生對於模擬式教學策略的感受。</w:t>
      </w:r>
    </w:p>
    <w:p w14:paraId="5BD181B0" w14:textId="1CDFBCD6" w:rsidR="0008777E" w:rsidRPr="00265B7F" w:rsidRDefault="00013FE4" w:rsidP="00013FE4">
      <w:pPr>
        <w:ind w:firstLine="480"/>
      </w:pPr>
      <w:r>
        <w:rPr>
          <w:rFonts w:hint="eastAsia"/>
        </w:rPr>
        <w:t>研究之待答問題如下：</w:t>
      </w:r>
    </w:p>
    <w:p w14:paraId="0F693101" w14:textId="242A9DA2"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4867C436" w:rsidR="002F6F7B" w:rsidRDefault="002F6F7B" w:rsidP="002F6F7B">
      <w:pPr>
        <w:ind w:firstLine="480"/>
      </w:pPr>
      <w:r>
        <w:rPr>
          <w:rFonts w:hint="eastAsia"/>
        </w:rPr>
        <w:t xml:space="preserve">1. </w:t>
      </w:r>
      <w:r>
        <w:rPr>
          <w:rFonts w:hint="eastAsia"/>
        </w:rPr>
        <w:t>對</w:t>
      </w:r>
      <w:ins w:id="102" w:author="user" w:date="2022-07-27T19:39:00Z">
        <w:r w:rsidR="00E565F1">
          <w:rPr>
            <w:rFonts w:hint="eastAsia"/>
          </w:rPr>
          <w:t>學習</w:t>
        </w:r>
      </w:ins>
      <w:r>
        <w:rPr>
          <w:rFonts w:hint="eastAsia"/>
        </w:rPr>
        <w:t>人工智慧概念之影響。</w:t>
      </w:r>
    </w:p>
    <w:p w14:paraId="20581DE6" w14:textId="4CF10348" w:rsidR="002F6F7B" w:rsidRDefault="002F6F7B" w:rsidP="002F6F7B">
      <w:pPr>
        <w:ind w:firstLine="480"/>
      </w:pPr>
      <w:r>
        <w:rPr>
          <w:rFonts w:hint="eastAsia"/>
        </w:rPr>
        <w:t xml:space="preserve">2. </w:t>
      </w:r>
      <w:r>
        <w:rPr>
          <w:rFonts w:hint="eastAsia"/>
        </w:rPr>
        <w:t>對</w:t>
      </w:r>
      <w:ins w:id="103" w:author="user" w:date="2022-07-27T19:39:00Z">
        <w:r w:rsidR="00E565F1">
          <w:rPr>
            <w:rFonts w:hint="eastAsia"/>
          </w:rPr>
          <w:t>學習</w:t>
        </w:r>
      </w:ins>
      <w:r>
        <w:rPr>
          <w:rFonts w:hint="eastAsia"/>
        </w:rPr>
        <w:t>人工智慧演算法實作之影響。</w:t>
      </w:r>
    </w:p>
    <w:p w14:paraId="4C71A87D" w14:textId="2A29B150"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w:t>
      </w:r>
      <w:r w:rsidR="004A76D6" w:rsidRPr="004A76D6">
        <w:rPr>
          <w:rFonts w:hint="eastAsia"/>
          <w:b/>
        </w:rPr>
        <w:t>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2FE8636F" w14:textId="43D2FC10" w:rsidR="000553EC" w:rsidRDefault="00F626CC" w:rsidP="000553EC">
      <w:pPr>
        <w:ind w:firstLineChars="0" w:firstLine="0"/>
        <w:rPr>
          <w:b/>
          <w:bCs/>
        </w:rPr>
      </w:pPr>
      <w:r w:rsidRPr="00F626CC">
        <w:rPr>
          <w:rFonts w:hint="eastAsia"/>
          <w:b/>
          <w:bCs/>
        </w:rPr>
        <w:t>三、</w:t>
      </w:r>
      <w:r>
        <w:rPr>
          <w:rFonts w:hint="eastAsia"/>
          <w:b/>
          <w:bCs/>
        </w:rPr>
        <w:t>學生對</w:t>
      </w:r>
      <w:r w:rsidR="000553EC">
        <w:rPr>
          <w:rFonts w:hint="eastAsia"/>
          <w:b/>
          <w:bCs/>
        </w:rPr>
        <w:t>所提出的</w:t>
      </w:r>
      <w:ins w:id="104" w:author="user" w:date="2022-07-27T19:36:00Z">
        <w:r w:rsidR="00E565F1">
          <w:rPr>
            <w:rFonts w:hint="eastAsia"/>
            <w:b/>
            <w:bCs/>
          </w:rPr>
          <w:t>視覺化</w:t>
        </w:r>
      </w:ins>
      <w:r w:rsidRPr="00F626CC">
        <w:rPr>
          <w:rFonts w:hint="eastAsia"/>
          <w:b/>
          <w:bCs/>
        </w:rPr>
        <w:t>模擬</w:t>
      </w:r>
      <w:ins w:id="105" w:author="user" w:date="2022-07-27T19:36:00Z">
        <w:r w:rsidR="00E565F1">
          <w:rPr>
            <w:rFonts w:hint="eastAsia"/>
            <w:b/>
            <w:bCs/>
          </w:rPr>
          <w:t>輔助</w:t>
        </w:r>
      </w:ins>
      <w:del w:id="106" w:author="user" w:date="2022-07-27T19:36:00Z">
        <w:r w:rsidRPr="00F626CC" w:rsidDel="00E565F1">
          <w:rPr>
            <w:rFonts w:hint="eastAsia"/>
            <w:b/>
            <w:bCs/>
          </w:rPr>
          <w:delText>式</w:delText>
        </w:r>
      </w:del>
      <w:r w:rsidRPr="00F626CC">
        <w:rPr>
          <w:rFonts w:hint="eastAsia"/>
          <w:b/>
          <w:bCs/>
        </w:rPr>
        <w:t>教學</w:t>
      </w:r>
      <w:ins w:id="107" w:author="user" w:date="2022-07-27T19:37:00Z">
        <w:r w:rsidR="00E565F1">
          <w:rPr>
            <w:rFonts w:hint="eastAsia"/>
            <w:b/>
            <w:bCs/>
          </w:rPr>
          <w:t>之</w:t>
        </w:r>
      </w:ins>
      <w:r w:rsidRPr="00F626CC">
        <w:rPr>
          <w:rFonts w:hint="eastAsia"/>
          <w:b/>
          <w:bCs/>
        </w:rPr>
        <w:t>感受</w:t>
      </w:r>
      <w:r w:rsidR="000553EC">
        <w:rPr>
          <w:rFonts w:hint="eastAsia"/>
          <w:b/>
          <w:bCs/>
        </w:rPr>
        <w:t>為</w:t>
      </w:r>
      <w:r>
        <w:rPr>
          <w:rFonts w:hint="eastAsia"/>
          <w:b/>
          <w:bCs/>
        </w:rPr>
        <w:t>何？</w:t>
      </w:r>
    </w:p>
    <w:p w14:paraId="4F0C6156" w14:textId="28FF0F83" w:rsidR="000553EC" w:rsidRDefault="000553EC" w:rsidP="000553EC">
      <w:pPr>
        <w:ind w:firstLine="480"/>
      </w:pPr>
    </w:p>
    <w:p w14:paraId="5C02E450" w14:textId="77777777" w:rsidR="000553EC" w:rsidRPr="000553EC" w:rsidRDefault="000553EC" w:rsidP="000553EC">
      <w:pPr>
        <w:ind w:firstLine="480"/>
      </w:pP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08" w:name="_Toc107083455"/>
      <w:r>
        <w:rPr>
          <w:rFonts w:hint="eastAsia"/>
        </w:rPr>
        <w:lastRenderedPageBreak/>
        <w:t>名詞釋義</w:t>
      </w:r>
      <w:bookmarkEnd w:id="108"/>
    </w:p>
    <w:p w14:paraId="527490D7" w14:textId="2A200574" w:rsidR="00DE4DDB" w:rsidRPr="0050432A" w:rsidRDefault="0050432A" w:rsidP="0050432A">
      <w:pPr>
        <w:ind w:firstLine="480"/>
      </w:pPr>
      <w:r>
        <w:rPr>
          <w:rFonts w:hint="eastAsia"/>
        </w:rPr>
        <w:t>本研究透過發展之人工智慧的視覺化模擬輔助學習平台，以類神經網路作為教學主題，實施視覺化模擬輔助教學，並評估其對人工智慧學習成就</w:t>
      </w:r>
      <w:r w:rsidR="00A04782">
        <w:rPr>
          <w:rFonts w:hint="eastAsia"/>
        </w:rPr>
        <w:t>與</w:t>
      </w:r>
      <w:r>
        <w:rPr>
          <w:rFonts w:hint="eastAsia"/>
        </w:rPr>
        <w:t>學習態度</w:t>
      </w:r>
      <w:r w:rsidR="00A04782">
        <w:rPr>
          <w:rFonts w:hint="eastAsia"/>
        </w:rPr>
        <w:t>的影響</w:t>
      </w:r>
      <w:r>
        <w:rPr>
          <w:rFonts w:hint="eastAsia"/>
        </w:rPr>
        <w:t>，以及</w:t>
      </w:r>
      <w:r w:rsidR="00A04782">
        <w:rPr>
          <w:rFonts w:hint="eastAsia"/>
        </w:rPr>
        <w:t>學生對所提出之</w:t>
      </w:r>
      <w:r>
        <w:rPr>
          <w:rFonts w:hint="eastAsia"/>
        </w:rPr>
        <w:t>模擬式教學</w:t>
      </w:r>
      <w:r w:rsidR="00A04782">
        <w:rPr>
          <w:rFonts w:hint="eastAsia"/>
        </w:rPr>
        <w:t>的</w:t>
      </w:r>
      <w:r>
        <w:rPr>
          <w:rFonts w:hint="eastAsia"/>
        </w:rPr>
        <w:t>感受。本節針對研究內所提及之名詞予以釋義與討論。</w:t>
      </w:r>
    </w:p>
    <w:p w14:paraId="7D8884F5" w14:textId="59A8F970" w:rsidR="0050432A" w:rsidRDefault="0050432A" w:rsidP="00C13D96">
      <w:pPr>
        <w:ind w:firstLine="480"/>
      </w:pPr>
    </w:p>
    <w:p w14:paraId="42762EFB" w14:textId="13A5699A" w:rsidR="001A0A4D" w:rsidRPr="002E4300" w:rsidRDefault="001A0A4D" w:rsidP="001A0A4D">
      <w:pPr>
        <w:ind w:firstLineChars="0" w:firstLine="0"/>
        <w:rPr>
          <w:b/>
          <w:bCs/>
          <w:highlight w:val="yellow"/>
        </w:rPr>
      </w:pPr>
      <w:commentRangeStart w:id="109"/>
      <w:r w:rsidRPr="002E4300">
        <w:rPr>
          <w:rFonts w:hint="eastAsia"/>
          <w:b/>
          <w:bCs/>
          <w:highlight w:val="yellow"/>
        </w:rPr>
        <w:t>一、課堂活動</w:t>
      </w:r>
    </w:p>
    <w:p w14:paraId="6BB52A4C" w14:textId="335A4631" w:rsidR="001A0A4D" w:rsidRDefault="001A0A4D" w:rsidP="001A0A4D">
      <w:pPr>
        <w:ind w:firstLine="480"/>
      </w:pPr>
      <w:r w:rsidRPr="002E4300">
        <w:rPr>
          <w:rFonts w:hint="eastAsia"/>
          <w:highlight w:val="yellow"/>
        </w:rPr>
        <w:t>本研究之課程為每周兩堂課，每堂課為</w:t>
      </w:r>
      <w:r w:rsidRPr="002E4300">
        <w:rPr>
          <w:rFonts w:hint="eastAsia"/>
          <w:highlight w:val="yellow"/>
        </w:rPr>
        <w:t xml:space="preserve"> 50 </w:t>
      </w:r>
      <w:r w:rsidRPr="002E4300">
        <w:rPr>
          <w:rFonts w:hint="eastAsia"/>
          <w:highlight w:val="yellow"/>
        </w:rPr>
        <w:t>分鐘，實驗過程共計四周，</w:t>
      </w:r>
      <w:r w:rsidRPr="002E4300">
        <w:rPr>
          <w:highlight w:val="yellow"/>
        </w:rPr>
        <w:t>8</w:t>
      </w:r>
      <w:r w:rsidRPr="002E4300">
        <w:rPr>
          <w:rFonts w:hint="eastAsia"/>
          <w:highlight w:val="yellow"/>
        </w:rPr>
        <w:t xml:space="preserve"> </w:t>
      </w:r>
      <w:r w:rsidRPr="002E4300">
        <w:rPr>
          <w:rFonts w:hint="eastAsia"/>
          <w:highlight w:val="yellow"/>
        </w:rPr>
        <w:t>堂課。在本研究說明課程設計或課程相關內容時，課堂活動是指在每堂課中，師生會進行的教學活動。本研究設計之課堂活動主要有「老師講解」、「模擬平台之操作」、「程式實作」、「隨堂測驗」，對各項課堂活動的說明將於第三章第四節詳細介紹。</w:t>
      </w:r>
      <w:commentRangeEnd w:id="109"/>
      <w:r w:rsidR="00802EEB">
        <w:rPr>
          <w:rStyle w:val="af7"/>
        </w:rPr>
        <w:commentReference w:id="109"/>
      </w:r>
    </w:p>
    <w:p w14:paraId="5F7FB2BD" w14:textId="77777777" w:rsidR="001A0A4D" w:rsidRDefault="001A0A4D" w:rsidP="001A0A4D">
      <w:pPr>
        <w:ind w:firstLine="480"/>
      </w:pPr>
    </w:p>
    <w:p w14:paraId="05330484" w14:textId="031AF597" w:rsidR="0050432A" w:rsidRPr="0050432A" w:rsidRDefault="001A0A4D" w:rsidP="0050432A">
      <w:pPr>
        <w:ind w:firstLineChars="0" w:firstLine="0"/>
        <w:rPr>
          <w:b/>
          <w:bCs/>
        </w:rPr>
      </w:pPr>
      <w:r>
        <w:rPr>
          <w:rFonts w:hint="eastAsia"/>
          <w:b/>
          <w:bCs/>
        </w:rPr>
        <w:t>二</w:t>
      </w:r>
      <w:r w:rsidR="0050432A" w:rsidRPr="0050432A">
        <w:rPr>
          <w:rFonts w:hint="eastAsia"/>
          <w:b/>
          <w:bCs/>
        </w:rPr>
        <w:t>、視覺化模擬輔助教學</w:t>
      </w:r>
    </w:p>
    <w:p w14:paraId="68FE5BB4" w14:textId="554C3171"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w:t>
      </w:r>
      <w:ins w:id="110" w:author="user" w:date="2022-07-27T19:46:00Z">
        <w:r w:rsidR="00130888">
          <w:rPr>
            <w:rFonts w:hint="eastAsia"/>
          </w:rPr>
          <w:t>教學</w:t>
        </w:r>
      </w:ins>
      <w:del w:id="111" w:author="user" w:date="2022-07-27T19:46:00Z">
        <w:r w:rsidR="001E351F" w:rsidDel="00130888">
          <w:rPr>
            <w:rFonts w:hint="eastAsia"/>
          </w:rPr>
          <w:delText>課堂</w:delText>
        </w:r>
      </w:del>
      <w:r w:rsidR="003016A3">
        <w:rPr>
          <w:rFonts w:hint="eastAsia"/>
        </w:rPr>
        <w:t>活動</w:t>
      </w:r>
      <w:r w:rsidR="00B406CF">
        <w:rPr>
          <w:rFonts w:hint="eastAsia"/>
        </w:rPr>
        <w:t>，其教學</w:t>
      </w:r>
      <w:proofErr w:type="gramStart"/>
      <w:r w:rsidR="00B406CF">
        <w:rPr>
          <w:rFonts w:hint="eastAsia"/>
        </w:rPr>
        <w:t>主題為類神經</w:t>
      </w:r>
      <w:proofErr w:type="gramEnd"/>
      <w:r w:rsidR="00B406CF">
        <w:rPr>
          <w:rFonts w:hint="eastAsia"/>
        </w:rPr>
        <w:t>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sidR="00A04782">
        <w:rPr>
          <w:rFonts w:hint="eastAsia"/>
        </w:rPr>
        <w:t>上模擬工具的</w:t>
      </w:r>
      <w:r>
        <w:rPr>
          <w:rFonts w:hint="eastAsia"/>
        </w:rPr>
        <w:t>操作，</w:t>
      </w:r>
      <w:r w:rsidR="00A04782">
        <w:rPr>
          <w:rFonts w:hint="eastAsia"/>
        </w:rPr>
        <w:t>學習</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611F1337">
            <wp:extent cx="2893102" cy="1930060"/>
            <wp:effectExtent l="0" t="0" r="2540" b="635"/>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10107" cy="1941405"/>
                    </a:xfrm>
                    <a:prstGeom prst="rect">
                      <a:avLst/>
                    </a:prstGeom>
                  </pic:spPr>
                </pic:pic>
              </a:graphicData>
            </a:graphic>
          </wp:inline>
        </w:drawing>
      </w:r>
    </w:p>
    <w:p w14:paraId="584F5E00" w14:textId="437B3E81" w:rsidR="0050432A" w:rsidRDefault="0078344C" w:rsidP="0078344C">
      <w:pPr>
        <w:pStyle w:val="af"/>
        <w:ind w:firstLine="400"/>
        <w:jc w:val="center"/>
      </w:pPr>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EB5DF9">
        <w:rPr>
          <w:noProof/>
        </w:rPr>
        <w:t>2</w:t>
      </w:r>
      <w:r>
        <w:fldChar w:fldCharType="end"/>
      </w:r>
      <w:r w:rsidRPr="004E67CE">
        <w:rPr>
          <w:rFonts w:hint="eastAsia"/>
        </w:rPr>
        <w:t>視覺化模擬輔助學習平</w:t>
      </w:r>
      <w:r>
        <w:rPr>
          <w:rFonts w:hint="eastAsia"/>
        </w:rPr>
        <w:t>台</w:t>
      </w:r>
      <w:r w:rsidRPr="004E67CE">
        <w:rPr>
          <w:rFonts w:hint="eastAsia"/>
        </w:rPr>
        <w:t>示意圖</w:t>
      </w:r>
    </w:p>
    <w:p w14:paraId="699937B2" w14:textId="45093943" w:rsidR="0050432A" w:rsidRDefault="0050432A" w:rsidP="00C13D96">
      <w:pPr>
        <w:ind w:firstLine="480"/>
      </w:pPr>
    </w:p>
    <w:p w14:paraId="0DE69D01" w14:textId="0C833A9E" w:rsidR="0050432A" w:rsidRPr="0050432A" w:rsidRDefault="001A0A4D" w:rsidP="0050432A">
      <w:pPr>
        <w:ind w:firstLineChars="0" w:firstLine="0"/>
        <w:rPr>
          <w:b/>
          <w:bCs/>
        </w:rPr>
      </w:pPr>
      <w:r>
        <w:rPr>
          <w:rFonts w:hint="eastAsia"/>
          <w:b/>
          <w:bCs/>
        </w:rPr>
        <w:t>三</w:t>
      </w:r>
      <w:r w:rsidR="0050432A" w:rsidRPr="0050432A">
        <w:rPr>
          <w:rFonts w:hint="eastAsia"/>
          <w:b/>
          <w:bCs/>
        </w:rPr>
        <w:t>、人工智慧學習成就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38FD65D3" w:rsidR="0050432A" w:rsidRPr="00870BB9" w:rsidRDefault="001A0A4D" w:rsidP="0050432A">
      <w:pPr>
        <w:ind w:firstLineChars="0" w:firstLine="0"/>
        <w:rPr>
          <w:b/>
          <w:bCs/>
        </w:rPr>
      </w:pPr>
      <w:r>
        <w:rPr>
          <w:rFonts w:hint="eastAsia"/>
          <w:b/>
          <w:bCs/>
        </w:rPr>
        <w:t>四</w:t>
      </w:r>
      <w:r w:rsidR="0050432A" w:rsidRPr="00870BB9">
        <w:rPr>
          <w:rFonts w:hint="eastAsia"/>
          <w:b/>
          <w:bCs/>
        </w:rPr>
        <w:t>、學習態度</w:t>
      </w:r>
    </w:p>
    <w:p w14:paraId="038F877A" w14:textId="0482047A" w:rsidR="0050432A" w:rsidRPr="00870BB9" w:rsidRDefault="00EC43B2" w:rsidP="00EC43B2">
      <w:pPr>
        <w:ind w:firstLine="480"/>
      </w:pPr>
      <w:r w:rsidRPr="00870BB9">
        <w:rPr>
          <w:rFonts w:hint="eastAsia"/>
        </w:rPr>
        <w:t>本研究之學習態度為評估學生</w:t>
      </w:r>
      <w:r w:rsidR="00A04782" w:rsidRPr="00870BB9">
        <w:rPr>
          <w:rFonts w:hint="eastAsia"/>
        </w:rPr>
        <w:t>的</w:t>
      </w:r>
      <w:r w:rsidRPr="00870BB9">
        <w:rPr>
          <w:rFonts w:hint="eastAsia"/>
        </w:rPr>
        <w:t>人工智慧</w:t>
      </w:r>
      <w:r w:rsidR="00A04782" w:rsidRPr="00870BB9">
        <w:rPr>
          <w:rFonts w:hint="eastAsia"/>
        </w:rPr>
        <w:t>學習</w:t>
      </w:r>
      <w:r w:rsidRPr="00870BB9">
        <w:rPr>
          <w:rFonts w:hint="eastAsia"/>
        </w:rPr>
        <w:t>態度</w:t>
      </w:r>
      <w:r w:rsidR="00A04782" w:rsidRPr="00870BB9">
        <w:rPr>
          <w:rFonts w:hint="eastAsia"/>
        </w:rPr>
        <w:t>，包含：人工智慧課程態度與</w:t>
      </w:r>
      <w:r w:rsidRPr="00870BB9">
        <w:rPr>
          <w:rFonts w:hint="eastAsia"/>
        </w:rPr>
        <w:t>電腦科學態度，評估方式包含態度問卷以及半結構式訪談。態度問卷於實驗前及實驗後分別實施一次；半結構式訪談則於實驗後實施。態度問卷之內容包含「電腦科學學習動機」、「電腦科學自我效能」、「資訊科學抽象概念</w:t>
      </w:r>
      <w:r w:rsidRPr="00870BB9">
        <w:rPr>
          <w:rFonts w:hint="eastAsia"/>
        </w:rPr>
        <w:t>/</w:t>
      </w:r>
      <w:r w:rsidRPr="00870BB9">
        <w:rPr>
          <w:rFonts w:hint="eastAsia"/>
        </w:rPr>
        <w:t>程序之學習感受」</w:t>
      </w:r>
      <w:r w:rsidR="004E6409" w:rsidRPr="00870BB9">
        <w:rPr>
          <w:rFonts w:hint="eastAsia"/>
        </w:rPr>
        <w:t>、「對於人工智慧學習自我評鑑」</w:t>
      </w:r>
      <w:r w:rsidR="00243F29" w:rsidRPr="00870BB9">
        <w:rPr>
          <w:rFonts w:hint="eastAsia"/>
        </w:rPr>
        <w:t>四個面向</w:t>
      </w:r>
      <w:r w:rsidRPr="00870BB9">
        <w:rPr>
          <w:rFonts w:hint="eastAsia"/>
        </w:rPr>
        <w:t>，題型採用李克特氏五點量表以及問答題，態度問卷詳細內容請見附錄</w:t>
      </w:r>
      <w:r w:rsidR="00243F29" w:rsidRPr="00870BB9">
        <w:rPr>
          <w:rFonts w:hint="eastAsia"/>
        </w:rPr>
        <w:t>七</w:t>
      </w:r>
      <w:r w:rsidRPr="00870BB9">
        <w:rPr>
          <w:rFonts w:hint="eastAsia"/>
        </w:rPr>
        <w:t>，半結構式訪談題目請見第三章第</w:t>
      </w:r>
      <w:r w:rsidR="00F82A39" w:rsidRPr="00870BB9">
        <w:rPr>
          <w:rFonts w:hint="eastAsia"/>
        </w:rPr>
        <w:t>五</w:t>
      </w:r>
      <w:r w:rsidRPr="00870BB9">
        <w:rPr>
          <w:rFonts w:hint="eastAsia"/>
        </w:rPr>
        <w:t>節之表</w:t>
      </w:r>
      <w:r w:rsidRPr="00870BB9">
        <w:rPr>
          <w:rFonts w:hint="eastAsia"/>
        </w:rPr>
        <w:t xml:space="preserve"> 3-</w:t>
      </w:r>
      <w:r w:rsidR="00F82A39" w:rsidRPr="00870BB9">
        <w:t>6</w:t>
      </w:r>
      <w:r w:rsidRPr="00870BB9">
        <w:rPr>
          <w:rFonts w:hint="eastAsia"/>
        </w:rPr>
        <w:t>。</w:t>
      </w:r>
    </w:p>
    <w:p w14:paraId="6B6EA7F5" w14:textId="3F9040A1" w:rsidR="0050432A" w:rsidRPr="00870BB9" w:rsidRDefault="0050432A" w:rsidP="00C13D96">
      <w:pPr>
        <w:ind w:firstLine="480"/>
      </w:pPr>
    </w:p>
    <w:p w14:paraId="1C0C4160" w14:textId="1E4A9E63" w:rsidR="00DC1949" w:rsidRPr="00852BF1" w:rsidRDefault="001A0A4D" w:rsidP="00DC1949">
      <w:pPr>
        <w:ind w:firstLineChars="0" w:firstLine="0"/>
        <w:rPr>
          <w:b/>
          <w:bCs/>
        </w:rPr>
      </w:pPr>
      <w:r>
        <w:rPr>
          <w:rFonts w:hint="eastAsia"/>
          <w:b/>
          <w:bCs/>
        </w:rPr>
        <w:t>五</w:t>
      </w:r>
      <w:r w:rsidR="00DC1949" w:rsidRPr="00852BF1">
        <w:rPr>
          <w:rFonts w:hint="eastAsia"/>
          <w:b/>
          <w:bCs/>
        </w:rPr>
        <w:t>、</w:t>
      </w:r>
      <w:ins w:id="112" w:author="user" w:date="2022-07-27T19:47:00Z">
        <w:r w:rsidR="00130888">
          <w:rPr>
            <w:rFonts w:hint="eastAsia"/>
            <w:b/>
            <w:bCs/>
          </w:rPr>
          <w:t>對視覺化模擬輔助</w:t>
        </w:r>
      </w:ins>
      <w:del w:id="113" w:author="user" w:date="2022-07-27T19:47:00Z">
        <w:r w:rsidR="00DC1949" w:rsidRPr="00852BF1" w:rsidDel="00130888">
          <w:rPr>
            <w:rFonts w:hint="eastAsia"/>
            <w:b/>
            <w:bCs/>
          </w:rPr>
          <w:delText>模擬式</w:delText>
        </w:r>
      </w:del>
      <w:r w:rsidR="00DC1949" w:rsidRPr="00852BF1">
        <w:rPr>
          <w:rFonts w:hint="eastAsia"/>
          <w:b/>
          <w:bCs/>
        </w:rPr>
        <w:t>教學之感受</w:t>
      </w:r>
    </w:p>
    <w:p w14:paraId="7CC31350" w14:textId="4A4AF76E" w:rsidR="0050432A" w:rsidRDefault="00DC1949" w:rsidP="00C13D96">
      <w:pPr>
        <w:ind w:firstLine="480"/>
      </w:pPr>
      <w:r w:rsidRPr="00852BF1">
        <w:rPr>
          <w:rFonts w:hint="eastAsia"/>
        </w:rPr>
        <w:t>為探討學生對</w:t>
      </w:r>
      <w:r w:rsidR="00870BB9" w:rsidRPr="00852BF1">
        <w:rPr>
          <w:rFonts w:hint="eastAsia"/>
        </w:rPr>
        <w:t>本研究</w:t>
      </w:r>
      <w:r w:rsidRPr="00852BF1">
        <w:rPr>
          <w:rFonts w:hint="eastAsia"/>
        </w:rPr>
        <w:t>提出之模擬式教學的感受，針對實驗組調查「模擬式教學策略之感受」，</w:t>
      </w:r>
      <w:r w:rsidR="00B07D12">
        <w:rPr>
          <w:rFonts w:hint="eastAsia"/>
        </w:rPr>
        <w:t>詢問</w:t>
      </w:r>
      <w:r w:rsidRPr="00B07D12">
        <w:rPr>
          <w:rFonts w:hint="eastAsia"/>
        </w:rPr>
        <w:t>學生是否認為</w:t>
      </w:r>
      <w:r w:rsidR="00B07D12">
        <w:rPr>
          <w:rFonts w:hint="eastAsia"/>
        </w:rPr>
        <w:t>模擬式教學策略延伸之</w:t>
      </w:r>
      <w:ins w:id="114" w:author="user" w:date="2022-07-27T19:47:00Z">
        <w:r w:rsidR="00130888">
          <w:rPr>
            <w:rFonts w:hint="eastAsia"/>
          </w:rPr>
          <w:t>教學</w:t>
        </w:r>
      </w:ins>
      <w:del w:id="115" w:author="user" w:date="2022-07-27T19:47:00Z">
        <w:r w:rsidR="00B07D12" w:rsidDel="00130888">
          <w:rPr>
            <w:rFonts w:hint="eastAsia"/>
          </w:rPr>
          <w:delText>課堂</w:delText>
        </w:r>
      </w:del>
      <w:r w:rsidR="00B07D12">
        <w:rPr>
          <w:rFonts w:hint="eastAsia"/>
        </w:rPr>
        <w:t>活動有幫助於學習</w:t>
      </w:r>
      <w:r w:rsidR="00852BF1" w:rsidRPr="00B07D12">
        <w:rPr>
          <w:rFonts w:hint="eastAsia"/>
        </w:rPr>
        <w:t>課程</w:t>
      </w:r>
      <w:r w:rsidRPr="00B07D12">
        <w:rPr>
          <w:rFonts w:hint="eastAsia"/>
        </w:rPr>
        <w:t>概念</w:t>
      </w:r>
      <w:proofErr w:type="gramStart"/>
      <w:r w:rsidRPr="00B07D12">
        <w:rPr>
          <w:rFonts w:hint="eastAsia"/>
        </w:rPr>
        <w:t>（</w:t>
      </w:r>
      <w:proofErr w:type="gramEnd"/>
      <w:r w:rsidRPr="00B07D12">
        <w:rPr>
          <w:rFonts w:hint="eastAsia"/>
        </w:rPr>
        <w:t>例如：資料搜集、權重、激勵函數、學習演算法等</w:t>
      </w:r>
      <w:proofErr w:type="gramStart"/>
      <w:r w:rsidRPr="00B07D12">
        <w:rPr>
          <w:rFonts w:hint="eastAsia"/>
        </w:rPr>
        <w:t>）</w:t>
      </w:r>
      <w:proofErr w:type="gramEnd"/>
      <w:r w:rsidR="00B07D12">
        <w:rPr>
          <w:rFonts w:hint="eastAsia"/>
        </w:rPr>
        <w:t>。</w:t>
      </w:r>
      <w:r w:rsidRPr="00852BF1">
        <w:rPr>
          <w:rFonts w:hint="eastAsia"/>
        </w:rPr>
        <w:t>為了比較講述式教學感受之差異，針對控制組調查「講述式教學之感受」，詢問學生是否認同</w:t>
      </w:r>
      <w:r w:rsidR="00B07D12">
        <w:rPr>
          <w:rFonts w:hint="eastAsia"/>
        </w:rPr>
        <w:t>講述式教學策略延伸之</w:t>
      </w:r>
      <w:ins w:id="116" w:author="user" w:date="2022-07-27T19:47:00Z">
        <w:r w:rsidR="00130888">
          <w:rPr>
            <w:rFonts w:hint="eastAsia"/>
          </w:rPr>
          <w:t>教學</w:t>
        </w:r>
      </w:ins>
      <w:del w:id="117" w:author="user" w:date="2022-07-27T19:47:00Z">
        <w:r w:rsidRPr="00852BF1" w:rsidDel="00130888">
          <w:rPr>
            <w:rFonts w:hint="eastAsia"/>
          </w:rPr>
          <w:delText>課</w:delText>
        </w:r>
        <w:r w:rsidR="00852BF1" w:rsidDel="00130888">
          <w:rPr>
            <w:rFonts w:hint="eastAsia"/>
          </w:rPr>
          <w:delText>堂</w:delText>
        </w:r>
      </w:del>
      <w:r w:rsidRPr="00852BF1">
        <w:rPr>
          <w:rFonts w:hint="eastAsia"/>
        </w:rPr>
        <w:t>活動有助於學習</w:t>
      </w:r>
      <w:r w:rsidR="00870BB9" w:rsidRPr="00852BF1">
        <w:rPr>
          <w:rFonts w:hint="eastAsia"/>
        </w:rPr>
        <w:t>課程</w:t>
      </w:r>
      <w:r w:rsidRPr="00852BF1">
        <w:rPr>
          <w:rFonts w:hint="eastAsia"/>
        </w:rPr>
        <w:t>概念</w:t>
      </w:r>
      <w:r w:rsidR="00B07D12">
        <w:rPr>
          <w:rFonts w:hint="eastAsia"/>
        </w:rPr>
        <w:t>。</w:t>
      </w:r>
      <w:r w:rsidRPr="00852BF1">
        <w:rPr>
          <w:rFonts w:hint="eastAsia"/>
        </w:rPr>
        <w:t>題型採用複選題與李克特氏五點量表，詳細內容請見附錄七。</w:t>
      </w:r>
    </w:p>
    <w:p w14:paraId="1C77B808" w14:textId="77777777" w:rsidR="00DC1949" w:rsidRPr="0008777E" w:rsidRDefault="00DC1949"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18" w:name="_Toc107083456"/>
      <w:r>
        <w:rPr>
          <w:rFonts w:hint="eastAsia"/>
        </w:rPr>
        <w:lastRenderedPageBreak/>
        <w:t>文獻探討</w:t>
      </w:r>
      <w:bookmarkEnd w:id="118"/>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19" w:name="_Toc107083457"/>
      <w:r w:rsidRPr="00F626CC">
        <w:rPr>
          <w:rFonts w:hint="eastAsia"/>
        </w:rPr>
        <w:t>人工智慧</w:t>
      </w:r>
      <w:bookmarkEnd w:id="119"/>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20"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xml:space="preserve">, Rivas, &amp; </w:t>
      </w:r>
      <w:proofErr w:type="spellStart"/>
      <w:r>
        <w:rPr>
          <w:rFonts w:hint="eastAsia"/>
        </w:rPr>
        <w:t>Valverde</w:t>
      </w:r>
      <w:proofErr w:type="spellEnd"/>
      <w:r>
        <w:rPr>
          <w:rFonts w:hint="eastAsia"/>
        </w:rPr>
        <w:t>,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3AE37335"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w:t>
      </w:r>
      <w:proofErr w:type="spellStart"/>
      <w:r>
        <w:t>Fernandes</w:t>
      </w:r>
      <w:proofErr w:type="spellEnd"/>
      <w:r>
        <w:t xml:space="preserve">,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75281EC0"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w:t>
      </w:r>
      <w:r w:rsidR="00A04782">
        <w:t xml:space="preserve"> </w:t>
      </w:r>
      <w:r>
        <w:rPr>
          <w:rFonts w:hint="eastAsia"/>
        </w:rPr>
        <w:t>(2015)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sidR="00A04782">
        <w:t xml:space="preserve"> </w:t>
      </w:r>
      <w:r>
        <w:rPr>
          <w:rFonts w:hint="eastAsia"/>
        </w:rPr>
        <w:t xml:space="preserve">(2008) </w:t>
      </w:r>
      <w:r>
        <w:rPr>
          <w:rFonts w:hint="eastAsia"/>
        </w:rPr>
        <w:t>開發一個多智慧體系統</w:t>
      </w:r>
      <w:r>
        <w:rPr>
          <w:rFonts w:hint="eastAsia"/>
        </w:rPr>
        <w:t>(</w:t>
      </w:r>
      <w:proofErr w:type="spellStart"/>
      <w:r>
        <w:rPr>
          <w:rFonts w:hint="eastAsia"/>
        </w:rPr>
        <w:t>Multiagent</w:t>
      </w:r>
      <w:proofErr w:type="spellEnd"/>
      <w:r>
        <w:rPr>
          <w:rFonts w:hint="eastAsia"/>
        </w:rPr>
        <w:t xml:space="preserve">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sidR="00A04782">
        <w:t xml:space="preserve"> </w:t>
      </w:r>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rsidR="00A04782">
        <w:rPr>
          <w:rFonts w:hint="eastAsia"/>
        </w:rPr>
        <w:t xml:space="preserve"> </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rsidR="00A04782">
        <w:t xml:space="preserve"> </w:t>
      </w:r>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w:t>
      </w:r>
      <w:proofErr w:type="spellStart"/>
      <w:r>
        <w:t>Fernandes</w:t>
      </w:r>
      <w:proofErr w:type="spellEnd"/>
      <w:r>
        <w:t xml:space="preserve">,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07147EED" w:rsidR="00D7627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3855F6FB" w14:textId="77777777" w:rsidR="00DA7F65" w:rsidRPr="00CD70A3" w:rsidRDefault="00DA7F65" w:rsidP="00D76273">
      <w:pPr>
        <w:ind w:firstLineChars="0" w:firstLine="0"/>
      </w:pP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21" w:name="_Toc107083458"/>
      <w:bookmarkEnd w:id="120"/>
      <w:r w:rsidRPr="00591DD3">
        <w:rPr>
          <w:rFonts w:hint="eastAsia"/>
        </w:rPr>
        <w:lastRenderedPageBreak/>
        <w:t>程式設計與演算法教學</w:t>
      </w:r>
      <w:bookmarkEnd w:id="121"/>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F309447"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00A04782">
        <w:rPr>
          <w:rFonts w:cs="Times New Roman"/>
        </w:rPr>
        <w:t xml:space="preserve"> </w:t>
      </w:r>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760321A8"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w:t>
      </w:r>
      <w:r w:rsidR="00364495">
        <w:rPr>
          <w:rFonts w:cs="Times New Roman" w:hint="eastAsia"/>
        </w:rPr>
        <w:t>認為</w:t>
      </w:r>
      <w:r w:rsidRPr="00591DD3">
        <w:rPr>
          <w:rFonts w:cs="Times New Roman" w:hint="eastAsia"/>
        </w:rPr>
        <w:t>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w:t>
      </w:r>
      <w:proofErr w:type="spellStart"/>
      <w:r w:rsidRPr="00591DD3">
        <w:rPr>
          <w:rFonts w:cs="Times New Roman" w:hint="eastAsia"/>
        </w:rPr>
        <w:t>Esteves</w:t>
      </w:r>
      <w:proofErr w:type="spellEnd"/>
      <w:r w:rsidRPr="00591DD3">
        <w:rPr>
          <w:rFonts w:cs="Times New Roman" w:hint="eastAsia"/>
        </w:rPr>
        <w:t xml:space="preserve">,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54F0CD74" w:rsidR="002605FC" w:rsidRPr="00870BB9" w:rsidRDefault="00591DD3" w:rsidP="0097275C">
      <w:pPr>
        <w:ind w:firstLineChars="0" w:firstLine="480"/>
        <w:rPr>
          <w:rFonts w:cs="Times New Roman"/>
        </w:rPr>
      </w:pPr>
      <w:r w:rsidRPr="00591DD3">
        <w:rPr>
          <w:rFonts w:cs="Times New Roman" w:hint="eastAsia"/>
        </w:rPr>
        <w:t>然而，第四種知識對於學生而言相對困難，</w:t>
      </w:r>
      <w:r w:rsidR="00AD1DF2" w:rsidRPr="00870BB9">
        <w:rPr>
          <w:rFonts w:cs="Times New Roman" w:hint="eastAsia"/>
        </w:rPr>
        <w:t>因為在面對特定問題時，需要將現實生活經驗或情況連結至演算法、程式邏輯相關的抽象概念</w:t>
      </w:r>
      <w:r w:rsidR="0097275C" w:rsidRPr="00870BB9">
        <w:rPr>
          <w:rFonts w:cs="Times New Roman" w:hint="eastAsia"/>
          <w:kern w:val="0"/>
          <w:szCs w:val="20"/>
        </w:rPr>
        <w:t>(</w:t>
      </w:r>
      <w:proofErr w:type="spellStart"/>
      <w:r w:rsidR="0097275C" w:rsidRPr="00870BB9">
        <w:rPr>
          <w:rFonts w:cs="Times New Roman" w:hint="eastAsia"/>
          <w:kern w:val="0"/>
          <w:szCs w:val="20"/>
        </w:rPr>
        <w:t>Esteves</w:t>
      </w:r>
      <w:proofErr w:type="spellEnd"/>
      <w:r w:rsidR="0097275C" w:rsidRPr="00870BB9">
        <w:rPr>
          <w:rFonts w:cs="Times New Roman" w:hint="eastAsia"/>
          <w:kern w:val="0"/>
          <w:szCs w:val="20"/>
        </w:rPr>
        <w:t xml:space="preserve">, Fonseca, </w:t>
      </w:r>
      <w:proofErr w:type="spellStart"/>
      <w:r w:rsidR="0097275C" w:rsidRPr="00870BB9">
        <w:rPr>
          <w:rFonts w:cs="Times New Roman" w:hint="eastAsia"/>
          <w:kern w:val="0"/>
          <w:szCs w:val="20"/>
        </w:rPr>
        <w:t>Morgado</w:t>
      </w:r>
      <w:proofErr w:type="spellEnd"/>
      <w:r w:rsidR="0097275C" w:rsidRPr="00870BB9">
        <w:rPr>
          <w:rFonts w:cs="Times New Roman" w:hint="eastAsia"/>
          <w:kern w:val="0"/>
          <w:szCs w:val="20"/>
        </w:rPr>
        <w:t xml:space="preserve">, &amp; Martins, 2011; </w:t>
      </w:r>
      <w:proofErr w:type="spellStart"/>
      <w:r w:rsidR="0097275C" w:rsidRPr="00870BB9">
        <w:rPr>
          <w:rFonts w:cs="Times New Roman" w:hint="eastAsia"/>
          <w:kern w:val="0"/>
          <w:szCs w:val="20"/>
        </w:rPr>
        <w:t>Bellstrom</w:t>
      </w:r>
      <w:proofErr w:type="spellEnd"/>
      <w:r w:rsidR="0097275C" w:rsidRPr="00870BB9">
        <w:rPr>
          <w:rFonts w:cs="Times New Roman" w:hint="eastAsia"/>
          <w:kern w:val="0"/>
          <w:szCs w:val="20"/>
        </w:rPr>
        <w:t xml:space="preserve"> and </w:t>
      </w:r>
      <w:proofErr w:type="spellStart"/>
      <w:r w:rsidR="0097275C" w:rsidRPr="00870BB9">
        <w:rPr>
          <w:rFonts w:cs="Times New Roman" w:hint="eastAsia"/>
          <w:kern w:val="0"/>
          <w:szCs w:val="20"/>
        </w:rPr>
        <w:t>Thoren</w:t>
      </w:r>
      <w:proofErr w:type="spellEnd"/>
      <w:r w:rsidR="0097275C" w:rsidRPr="00870BB9">
        <w:rPr>
          <w:rFonts w:cs="Times New Roman" w:hint="eastAsia"/>
          <w:kern w:val="0"/>
          <w:szCs w:val="20"/>
        </w:rPr>
        <w:t>, 2009)</w:t>
      </w:r>
      <w:r w:rsidR="0097275C" w:rsidRPr="00870BB9">
        <w:rPr>
          <w:rFonts w:cs="Times New Roman" w:hint="eastAsia"/>
        </w:rPr>
        <w:t>。學生在發展程式設計相關技能時，需要理解真實世界的問題，建立演算法並解決問題，這代表著學生需要知道程式與真實世界之間的關聯，並學會從真實轉換到抽象，如果能使用動畫與視覺化的方式呈現演算法、程式相關邏輯，並融入生活中的實際例子，則能夠作為抽象概念與真實情況之間的橋樑，來協助學生學習抽象的資料結構、表示方法，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proofErr w:type="spellStart"/>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w:t>
      </w:r>
      <w:proofErr w:type="spellEnd"/>
      <w:r w:rsidR="0097275C" w:rsidRPr="00870BB9">
        <w:rPr>
          <w:rFonts w:cs="Times New Roman" w:hint="eastAsia"/>
        </w:rPr>
        <w:t xml:space="preserve"> &amp; </w:t>
      </w:r>
      <w:proofErr w:type="spellStart"/>
      <w:r w:rsidR="0097275C" w:rsidRPr="00870BB9">
        <w:rPr>
          <w:rFonts w:cs="Times New Roman" w:hint="eastAsia"/>
        </w:rPr>
        <w:t>Stoffov</w:t>
      </w:r>
      <w:r w:rsidR="0097275C" w:rsidRPr="00870BB9">
        <w:rPr>
          <w:rFonts w:ascii="Cambria" w:hAnsi="Cambria" w:cs="Cambria"/>
        </w:rPr>
        <w:t>á</w:t>
      </w:r>
      <w:proofErr w:type="spellEnd"/>
      <w:r w:rsidR="0097275C" w:rsidRPr="00870BB9">
        <w:rPr>
          <w:rFonts w:cs="Times New Roman" w:hint="eastAsia"/>
        </w:rPr>
        <w:t>, 2017</w:t>
      </w:r>
      <w:r w:rsidR="0097275C" w:rsidRPr="00870BB9">
        <w:rPr>
          <w:rFonts w:cs="Times New Roman"/>
        </w:rPr>
        <w:t>)</w:t>
      </w:r>
      <w:r w:rsidRPr="00870BB9">
        <w:rPr>
          <w:rFonts w:cs="Times New Roman" w:hint="eastAsia"/>
        </w:rPr>
        <w:t>，</w:t>
      </w:r>
      <w:r w:rsidR="0097275C" w:rsidRPr="00870BB9">
        <w:rPr>
          <w:rFonts w:cs="Times New Roman" w:hint="eastAsia"/>
        </w:rPr>
        <w:t>透過</w:t>
      </w:r>
      <w:r w:rsidRPr="00870BB9">
        <w:rPr>
          <w:rFonts w:cs="Times New Roman" w:hint="eastAsia"/>
        </w:rPr>
        <w:t>先前研究</w:t>
      </w:r>
      <w:r w:rsidR="0097275C" w:rsidRPr="00870BB9">
        <w:rPr>
          <w:rFonts w:cs="Times New Roman" w:hint="eastAsia"/>
        </w:rPr>
        <w:t>的教學案例，發現</w:t>
      </w:r>
      <w:r w:rsidRPr="00870BB9">
        <w:rPr>
          <w:rFonts w:cs="Times New Roman" w:hint="eastAsia"/>
        </w:rPr>
        <w:t>動畫與互動式的教材能夠幫助學生學習程式設計與演算法，所以本研究透過模擬與演算法視覺化的方式來輔助學生學習人工智慧</w:t>
      </w:r>
      <w:r w:rsidR="0097275C" w:rsidRPr="00870BB9">
        <w:rPr>
          <w:rFonts w:cs="Times New Roman" w:hint="eastAsia"/>
        </w:rPr>
        <w:t>，接續的兩個章節，將更詳細地探討模擬式教學與演算法視覺化相關研究。</w:t>
      </w:r>
    </w:p>
    <w:p w14:paraId="3506C5EA" w14:textId="77777777" w:rsidR="00DA7F65" w:rsidRPr="0097275C" w:rsidRDefault="00DA7F65" w:rsidP="0097275C">
      <w:pPr>
        <w:ind w:firstLineChars="0" w:firstLine="480"/>
        <w:rPr>
          <w:rFonts w:cs="Times New Roman"/>
          <w:highlight w:val="yellow"/>
        </w:rPr>
      </w:pP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122" w:name="_Toc107083459"/>
      <w:r w:rsidRPr="00591DD3">
        <w:rPr>
          <w:rFonts w:hint="eastAsia"/>
        </w:rPr>
        <w:lastRenderedPageBreak/>
        <w:t>模擬式教學</w:t>
      </w:r>
      <w:bookmarkStart w:id="123" w:name="_Hlk28141408"/>
      <w:bookmarkEnd w:id="122"/>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124" w:name="_Hlk21984464"/>
      <w:r w:rsidRPr="00591DD3">
        <w:rPr>
          <w:rFonts w:hint="eastAsia"/>
          <w:b/>
        </w:rPr>
        <w:t>模擬式教學的定義</w:t>
      </w:r>
    </w:p>
    <w:p w14:paraId="44A286BB" w14:textId="57953DD1"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w:t>
      </w:r>
      <w:r w:rsidR="00A04782">
        <w:t xml:space="preserve"> </w:t>
      </w:r>
      <w:r w:rsidR="00591DD3">
        <w:rPr>
          <w:rFonts w:hint="eastAsia"/>
        </w:rPr>
        <w:t>(2001)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A04782">
        <w:t xml:space="preserve"> </w:t>
      </w:r>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13717284"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像在科學教育的研究中，讓學生調整科學實驗中的參數，而調整參數的同時，模擬畫面也會呈現不同的實驗結果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w:t>
      </w:r>
      <w:r w:rsidR="00A04782">
        <w:rPr>
          <w:rFonts w:cs="Times New Roman"/>
          <w:kern w:val="0"/>
        </w:rPr>
        <w:t xml:space="preserve"> </w:t>
      </w:r>
      <w:r w:rsidRPr="008C0603">
        <w:rPr>
          <w:rFonts w:cs="Times New Roman" w:hint="eastAsia"/>
          <w:kern w:val="0"/>
        </w:rPr>
        <w:t>(2011)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604975" cy="2142657"/>
                    </a:xfrm>
                    <a:prstGeom prst="rect">
                      <a:avLst/>
                    </a:prstGeom>
                    <a:ln/>
                  </pic:spPr>
                </pic:pic>
              </a:graphicData>
            </a:graphic>
          </wp:inline>
        </w:drawing>
      </w:r>
    </w:p>
    <w:p w14:paraId="4CBA5B29" w14:textId="19963C34" w:rsidR="00056430" w:rsidRDefault="002C0C62" w:rsidP="002C0C62">
      <w:pPr>
        <w:pStyle w:val="af"/>
        <w:ind w:firstLine="400"/>
        <w:jc w:val="center"/>
      </w:pPr>
      <w:bookmarkStart w:id="125" w:name="_Toc106290077"/>
      <w:bookmarkStart w:id="126"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1</w:t>
      </w:r>
      <w:r>
        <w:fldChar w:fldCharType="end"/>
      </w:r>
      <w:r w:rsidRPr="00020733">
        <w:rPr>
          <w:rFonts w:hint="eastAsia"/>
        </w:rPr>
        <w:t>模擬式教學的模型</w:t>
      </w:r>
      <w:bookmarkEnd w:id="125"/>
      <w:bookmarkEnd w:id="126"/>
    </w:p>
    <w:p w14:paraId="7F0A7713" w14:textId="4F870139" w:rsidR="008C0603" w:rsidRPr="008D5EA4" w:rsidRDefault="008C0603" w:rsidP="008C0603">
      <w:pPr>
        <w:ind w:firstLine="400"/>
        <w:jc w:val="center"/>
        <w:rPr>
          <w:rFonts w:cs="Times New Roman"/>
        </w:rPr>
      </w:pPr>
      <w:r w:rsidRPr="008D5EA4">
        <w:rPr>
          <w:rFonts w:eastAsia="楷體-簡" w:cs="Times New Roman"/>
          <w:sz w:val="20"/>
          <w:szCs w:val="20"/>
        </w:rPr>
        <w:t>(</w:t>
      </w:r>
      <w:r w:rsidRPr="008D5EA4">
        <w:rPr>
          <w:rFonts w:eastAsia="楷體-簡" w:cs="Times New Roman"/>
          <w:color w:val="222222"/>
          <w:sz w:val="20"/>
          <w:szCs w:val="20"/>
          <w:highlight w:val="white"/>
        </w:rPr>
        <w:t>Chen, Hong, Sung, &amp; Chang, 2011</w:t>
      </w:r>
      <w:r w:rsidRPr="008D5EA4">
        <w:rPr>
          <w:rFonts w:eastAsia="楷體-簡" w:cs="Times New Roman"/>
          <w:sz w:val="20"/>
          <w:szCs w:val="20"/>
        </w:rPr>
        <w:t>)</w:t>
      </w:r>
    </w:p>
    <w:p w14:paraId="4F4A7AA3" w14:textId="3FD9C490"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C94D59">
        <w:rPr>
          <w:rFonts w:cs="Times New Roman" w:hint="eastAsia"/>
          <w:kern w:val="0"/>
        </w:rPr>
        <w:t>。</w:t>
      </w:r>
    </w:p>
    <w:p w14:paraId="1546A180" w14:textId="5EC15511" w:rsidR="00C94D59"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00C94D59">
        <w:rPr>
          <w:rFonts w:cs="Times New Roman" w:hint="eastAsia"/>
          <w:kern w:val="0"/>
        </w:rPr>
        <w:t>，</w:t>
      </w:r>
      <w:r w:rsidR="00C94D59" w:rsidRPr="00870BB9">
        <w:rPr>
          <w:rFonts w:cs="Times New Roman" w:hint="eastAsia"/>
          <w:kern w:val="0"/>
        </w:rPr>
        <w:t>學生在模擬工具中反覆探索問題與解決問題，也較容易讓學生思考問題，獲得更深層的知識、觀點，或問題解決的想法，有過往研究在模擬環境中，設計了水資源汙染問題提供學生探究並解決，學生可以在模擬環境中運用生化的分析方法調查與問題相關的任何數據，扮演市政府當中的治水部門，學生在此教學過程中，認為自己學習到如何運用知識解決環境問題，也在模擬工具的輔助下，增進了學習信心</w:t>
      </w:r>
      <w:r w:rsidR="00C94D59" w:rsidRPr="00870BB9">
        <w:rPr>
          <w:rFonts w:cs="Times New Roman"/>
          <w:kern w:val="0"/>
        </w:rPr>
        <w:t>(</w:t>
      </w:r>
      <w:proofErr w:type="spellStart"/>
      <w:r w:rsidR="00C94D59" w:rsidRPr="00870BB9">
        <w:rPr>
          <w:rFonts w:cs="Times New Roman" w:hint="eastAsia"/>
          <w:noProof/>
        </w:rPr>
        <w:t>F</w:t>
      </w:r>
      <w:r w:rsidR="00C94D59" w:rsidRPr="00870BB9">
        <w:rPr>
          <w:rFonts w:cs="Times New Roman"/>
          <w:noProof/>
        </w:rPr>
        <w:t>aryniarz</w:t>
      </w:r>
      <w:proofErr w:type="spellEnd"/>
      <w:r w:rsidR="00C94D59" w:rsidRPr="00870BB9">
        <w:rPr>
          <w:rFonts w:cs="Times New Roman"/>
          <w:noProof/>
        </w:rPr>
        <w:t xml:space="preserve"> &amp; Lockwood, 1992)</w:t>
      </w:r>
      <w:r w:rsidR="00C94D59" w:rsidRPr="00870BB9">
        <w:rPr>
          <w:rFonts w:cs="Times New Roman" w:hint="eastAsia"/>
          <w:kern w:val="0"/>
        </w:rPr>
        <w:t>。</w:t>
      </w:r>
    </w:p>
    <w:p w14:paraId="774F8FD6" w14:textId="0AC72798" w:rsidR="008C0603" w:rsidRDefault="008C0603" w:rsidP="00C94D59">
      <w:pPr>
        <w:ind w:firstLine="480"/>
      </w:pPr>
      <w:r w:rsidRPr="00870BB9">
        <w:rPr>
          <w:rFonts w:hint="eastAsia"/>
        </w:rPr>
        <w:lastRenderedPageBreak/>
        <w:t>教學內容如果牽涉到複雜的計算，但教學目的是期待學生了解一個整體性的概念，模擬工具可以協助一些計算過程，減輕學生的認知負荷，讓他們在與模擬工具互動時，更加專注於整體的概念運作</w:t>
      </w:r>
      <w:r w:rsidR="008D5EA4" w:rsidRPr="00870BB9">
        <w:rPr>
          <w:rFonts w:hint="eastAsia"/>
        </w:rPr>
        <w:t>，以數學教學使用模擬工具為例，學生在學習除法概念時，透過珠子的排列方式呈現數量關係，並在模擬工具上顯示珠子的數量與模擬畫面上進行的算式，讓學生不用清點珠子的數量就能夠知道畫面上的其表達的數量，降低學生的認知負荷使他們更能夠專注於除法的抽象概念</w:t>
      </w:r>
      <w:r w:rsidRPr="00870BB9">
        <w:rPr>
          <w:rFonts w:hint="eastAsia"/>
        </w:rPr>
        <w:t>(Moyer-Packenham et al., 2019)</w:t>
      </w:r>
      <w:r w:rsidR="008D5EA4" w:rsidRPr="00870BB9">
        <w:rPr>
          <w:rFonts w:hint="eastAsia"/>
        </w:rPr>
        <w:t>，而由於本研究在教導類神經網路演算法時，部分的教學內容會牽涉數學的計算，但其教學目的在於期望學生瞭解演算法的輸入、運算過程、輸出，以及不同情況應該如何調整演算法的設計</w:t>
      </w:r>
      <w:r w:rsidR="00503E58" w:rsidRPr="00870BB9">
        <w:rPr>
          <w:rFonts w:hint="eastAsia"/>
        </w:rPr>
        <w:t>，而不是反覆練習基本的數學計算（例如：加、減、乘、除）</w:t>
      </w:r>
      <w:r w:rsidR="008D5EA4" w:rsidRPr="00870BB9">
        <w:rPr>
          <w:rFonts w:hint="eastAsia"/>
        </w:rPr>
        <w:t>，所以本研究期望透過模擬輔助工具，將其運算過程、結果呈現於畫面中，降低學習上的認知負荷，讓學生有更好的學習成效。</w:t>
      </w:r>
    </w:p>
    <w:p w14:paraId="5B8C9EF8" w14:textId="77777777" w:rsidR="008D5EA4" w:rsidRDefault="008D5EA4" w:rsidP="008D5EA4">
      <w:pPr>
        <w:keepNext/>
        <w:ind w:firstLineChars="0" w:firstLine="0"/>
        <w:jc w:val="center"/>
      </w:pPr>
      <w:r>
        <w:rPr>
          <w:rFonts w:cs="Times New Roman" w:hint="eastAsia"/>
          <w:noProof/>
          <w:kern w:val="0"/>
        </w:rPr>
        <w:drawing>
          <wp:inline distT="0" distB="0" distL="0" distR="0" wp14:anchorId="524CFF0A" wp14:editId="3383921D">
            <wp:extent cx="2146852" cy="1583950"/>
            <wp:effectExtent l="0" t="0" r="0" b="381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圖片 47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70765" cy="1601593"/>
                    </a:xfrm>
                    <a:prstGeom prst="rect">
                      <a:avLst/>
                    </a:prstGeom>
                  </pic:spPr>
                </pic:pic>
              </a:graphicData>
            </a:graphic>
          </wp:inline>
        </w:drawing>
      </w:r>
    </w:p>
    <w:p w14:paraId="77EE9F49" w14:textId="211F748B" w:rsidR="008D5EA4" w:rsidRDefault="008D5EA4" w:rsidP="008D5EA4">
      <w:pPr>
        <w:pStyle w:val="af"/>
        <w:ind w:firstLine="400"/>
        <w:jc w:val="center"/>
        <w:rPr>
          <w:noProof/>
        </w:rPr>
      </w:pPr>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2</w:t>
      </w:r>
      <w:r>
        <w:fldChar w:fldCharType="end"/>
      </w:r>
      <w:r>
        <w:rPr>
          <w:rFonts w:hint="eastAsia"/>
        </w:rPr>
        <w:t>模擬</w:t>
      </w:r>
      <w:r>
        <w:rPr>
          <w:rFonts w:hint="eastAsia"/>
          <w:noProof/>
        </w:rPr>
        <w:t>輔助數學教學工具</w:t>
      </w:r>
    </w:p>
    <w:p w14:paraId="599F3790" w14:textId="4C236A0D" w:rsidR="008D5EA4" w:rsidRPr="008D5EA4" w:rsidRDefault="008D5EA4" w:rsidP="008D5EA4">
      <w:pPr>
        <w:ind w:firstLine="400"/>
        <w:jc w:val="center"/>
        <w:rPr>
          <w:sz w:val="20"/>
          <w:szCs w:val="20"/>
        </w:rPr>
      </w:pPr>
      <w:r w:rsidRPr="008D5EA4">
        <w:rPr>
          <w:rFonts w:cs="Times New Roman" w:hint="eastAsia"/>
          <w:kern w:val="0"/>
          <w:sz w:val="20"/>
          <w:szCs w:val="20"/>
        </w:rPr>
        <w:t>(Moyer-Packenham et al., 2019)</w:t>
      </w:r>
    </w:p>
    <w:p w14:paraId="52B54D6A" w14:textId="5FE375A0"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p w14:paraId="3424703D" w14:textId="77777777" w:rsidR="00DA7F65" w:rsidRDefault="00DA7F65" w:rsidP="008C0603">
      <w:pPr>
        <w:ind w:firstLineChars="0" w:firstLine="0"/>
        <w:rPr>
          <w:rFonts w:cs="Times New Roman"/>
          <w:kern w:val="0"/>
        </w:rPr>
      </w:pPr>
    </w:p>
    <w:bookmarkEnd w:id="123"/>
    <w:bookmarkEnd w:id="124"/>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127" w:name="_Toc107083460"/>
      <w:r w:rsidRPr="004F2883">
        <w:rPr>
          <w:rFonts w:hint="eastAsia"/>
        </w:rPr>
        <w:lastRenderedPageBreak/>
        <w:t>演算法視覺化</w:t>
      </w:r>
      <w:bookmarkEnd w:id="127"/>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018EFEDF"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w:t>
      </w:r>
      <w:r w:rsidR="00222389">
        <w:rPr>
          <w:rFonts w:hint="eastAsia"/>
        </w:rPr>
        <w:t>真實</w:t>
      </w:r>
      <w:r w:rsidRPr="00C56584">
        <w:rPr>
          <w:rFonts w:hint="eastAsia"/>
        </w:rPr>
        <w:t>生活</w:t>
      </w:r>
      <w:r w:rsidR="00222389">
        <w:rPr>
          <w:rFonts w:hint="eastAsia"/>
        </w:rPr>
        <w:t>情境</w:t>
      </w:r>
      <w:r w:rsidRPr="00C56584">
        <w:rPr>
          <w:rFonts w:hint="eastAsia"/>
        </w:rPr>
        <w:t>，並透過動畫呈現，能夠幫助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E3706F9" w:rsid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101346B1" w14:textId="77777777" w:rsidR="00DA7F65" w:rsidRPr="004F2883" w:rsidRDefault="00DA7F65" w:rsidP="004F2883">
      <w:pPr>
        <w:ind w:firstLineChars="0" w:firstLine="0"/>
      </w:pP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128" w:name="_Toc107083461"/>
      <w:r w:rsidRPr="00D1261F">
        <w:rPr>
          <w:rFonts w:hint="eastAsia"/>
        </w:rPr>
        <w:lastRenderedPageBreak/>
        <w:t>研究方法</w:t>
      </w:r>
      <w:bookmarkEnd w:id="128"/>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129" w:name="_Toc107083462"/>
      <w:r>
        <w:rPr>
          <w:rFonts w:hint="eastAsia"/>
        </w:rPr>
        <w:t>研究設計與架構</w:t>
      </w:r>
      <w:bookmarkEnd w:id="129"/>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26165435" w14:textId="41A934F1" w:rsidR="00176909" w:rsidRDefault="00F325E8" w:rsidP="00176909">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081202E1" w14:textId="3EBFBDA0" w:rsidR="00176909" w:rsidRDefault="00E23CAD" w:rsidP="00176909">
      <w:pPr>
        <w:pStyle w:val="af"/>
        <w:ind w:firstLine="400"/>
        <w:jc w:val="center"/>
        <w:rPr>
          <w:ins w:id="130" w:author="user" w:date="2022-07-27T21:24:00Z"/>
        </w:rPr>
      </w:pPr>
      <w:bookmarkStart w:id="131" w:name="_Toc106290065"/>
      <w:bookmarkStart w:id="132"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1</w:t>
      </w:r>
      <w:r>
        <w:fldChar w:fldCharType="end"/>
      </w:r>
      <w:r w:rsidRPr="00F839B8">
        <w:rPr>
          <w:rFonts w:hint="eastAsia"/>
        </w:rPr>
        <w:t>研究架構圖</w:t>
      </w:r>
      <w:bookmarkEnd w:id="131"/>
      <w:bookmarkEnd w:id="132"/>
    </w:p>
    <w:p w14:paraId="5CDA6A01" w14:textId="759D1B51" w:rsidR="00EE4592" w:rsidRDefault="00EE4592">
      <w:pPr>
        <w:ind w:firstLine="480"/>
        <w:rPr>
          <w:ins w:id="133" w:author="user" w:date="2022-07-27T21:24:00Z"/>
        </w:rPr>
        <w:pPrChange w:id="134" w:author="user" w:date="2022-07-27T21:24:00Z">
          <w:pPr>
            <w:pStyle w:val="af"/>
            <w:ind w:firstLine="400"/>
            <w:jc w:val="center"/>
          </w:pPr>
        </w:pPrChange>
      </w:pPr>
    </w:p>
    <w:p w14:paraId="272DE96A" w14:textId="5969B6E3" w:rsidR="00EE4592" w:rsidRPr="00EE4592" w:rsidRDefault="00EE4592">
      <w:pPr>
        <w:ind w:firstLine="480"/>
        <w:pPrChange w:id="135" w:author="user" w:date="2022-07-27T21:24:00Z">
          <w:pPr>
            <w:pStyle w:val="af"/>
            <w:ind w:firstLine="400"/>
            <w:jc w:val="center"/>
          </w:pPr>
        </w:pPrChange>
      </w:pPr>
      <w:ins w:id="136" w:author="user" w:date="2022-07-27T21:24:00Z">
        <w:r>
          <w:rPr>
            <w:rFonts w:hint="eastAsia"/>
          </w:rPr>
          <w:t>補充控制組的傳統教學步驟</w:t>
        </w:r>
        <w:proofErr w:type="gramStart"/>
        <w:r>
          <w:rPr>
            <w:rFonts w:hint="eastAsia"/>
          </w:rPr>
          <w:t>（</w:t>
        </w:r>
        <w:proofErr w:type="gramEnd"/>
        <w:r>
          <w:rPr>
            <w:rFonts w:hint="eastAsia"/>
          </w:rPr>
          <w:t>老師講解．．．．．）</w:t>
        </w:r>
      </w:ins>
    </w:p>
    <w:p w14:paraId="4972D07C" w14:textId="209FAFC8" w:rsidR="00190493" w:rsidRDefault="00190493" w:rsidP="006D387D">
      <w:pPr>
        <w:pStyle w:val="a0"/>
      </w:pPr>
      <w:bookmarkStart w:id="137" w:name="_Toc107083463"/>
      <w:r>
        <w:rPr>
          <w:rFonts w:hint="eastAsia"/>
        </w:rPr>
        <w:t>研究實驗參與者</w:t>
      </w:r>
      <w:bookmarkEnd w:id="137"/>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7B033AEB" w:rsidR="009E2F46" w:rsidRDefault="009E2F46" w:rsidP="009E2F46">
      <w:pPr>
        <w:pStyle w:val="af"/>
        <w:keepNext/>
        <w:ind w:firstLine="400"/>
        <w:jc w:val="center"/>
      </w:pPr>
      <w:bookmarkStart w:id="138"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1</w:t>
      </w:r>
      <w:r>
        <w:fldChar w:fldCharType="end"/>
      </w:r>
      <w:r w:rsidRPr="00235A60">
        <w:rPr>
          <w:rFonts w:hint="eastAsia"/>
        </w:rPr>
        <w:t>研究參與者人數</w:t>
      </w:r>
      <w:bookmarkEnd w:id="138"/>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139" w:name="_Toc107083464"/>
      <w:r>
        <w:rPr>
          <w:rFonts w:hint="eastAsia"/>
        </w:rPr>
        <w:lastRenderedPageBreak/>
        <w:t>視覺化模擬輔助教學</w:t>
      </w:r>
      <w:bookmarkEnd w:id="139"/>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0074317E" w:rsidR="00F43733" w:rsidRDefault="00080C22" w:rsidP="00F43733">
      <w:pPr>
        <w:keepNext/>
        <w:ind w:firstLine="480"/>
        <w:jc w:val="center"/>
      </w:pPr>
      <w:r>
        <w:rPr>
          <w:noProof/>
        </w:rPr>
        <w:drawing>
          <wp:inline distT="0" distB="0" distL="0" distR="0" wp14:anchorId="049B53DE" wp14:editId="246EB15C">
            <wp:extent cx="5066793" cy="2340708"/>
            <wp:effectExtent l="0" t="0" r="63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80015" cy="2439210"/>
                    </a:xfrm>
                    <a:prstGeom prst="rect">
                      <a:avLst/>
                    </a:prstGeom>
                  </pic:spPr>
                </pic:pic>
              </a:graphicData>
            </a:graphic>
          </wp:inline>
        </w:drawing>
      </w:r>
    </w:p>
    <w:p w14:paraId="1A076BEA" w14:textId="300CF706" w:rsidR="00F43733" w:rsidRDefault="00F43733" w:rsidP="00F43733">
      <w:pPr>
        <w:pStyle w:val="af"/>
        <w:ind w:firstLine="400"/>
        <w:jc w:val="center"/>
      </w:pPr>
      <w:bookmarkStart w:id="140" w:name="_Toc106290066"/>
      <w:bookmarkStart w:id="141"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2</w:t>
      </w:r>
      <w:r>
        <w:fldChar w:fldCharType="end"/>
      </w:r>
      <w:r w:rsidRPr="00F74F86">
        <w:rPr>
          <w:rFonts w:hint="eastAsia"/>
        </w:rPr>
        <w:t>本研究模擬式教學策略</w:t>
      </w:r>
      <w:bookmarkEnd w:id="140"/>
      <w:bookmarkEnd w:id="141"/>
    </w:p>
    <w:p w14:paraId="0056B9CC" w14:textId="59814D96" w:rsidR="00F23DD3" w:rsidRDefault="00F23DD3" w:rsidP="00790D19">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5D7F22">
        <w:rPr>
          <w:rFonts w:cs="Times New Roman" w:hint="eastAsia"/>
          <w:kern w:val="0"/>
          <w:szCs w:val="20"/>
        </w:rPr>
        <w:t>步驟</w:t>
      </w:r>
      <w:r w:rsidR="0037461B">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，透過此教學方式銜接理解、反思與應用的程序，讓學生在操作模擬平台的過程深化反思，也輔助理解與幫助應用。以此策略所延伸之教學活動，也更容易清</w:t>
      </w:r>
      <w:r w:rsidR="00790D19" w:rsidRPr="00790D19">
        <w:rPr>
          <w:rFonts w:hint="eastAsia"/>
        </w:rPr>
        <w:t>楚地驗證這些教學步驟是否影響到了學生的理解、反思與應用</w:t>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w:t>
      </w:r>
      <w:r w:rsidR="005D7F22">
        <w:rPr>
          <w:rFonts w:cs="Times New Roman" w:hint="eastAsia"/>
          <w:kern w:val="0"/>
          <w:szCs w:val="20"/>
        </w:rPr>
        <w:t>步驟</w:t>
      </w:r>
      <w:r w:rsidR="00866B9A">
        <w:rPr>
          <w:rFonts w:cs="Times New Roman" w:hint="eastAsia"/>
          <w:kern w:val="0"/>
          <w:szCs w:val="20"/>
        </w:rPr>
        <w:t>，與其之間的關聯進行詳細說明：</w:t>
      </w:r>
    </w:p>
    <w:p w14:paraId="54D01ADF" w14:textId="77777777" w:rsidR="00790D19" w:rsidRPr="00790D19" w:rsidRDefault="00790D19" w:rsidP="00790D19">
      <w:pPr>
        <w:pStyle w:val="af8"/>
        <w:ind w:firstLine="480"/>
      </w:pP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lastRenderedPageBreak/>
        <w:t>1</w:t>
      </w:r>
      <w:r w:rsidRPr="00866B9A">
        <w:rPr>
          <w:rFonts w:cs="Times New Roman"/>
          <w:b/>
          <w:bCs/>
          <w:kern w:val="0"/>
          <w:szCs w:val="20"/>
        </w:rPr>
        <w:t xml:space="preserve">. </w:t>
      </w:r>
      <w:r>
        <w:rPr>
          <w:rFonts w:cs="Times New Roman" w:hint="eastAsia"/>
          <w:b/>
          <w:bCs/>
          <w:kern w:val="0"/>
          <w:szCs w:val="20"/>
        </w:rPr>
        <w:t>概念理解</w:t>
      </w:r>
    </w:p>
    <w:p w14:paraId="506736F1" w14:textId="580C6738" w:rsidR="00866B9A" w:rsidRPr="00866B9A" w:rsidRDefault="00866B9A" w:rsidP="00866B9A">
      <w:pPr>
        <w:ind w:firstLine="480"/>
      </w:pPr>
      <w:r w:rsidRPr="00866B9A">
        <w:rPr>
          <w:rFonts w:hint="eastAsia"/>
        </w:rPr>
        <w:t>在概念理解的</w:t>
      </w:r>
      <w:r w:rsidR="005D7F22">
        <w:rPr>
          <w:rFonts w:hint="eastAsia"/>
        </w:rPr>
        <w:t>步驟</w:t>
      </w:r>
      <w:r w:rsidRPr="00866B9A">
        <w:rPr>
          <w:rFonts w:hint="eastAsia"/>
        </w:rPr>
        <w:t>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79C9CE6D" w14:textId="77777777" w:rsidR="00DE0922" w:rsidRDefault="00866B9A" w:rsidP="00DE0922">
      <w:pPr>
        <w:ind w:firstLine="480"/>
        <w:rPr>
          <w:ins w:id="142" w:author="user" w:date="2022-07-27T21:27:00Z"/>
        </w:rPr>
      </w:pPr>
      <w:r w:rsidRPr="00866B9A">
        <w:rPr>
          <w:rFonts w:hint="eastAsia"/>
        </w:rPr>
        <w:t>在概念反思的</w:t>
      </w:r>
      <w:r w:rsidR="005D7F22">
        <w:rPr>
          <w:rFonts w:hint="eastAsia"/>
        </w:rPr>
        <w:t>步驟</w:t>
      </w:r>
      <w:r w:rsidRPr="00866B9A">
        <w:rPr>
          <w:rFonts w:hint="eastAsia"/>
        </w:rPr>
        <w:t>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w:t>
      </w:r>
      <w:r w:rsidR="005D7F22">
        <w:rPr>
          <w:rFonts w:hint="eastAsia"/>
        </w:rPr>
        <w:t>步驟</w:t>
      </w:r>
      <w:r w:rsidRPr="00866B9A">
        <w:rPr>
          <w:rFonts w:hint="eastAsia"/>
        </w:rPr>
        <w:t>中所學習到的概念。</w:t>
      </w:r>
    </w:p>
    <w:p w14:paraId="7F997472" w14:textId="5C671627" w:rsidR="00DE0922" w:rsidRDefault="00DE0922" w:rsidP="00DE0922">
      <w:pPr>
        <w:ind w:firstLine="480"/>
        <w:rPr>
          <w:moveTo w:id="143" w:author="user" w:date="2022-07-27T21:26:00Z"/>
        </w:rPr>
      </w:pPr>
      <w:moveToRangeStart w:id="144" w:author="user" w:date="2022-07-27T21:26:00Z" w:name="move109849633"/>
      <w:moveTo w:id="145" w:author="user" w:date="2022-07-27T21:26:00Z">
        <w:r w:rsidRPr="001A508A">
          <w:rPr>
            <w:rFonts w:hint="eastAsia"/>
          </w:rPr>
          <w:t>學生若在</w:t>
        </w:r>
        <w:r>
          <w:rPr>
            <w:rFonts w:hint="eastAsia"/>
          </w:rPr>
          <w:t>「概念反思」的步驟，操作與觀察</w:t>
        </w:r>
        <w:r w:rsidRPr="001A508A">
          <w:rPr>
            <w:rFonts w:hint="eastAsia"/>
          </w:rPr>
          <w:t>模擬平台時，發現自己在「概念理解」的</w:t>
        </w:r>
        <w:r>
          <w:rPr>
            <w:rFonts w:hint="eastAsia"/>
          </w:rPr>
          <w:t>步驟</w:t>
        </w:r>
        <w:r w:rsidRPr="001A508A">
          <w:rPr>
            <w:rFonts w:hint="eastAsia"/>
          </w:rPr>
          <w:t>中，遺漏了某些概念沒有學習，能夠重新翻閱投影片或教科書內容，或是向教師提問，將概念學習起來之後，再回到模擬平台進行反思。</w:t>
        </w:r>
      </w:moveTo>
    </w:p>
    <w:p w14:paraId="3D152DC7" w14:textId="77777777" w:rsidR="00DE0922" w:rsidRDefault="00DE0922" w:rsidP="00DE0922">
      <w:pPr>
        <w:ind w:firstLine="480"/>
        <w:rPr>
          <w:moveTo w:id="146" w:author="user" w:date="2022-07-27T21:26:00Z"/>
        </w:rPr>
      </w:pPr>
    </w:p>
    <w:moveToRangeEnd w:id="144"/>
    <w:p w14:paraId="475B1392" w14:textId="12CD29C1" w:rsidR="008263C9" w:rsidRPr="00DE0922" w:rsidDel="00DE0922" w:rsidRDefault="008263C9" w:rsidP="006B6AD8">
      <w:pPr>
        <w:ind w:firstLine="480"/>
        <w:rPr>
          <w:del w:id="147" w:author="user" w:date="2022-07-27T21:27:00Z"/>
        </w:rPr>
      </w:pP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44699A6A" w:rsidR="00866B9A" w:rsidRDefault="00866B9A" w:rsidP="00866B9A">
      <w:pPr>
        <w:ind w:firstLine="480"/>
        <w:rPr>
          <w:ins w:id="148" w:author="user" w:date="2022-07-27T21:27:00Z"/>
        </w:rPr>
      </w:pPr>
      <w:r w:rsidRPr="00866B9A">
        <w:rPr>
          <w:rFonts w:hint="eastAsia"/>
        </w:rPr>
        <w:t>在概念應用的</w:t>
      </w:r>
      <w:r w:rsidR="005D7F22">
        <w:rPr>
          <w:rFonts w:hint="eastAsia"/>
        </w:rPr>
        <w:t>步驟</w:t>
      </w:r>
      <w:r w:rsidRPr="00866B9A">
        <w:rPr>
          <w:rFonts w:hint="eastAsia"/>
        </w:rPr>
        <w:t>中，教師透過程式實作每個單元相關的概念，教導學生</w:t>
      </w:r>
      <w:r w:rsidR="00D152CA">
        <w:rPr>
          <w:rFonts w:hint="eastAsia"/>
        </w:rPr>
        <w:t>運用程式實作</w:t>
      </w:r>
      <w:r w:rsidRPr="00866B9A">
        <w:rPr>
          <w:rFonts w:hint="eastAsia"/>
        </w:rPr>
        <w:t>類神經網路的概念，熟悉理論與實務應用之間的關聯</w:t>
      </w:r>
      <w:r w:rsidR="000B69CF">
        <w:rPr>
          <w:rFonts w:hint="eastAsia"/>
        </w:rPr>
        <w:t>，並讓學生在程式設計學習單中回答程式的相關問題</w:t>
      </w:r>
      <w:r w:rsidR="00FA0F1C">
        <w:rPr>
          <w:rFonts w:hint="eastAsia"/>
        </w:rPr>
        <w:t>，其問題皆針對教師實作的程式進行設計</w:t>
      </w:r>
      <w:r w:rsidR="000B69CF">
        <w:rPr>
          <w:rFonts w:hint="eastAsia"/>
        </w:rPr>
        <w:t>，例如：為何實作出的程式會有此輸出？能否簡述此程式的運算過程？讓學生有機會深入思考</w:t>
      </w:r>
      <w:r w:rsidR="00FA0F1C">
        <w:rPr>
          <w:rFonts w:hint="eastAsia"/>
        </w:rPr>
        <w:t>這些</w:t>
      </w:r>
      <w:r w:rsidR="000B69CF">
        <w:rPr>
          <w:rFonts w:hint="eastAsia"/>
        </w:rPr>
        <w:t>程式</w:t>
      </w:r>
      <w:r w:rsidR="00FA0F1C">
        <w:rPr>
          <w:rFonts w:hint="eastAsia"/>
        </w:rPr>
        <w:t>的執行流程</w:t>
      </w:r>
      <w:r w:rsidR="000B69CF">
        <w:rPr>
          <w:rFonts w:hint="eastAsia"/>
        </w:rPr>
        <w:t>。</w:t>
      </w:r>
    </w:p>
    <w:p w14:paraId="5FC78D1E" w14:textId="1D5AFC22" w:rsidR="00827AF6" w:rsidRDefault="00DE0922" w:rsidP="00827AF6">
      <w:pPr>
        <w:ind w:firstLine="480"/>
        <w:rPr>
          <w:ins w:id="149" w:author="user" w:date="2022-07-27T21:27:00Z"/>
        </w:rPr>
      </w:pPr>
      <w:moveToRangeStart w:id="150" w:author="user" w:date="2022-07-27T21:27:00Z" w:name="move109849658"/>
      <w:moveTo w:id="151" w:author="user" w:date="2022-07-27T21:27:00Z">
        <w:r w:rsidRPr="001A508A">
          <w:rPr>
            <w:rFonts w:hint="eastAsia"/>
          </w:rPr>
          <w:t>學生若在</w:t>
        </w:r>
        <w:r>
          <w:rPr>
            <w:rFonts w:hint="eastAsia"/>
          </w:rPr>
          <w:t>「概念應用」的步驟，</w:t>
        </w:r>
        <w:r w:rsidRPr="001A508A">
          <w:rPr>
            <w:rFonts w:hint="eastAsia"/>
          </w:rPr>
          <w:t>學習使用程式實作概念時，發現自己在「概念反思」的</w:t>
        </w:r>
        <w:r>
          <w:rPr>
            <w:rFonts w:hint="eastAsia"/>
          </w:rPr>
          <w:t>步驟</w:t>
        </w:r>
        <w:r w:rsidRPr="001A508A">
          <w:rPr>
            <w:rFonts w:hint="eastAsia"/>
          </w:rPr>
          <w:t>中，沒有將應用時所需的概念清楚理解，能夠重新操作與觀察模擬平台上的功能，或是向教師提問，反思後再回到應用的</w:t>
        </w:r>
        <w:r>
          <w:rPr>
            <w:rFonts w:hint="eastAsia"/>
          </w:rPr>
          <w:t>步驟</w:t>
        </w:r>
        <w:r w:rsidRPr="001A508A">
          <w:rPr>
            <w:rFonts w:hint="eastAsia"/>
          </w:rPr>
          <w:t>。</w:t>
        </w:r>
      </w:moveTo>
      <w:ins w:id="152" w:author="user" w:date="2022-07-27T21:27:00Z">
        <w:r w:rsidR="00827AF6">
          <w:rPr>
            <w:rFonts w:hint="eastAsia"/>
          </w:rPr>
          <w:t>而</w:t>
        </w:r>
        <w:r w:rsidR="00827AF6" w:rsidRPr="001A508A">
          <w:rPr>
            <w:rFonts w:hint="eastAsia"/>
          </w:rPr>
          <w:t>若在</w:t>
        </w:r>
        <w:r w:rsidR="00827AF6">
          <w:rPr>
            <w:rFonts w:hint="eastAsia"/>
          </w:rPr>
          <w:t>「概念應用」的步驟，</w:t>
        </w:r>
        <w:r w:rsidR="00827AF6" w:rsidRPr="001A508A">
          <w:rPr>
            <w:rFonts w:hint="eastAsia"/>
          </w:rPr>
          <w:t>學習使用程式實作概念時，發現自己在「概念理解」的</w:t>
        </w:r>
        <w:r w:rsidR="00827AF6">
          <w:rPr>
            <w:rFonts w:hint="eastAsia"/>
          </w:rPr>
          <w:t>步驟</w:t>
        </w:r>
        <w:r w:rsidR="00827AF6" w:rsidRPr="001A508A">
          <w:rPr>
            <w:rFonts w:hint="eastAsia"/>
          </w:rPr>
          <w:t>中，遺漏了某些概念沒有</w:t>
        </w:r>
        <w:r w:rsidR="00827AF6" w:rsidRPr="001A508A">
          <w:rPr>
            <w:rFonts w:hint="eastAsia"/>
          </w:rPr>
          <w:lastRenderedPageBreak/>
          <w:t>學習，能夠重新翻閱投影片或教科書內容，或是向教師提問，將概念學習起來之後，再回到應用</w:t>
        </w:r>
        <w:r w:rsidR="00827AF6">
          <w:rPr>
            <w:rFonts w:hint="eastAsia"/>
          </w:rPr>
          <w:t>的步驟</w:t>
        </w:r>
        <w:r w:rsidR="00827AF6" w:rsidRPr="001A508A">
          <w:rPr>
            <w:rFonts w:hint="eastAsia"/>
          </w:rPr>
          <w:t>，或是進到反思的</w:t>
        </w:r>
        <w:r w:rsidR="00827AF6">
          <w:rPr>
            <w:rFonts w:hint="eastAsia"/>
          </w:rPr>
          <w:t>步驟</w:t>
        </w:r>
        <w:r w:rsidR="00827AF6" w:rsidRPr="001A508A">
          <w:rPr>
            <w:rFonts w:hint="eastAsia"/>
          </w:rPr>
          <w:t>後再應用。</w:t>
        </w:r>
      </w:ins>
    </w:p>
    <w:p w14:paraId="23D82E80" w14:textId="77777777" w:rsidR="00DE0922" w:rsidRPr="00827AF6" w:rsidRDefault="00DE0922" w:rsidP="00DE0922">
      <w:pPr>
        <w:ind w:firstLine="480"/>
        <w:rPr>
          <w:moveTo w:id="153" w:author="user" w:date="2022-07-27T21:27:00Z"/>
        </w:rPr>
      </w:pPr>
    </w:p>
    <w:moveToRangeEnd w:id="150"/>
    <w:p w14:paraId="2255B4A5" w14:textId="5FD81571" w:rsidR="00DE0922" w:rsidRPr="00DE0922" w:rsidDel="00827AF6" w:rsidRDefault="00DE0922" w:rsidP="00866B9A">
      <w:pPr>
        <w:ind w:firstLine="480"/>
        <w:rPr>
          <w:del w:id="154" w:author="user" w:date="2022-07-27T21:28:00Z"/>
        </w:rPr>
      </w:pPr>
    </w:p>
    <w:p w14:paraId="70DBAD85" w14:textId="5580151F" w:rsidR="00866B9A" w:rsidRPr="001A508A" w:rsidDel="00DE0922" w:rsidRDefault="001A508A" w:rsidP="00D1261F">
      <w:pPr>
        <w:ind w:firstLine="480"/>
        <w:rPr>
          <w:del w:id="155" w:author="user" w:date="2022-07-27T21:27:00Z"/>
          <w:b/>
          <w:bCs/>
        </w:rPr>
      </w:pPr>
      <w:del w:id="156" w:author="user" w:date="2022-07-27T21:27:00Z">
        <w:r w:rsidRPr="001A508A" w:rsidDel="00DE0922">
          <w:rPr>
            <w:b/>
            <w:bCs/>
          </w:rPr>
          <w:delText xml:space="preserve">4. </w:delText>
        </w:r>
        <w:r w:rsidRPr="001A508A" w:rsidDel="00DE0922">
          <w:rPr>
            <w:rFonts w:hint="eastAsia"/>
            <w:b/>
            <w:bCs/>
          </w:rPr>
          <w:delText>反思</w:delText>
        </w:r>
        <w:r w:rsidR="007C1FC8" w:rsidDel="00DE0922">
          <w:rPr>
            <w:rFonts w:hint="eastAsia"/>
            <w:b/>
            <w:bCs/>
          </w:rPr>
          <w:delText>-</w:delText>
        </w:r>
        <w:r w:rsidR="007C1FC8" w:rsidDel="00DE0922">
          <w:rPr>
            <w:rFonts w:hint="eastAsia"/>
            <w:b/>
            <w:bCs/>
          </w:rPr>
          <w:delText>理解</w:delText>
        </w:r>
      </w:del>
    </w:p>
    <w:p w14:paraId="3F77EFF5" w14:textId="4F821A82" w:rsidR="001A508A" w:rsidDel="00827AF6" w:rsidRDefault="001A508A" w:rsidP="001A508A">
      <w:pPr>
        <w:ind w:firstLine="480"/>
        <w:rPr>
          <w:del w:id="157" w:author="user" w:date="2022-07-27T21:28:00Z"/>
          <w:moveFrom w:id="158" w:author="user" w:date="2022-07-27T21:26:00Z"/>
        </w:rPr>
      </w:pPr>
      <w:moveFromRangeStart w:id="159" w:author="user" w:date="2022-07-27T21:26:00Z" w:name="move109849633"/>
      <w:moveFrom w:id="160" w:author="user" w:date="2022-07-27T21:26:00Z">
        <w:del w:id="161" w:author="user" w:date="2022-07-27T21:28:00Z">
          <w:r w:rsidRPr="001A508A" w:rsidDel="00827AF6">
            <w:rPr>
              <w:rFonts w:hint="eastAsia"/>
            </w:rPr>
            <w:delText>學生若在</w:delText>
          </w:r>
          <w:r w:rsidR="007C1FC8" w:rsidDel="00827AF6">
            <w:rPr>
              <w:rFonts w:hint="eastAsia"/>
            </w:rPr>
            <w:delText>「概念反思」的</w:delText>
          </w:r>
          <w:r w:rsidR="005D7F22" w:rsidDel="00827AF6">
            <w:rPr>
              <w:rFonts w:hint="eastAsia"/>
            </w:rPr>
            <w:delText>步驟</w:delText>
          </w:r>
          <w:r w:rsidR="007C1FC8" w:rsidDel="00827AF6">
            <w:rPr>
              <w:rFonts w:hint="eastAsia"/>
            </w:rPr>
            <w:delText>，操作與觀察</w:delText>
          </w:r>
          <w:r w:rsidRPr="001A508A" w:rsidDel="00827AF6">
            <w:rPr>
              <w:rFonts w:hint="eastAsia"/>
            </w:rPr>
            <w:delText>模擬平台時，發現自己在「概念理解」的</w:delText>
          </w:r>
          <w:r w:rsidR="005D7F22" w:rsidDel="00827AF6">
            <w:rPr>
              <w:rFonts w:hint="eastAsia"/>
            </w:rPr>
            <w:delText>步驟</w:delText>
          </w:r>
          <w:r w:rsidRPr="001A508A" w:rsidDel="00827AF6">
            <w:rPr>
              <w:rFonts w:hint="eastAsia"/>
            </w:rPr>
            <w:delText>中，遺漏了某些概念沒有學習，能夠重新翻閱投影片或教科書內容，或是向教師提問，將概念學習起來之後，再回到模擬平台進行反思。</w:delText>
          </w:r>
        </w:del>
      </w:moveFrom>
    </w:p>
    <w:p w14:paraId="7FB157CA" w14:textId="4D3FBB74" w:rsidR="00584735" w:rsidDel="00827AF6" w:rsidRDefault="00584735" w:rsidP="001A508A">
      <w:pPr>
        <w:ind w:firstLine="480"/>
        <w:rPr>
          <w:del w:id="162" w:author="user" w:date="2022-07-27T21:28:00Z"/>
          <w:moveFrom w:id="163" w:author="user" w:date="2022-07-27T21:26:00Z"/>
        </w:rPr>
      </w:pPr>
    </w:p>
    <w:moveFromRangeEnd w:id="159"/>
    <w:p w14:paraId="7EF367D7" w14:textId="21071CE5" w:rsidR="00584735" w:rsidDel="00827AF6" w:rsidRDefault="00584735" w:rsidP="001A508A">
      <w:pPr>
        <w:ind w:firstLine="480"/>
        <w:rPr>
          <w:del w:id="164" w:author="user" w:date="2022-07-27T21:28:00Z"/>
        </w:rPr>
      </w:pPr>
    </w:p>
    <w:p w14:paraId="6736DF50" w14:textId="003B3940" w:rsidR="00584735" w:rsidDel="00827AF6" w:rsidRDefault="00584735" w:rsidP="001A508A">
      <w:pPr>
        <w:ind w:firstLine="480"/>
        <w:rPr>
          <w:del w:id="165" w:author="user" w:date="2022-07-27T21:28:00Z"/>
        </w:rPr>
      </w:pPr>
    </w:p>
    <w:p w14:paraId="13B0C210" w14:textId="7B0FF0F6" w:rsidR="00584735" w:rsidDel="00827AF6" w:rsidRDefault="00584735" w:rsidP="001A508A">
      <w:pPr>
        <w:ind w:firstLine="480"/>
        <w:rPr>
          <w:del w:id="166" w:author="user" w:date="2022-07-27T21:28:00Z"/>
        </w:rPr>
      </w:pPr>
    </w:p>
    <w:p w14:paraId="620F9B40" w14:textId="2D9C0DB9" w:rsidR="00584735" w:rsidDel="00827AF6" w:rsidRDefault="00584735" w:rsidP="001A508A">
      <w:pPr>
        <w:ind w:firstLine="480"/>
        <w:rPr>
          <w:del w:id="167" w:author="user" w:date="2022-07-27T21:28:00Z"/>
        </w:rPr>
      </w:pPr>
    </w:p>
    <w:p w14:paraId="7064FBBF" w14:textId="56C739EA" w:rsidR="00584735" w:rsidDel="00827AF6" w:rsidRDefault="00584735" w:rsidP="001A508A">
      <w:pPr>
        <w:ind w:firstLine="480"/>
        <w:rPr>
          <w:del w:id="168" w:author="user" w:date="2022-07-27T21:28:00Z"/>
        </w:rPr>
      </w:pPr>
    </w:p>
    <w:p w14:paraId="302D0A73" w14:textId="5B32ECC1" w:rsidR="001A508A" w:rsidRPr="001A508A" w:rsidDel="00827AF6" w:rsidRDefault="001A508A" w:rsidP="001A508A">
      <w:pPr>
        <w:ind w:firstLine="480"/>
        <w:rPr>
          <w:del w:id="169" w:author="user" w:date="2022-07-27T21:28:00Z"/>
          <w:b/>
          <w:bCs/>
        </w:rPr>
      </w:pPr>
      <w:del w:id="170" w:author="user" w:date="2022-07-27T21:28:00Z">
        <w:r w:rsidRPr="001A508A" w:rsidDel="00827AF6">
          <w:rPr>
            <w:b/>
            <w:bCs/>
          </w:rPr>
          <w:delText xml:space="preserve">5. </w:delText>
        </w:r>
        <w:r w:rsidRPr="001A508A" w:rsidDel="00827AF6">
          <w:rPr>
            <w:rFonts w:hint="eastAsia"/>
            <w:b/>
            <w:bCs/>
          </w:rPr>
          <w:delText>應用</w:delText>
        </w:r>
        <w:r w:rsidR="007C1FC8" w:rsidDel="00827AF6">
          <w:rPr>
            <w:b/>
            <w:bCs/>
          </w:rPr>
          <w:delText>-</w:delText>
        </w:r>
        <w:r w:rsidR="007C1FC8" w:rsidDel="00827AF6">
          <w:rPr>
            <w:rFonts w:hint="eastAsia"/>
            <w:b/>
            <w:bCs/>
          </w:rPr>
          <w:delText>反思</w:delText>
        </w:r>
      </w:del>
    </w:p>
    <w:p w14:paraId="6D7BAA43" w14:textId="39EE9259" w:rsidR="00584735" w:rsidDel="00827AF6" w:rsidRDefault="001A508A" w:rsidP="00584735">
      <w:pPr>
        <w:ind w:firstLine="480"/>
        <w:rPr>
          <w:del w:id="171" w:author="user" w:date="2022-07-27T21:28:00Z"/>
          <w:moveFrom w:id="172" w:author="user" w:date="2022-07-27T21:27:00Z"/>
        </w:rPr>
      </w:pPr>
      <w:moveFromRangeStart w:id="173" w:author="user" w:date="2022-07-27T21:27:00Z" w:name="move109849658"/>
      <w:moveFrom w:id="174" w:author="user" w:date="2022-07-27T21:27:00Z">
        <w:del w:id="175" w:author="user" w:date="2022-07-27T21:28:00Z">
          <w:r w:rsidRPr="001A508A" w:rsidDel="00827AF6">
            <w:rPr>
              <w:rFonts w:hint="eastAsia"/>
            </w:rPr>
            <w:delText>學生若在</w:delText>
          </w:r>
          <w:r w:rsidR="007C1FC8" w:rsidDel="00827AF6">
            <w:rPr>
              <w:rFonts w:hint="eastAsia"/>
            </w:rPr>
            <w:delText>「概念應用」的</w:delText>
          </w:r>
          <w:r w:rsidR="005D7F22" w:rsidDel="00827AF6">
            <w:rPr>
              <w:rFonts w:hint="eastAsia"/>
            </w:rPr>
            <w:delText>步驟</w:delText>
          </w:r>
          <w:r w:rsidR="007C1FC8" w:rsidDel="00827AF6">
            <w:rPr>
              <w:rFonts w:hint="eastAsia"/>
            </w:rPr>
            <w:delText>，</w:delText>
          </w:r>
          <w:r w:rsidRPr="001A508A" w:rsidDel="00827AF6">
            <w:rPr>
              <w:rFonts w:hint="eastAsia"/>
            </w:rPr>
            <w:delText>學習使用程式實作概念時，發現自己在「概念反思」的</w:delText>
          </w:r>
          <w:r w:rsidR="005D7F22" w:rsidDel="00827AF6">
            <w:rPr>
              <w:rFonts w:hint="eastAsia"/>
            </w:rPr>
            <w:delText>步驟</w:delText>
          </w:r>
          <w:r w:rsidRPr="001A508A" w:rsidDel="00827AF6">
            <w:rPr>
              <w:rFonts w:hint="eastAsia"/>
            </w:rPr>
            <w:delText>中，沒有將應用時所需的概念清楚理解，能夠重新操作與觀察模擬平台上的功能，或是向教師提問，反思後再回到應用的</w:delText>
          </w:r>
          <w:r w:rsidR="005D7F22" w:rsidDel="00827AF6">
            <w:rPr>
              <w:rFonts w:hint="eastAsia"/>
            </w:rPr>
            <w:delText>步驟</w:delText>
          </w:r>
          <w:r w:rsidRPr="001A508A" w:rsidDel="00827AF6">
            <w:rPr>
              <w:rFonts w:hint="eastAsia"/>
            </w:rPr>
            <w:delText>。</w:delText>
          </w:r>
        </w:del>
      </w:moveFrom>
    </w:p>
    <w:moveFromRangeEnd w:id="173"/>
    <w:p w14:paraId="2C91A049" w14:textId="3A4CFA18" w:rsidR="001A508A" w:rsidRPr="001A508A" w:rsidDel="00827AF6" w:rsidRDefault="001A508A" w:rsidP="001A508A">
      <w:pPr>
        <w:ind w:firstLine="480"/>
        <w:rPr>
          <w:del w:id="176" w:author="user" w:date="2022-07-27T21:28:00Z"/>
          <w:b/>
          <w:bCs/>
        </w:rPr>
      </w:pPr>
      <w:del w:id="177" w:author="user" w:date="2022-07-27T21:28:00Z">
        <w:r w:rsidRPr="001A508A" w:rsidDel="00827AF6">
          <w:rPr>
            <w:b/>
            <w:bCs/>
          </w:rPr>
          <w:delText xml:space="preserve">6. </w:delText>
        </w:r>
        <w:r w:rsidRPr="001A508A" w:rsidDel="00827AF6">
          <w:rPr>
            <w:rFonts w:hint="eastAsia"/>
            <w:b/>
            <w:bCs/>
          </w:rPr>
          <w:delText>應用</w:delText>
        </w:r>
        <w:r w:rsidR="007C1FC8" w:rsidDel="00827AF6">
          <w:rPr>
            <w:b/>
            <w:bCs/>
          </w:rPr>
          <w:delText>-</w:delText>
        </w:r>
        <w:r w:rsidR="007C1FC8" w:rsidDel="00827AF6">
          <w:rPr>
            <w:rFonts w:hint="eastAsia"/>
            <w:b/>
            <w:bCs/>
          </w:rPr>
          <w:delText>理解</w:delText>
        </w:r>
      </w:del>
    </w:p>
    <w:p w14:paraId="359588D4" w14:textId="69FE547C" w:rsidR="00080C22" w:rsidDel="00DE0922" w:rsidRDefault="001A508A" w:rsidP="00494019">
      <w:pPr>
        <w:ind w:firstLine="480"/>
        <w:rPr>
          <w:del w:id="178" w:author="user" w:date="2022-07-27T21:27:00Z"/>
        </w:rPr>
      </w:pPr>
      <w:del w:id="179" w:author="user" w:date="2022-07-27T21:27:00Z">
        <w:r w:rsidRPr="001A508A" w:rsidDel="00DE0922">
          <w:rPr>
            <w:rFonts w:hint="eastAsia"/>
          </w:rPr>
          <w:delText>學生若在</w:delText>
        </w:r>
        <w:r w:rsidR="007C1FC8" w:rsidDel="00DE0922">
          <w:rPr>
            <w:rFonts w:hint="eastAsia"/>
          </w:rPr>
          <w:delText>「概念應用」的</w:delText>
        </w:r>
        <w:r w:rsidR="005D7F22" w:rsidDel="00DE0922">
          <w:rPr>
            <w:rFonts w:hint="eastAsia"/>
          </w:rPr>
          <w:delText>步驟</w:delText>
        </w:r>
        <w:r w:rsidR="007C1FC8" w:rsidDel="00DE0922">
          <w:rPr>
            <w:rFonts w:hint="eastAsia"/>
          </w:rPr>
          <w:delText>，</w:delText>
        </w:r>
        <w:r w:rsidRPr="001A508A" w:rsidDel="00DE0922">
          <w:rPr>
            <w:rFonts w:hint="eastAsia"/>
          </w:rPr>
          <w:delText>學習使用程式實作概念時，發現自己在「概念理解」的</w:delText>
        </w:r>
        <w:r w:rsidR="005D7F22" w:rsidDel="00DE0922">
          <w:rPr>
            <w:rFonts w:hint="eastAsia"/>
          </w:rPr>
          <w:delText>步驟</w:delText>
        </w:r>
        <w:r w:rsidRPr="001A508A" w:rsidDel="00DE0922">
          <w:rPr>
            <w:rFonts w:hint="eastAsia"/>
          </w:rPr>
          <w:delText>中，遺漏了某些概念沒有學習，能夠重新翻閱投影片或教科書內容，或是向教師提問，將概念學習起來之後，再回到應用</w:delText>
        </w:r>
        <w:r w:rsidR="005D7F22" w:rsidDel="00DE0922">
          <w:rPr>
            <w:rFonts w:hint="eastAsia"/>
          </w:rPr>
          <w:delText>的步驟</w:delText>
        </w:r>
        <w:r w:rsidRPr="001A508A" w:rsidDel="00DE0922">
          <w:rPr>
            <w:rFonts w:hint="eastAsia"/>
          </w:rPr>
          <w:delText>，或是進到反思的</w:delText>
        </w:r>
        <w:r w:rsidR="005D7F22" w:rsidDel="00DE0922">
          <w:rPr>
            <w:rFonts w:hint="eastAsia"/>
          </w:rPr>
          <w:delText>步驟</w:delText>
        </w:r>
        <w:r w:rsidRPr="001A508A" w:rsidDel="00DE0922">
          <w:rPr>
            <w:rFonts w:hint="eastAsia"/>
          </w:rPr>
          <w:delText>後再應用。</w:delText>
        </w:r>
      </w:del>
    </w:p>
    <w:p w14:paraId="33EBA031" w14:textId="77777777" w:rsidR="00494019" w:rsidRDefault="00494019" w:rsidP="00892D90">
      <w:pPr>
        <w:ind w:firstLineChars="0" w:firstLine="0"/>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1EFDA790" w:rsidR="002075B8" w:rsidRDefault="000E224A" w:rsidP="000E224A">
      <w:pPr>
        <w:ind w:firstLine="480"/>
      </w:pPr>
      <w:r>
        <w:rPr>
          <w:rFonts w:hint="eastAsia"/>
        </w:rPr>
        <w:lastRenderedPageBreak/>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71312C18" w:rsidR="00EA13EE" w:rsidRDefault="00EA13EE" w:rsidP="00593F73">
      <w:pPr>
        <w:pStyle w:val="af"/>
        <w:ind w:firstLine="400"/>
        <w:jc w:val="center"/>
      </w:pPr>
      <w:bookmarkStart w:id="180" w:name="_Toc106290067"/>
      <w:bookmarkStart w:id="181"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3</w:t>
      </w:r>
      <w:r>
        <w:fldChar w:fldCharType="end"/>
      </w:r>
      <w:r>
        <w:rPr>
          <w:rFonts w:hint="eastAsia"/>
        </w:rPr>
        <w:t>資料搜集模擬畫面</w:t>
      </w:r>
      <w:bookmarkEnd w:id="180"/>
      <w:bookmarkEnd w:id="181"/>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w:t>
      </w:r>
      <w:r>
        <w:rPr>
          <w:rFonts w:hint="eastAsia"/>
        </w:rPr>
        <w:lastRenderedPageBreak/>
        <w:t>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184BAE17" w14:textId="391B011A" w:rsidR="005D7F22" w:rsidRDefault="00926846" w:rsidP="00584735">
      <w:pPr>
        <w:pStyle w:val="af"/>
        <w:ind w:firstLine="400"/>
        <w:jc w:val="center"/>
      </w:pPr>
      <w:bookmarkStart w:id="182" w:name="_Toc106290068"/>
      <w:bookmarkStart w:id="183"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4</w:t>
      </w:r>
      <w:r>
        <w:fldChar w:fldCharType="end"/>
      </w:r>
      <w:r>
        <w:rPr>
          <w:rFonts w:hint="eastAsia"/>
        </w:rPr>
        <w:t>訓練類神經網路模擬畫面</w:t>
      </w:r>
      <w:bookmarkEnd w:id="182"/>
      <w:bookmarkEnd w:id="183"/>
    </w:p>
    <w:p w14:paraId="5C061A09" w14:textId="77777777" w:rsidR="00584735" w:rsidRPr="00584735" w:rsidRDefault="00584735" w:rsidP="00584735">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lastRenderedPageBreak/>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073688ED" w:rsidR="003957EB" w:rsidRDefault="00954E8D" w:rsidP="00954E8D">
      <w:pPr>
        <w:pStyle w:val="af"/>
        <w:ind w:firstLine="400"/>
        <w:jc w:val="center"/>
      </w:pPr>
      <w:bookmarkStart w:id="184" w:name="_Toc106290069"/>
      <w:bookmarkStart w:id="185"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5</w:t>
      </w:r>
      <w:r>
        <w:fldChar w:fldCharType="end"/>
      </w:r>
      <w:r>
        <w:rPr>
          <w:rFonts w:hint="eastAsia"/>
        </w:rPr>
        <w:t>應用</w:t>
      </w:r>
      <w:r w:rsidRPr="00923D85">
        <w:rPr>
          <w:rFonts w:hint="eastAsia"/>
        </w:rPr>
        <w:t>類神經網路模擬畫面</w:t>
      </w:r>
      <w:bookmarkEnd w:id="184"/>
      <w:bookmarkEnd w:id="185"/>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lastRenderedPageBreak/>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790438B6" w:rsidR="00F07508" w:rsidRDefault="00F07508" w:rsidP="00F07508">
      <w:pPr>
        <w:pStyle w:val="af"/>
        <w:ind w:firstLine="400"/>
        <w:jc w:val="center"/>
      </w:pPr>
      <w:bookmarkStart w:id="186" w:name="_Toc106290070"/>
      <w:bookmarkStart w:id="187"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6</w:t>
      </w:r>
      <w:r>
        <w:fldChar w:fldCharType="end"/>
      </w:r>
      <w:r>
        <w:rPr>
          <w:rFonts w:hint="eastAsia"/>
        </w:rPr>
        <w:t>圖片資料輸入</w:t>
      </w:r>
      <w:r w:rsidRPr="00D32165">
        <w:rPr>
          <w:rFonts w:hint="eastAsia"/>
        </w:rPr>
        <w:t>模擬畫面</w:t>
      </w:r>
      <w:bookmarkEnd w:id="186"/>
      <w:bookmarkEnd w:id="187"/>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037F9A15" w:rsidR="00735122" w:rsidRDefault="00F56895" w:rsidP="00D1261F">
      <w:pPr>
        <w:ind w:firstLine="480"/>
      </w:pPr>
      <w:r>
        <w:rPr>
          <w:rFonts w:hint="eastAsia"/>
        </w:rPr>
        <w:t>為了將課程內容融入</w:t>
      </w:r>
      <w:r w:rsidR="00222389">
        <w:rPr>
          <w:rFonts w:hint="eastAsia"/>
        </w:rPr>
        <w:t>真實</w:t>
      </w:r>
      <w:r>
        <w:rPr>
          <w:rFonts w:hint="eastAsia"/>
        </w:rPr>
        <w:t>生活</w:t>
      </w:r>
      <w:r w:rsidR="00222389">
        <w:rPr>
          <w:rFonts w:hint="eastAsia"/>
        </w:rPr>
        <w:t>情境</w:t>
      </w:r>
      <w:r>
        <w:rPr>
          <w:rFonts w:hint="eastAsia"/>
        </w:rPr>
        <w:t>，本研究將健康照護的案例融入類神經網路，設計的模擬畫面為圖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0BD4AFB5" w:rsidR="00E25C37" w:rsidRDefault="00F56895" w:rsidP="00F56895">
      <w:pPr>
        <w:pStyle w:val="af"/>
        <w:ind w:firstLine="400"/>
        <w:jc w:val="center"/>
      </w:pPr>
      <w:bookmarkStart w:id="188" w:name="_Toc106290071"/>
      <w:bookmarkStart w:id="189"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7</w:t>
      </w:r>
      <w:r>
        <w:fldChar w:fldCharType="end"/>
      </w:r>
      <w:r w:rsidRPr="00E8440C">
        <w:rPr>
          <w:rFonts w:hint="eastAsia"/>
        </w:rPr>
        <w:t>健康照護與類神經網路</w:t>
      </w:r>
      <w:r>
        <w:rPr>
          <w:rFonts w:hint="eastAsia"/>
        </w:rPr>
        <w:t>模擬畫面</w:t>
      </w:r>
      <w:bookmarkEnd w:id="188"/>
      <w:bookmarkEnd w:id="189"/>
    </w:p>
    <w:p w14:paraId="7744F1C8" w14:textId="7121B212" w:rsidR="00735122" w:rsidRDefault="00735122" w:rsidP="00D1261F">
      <w:pPr>
        <w:ind w:firstLine="480"/>
      </w:pPr>
    </w:p>
    <w:p w14:paraId="34B93E79" w14:textId="419E6B05" w:rsidR="00584735" w:rsidRDefault="00584735" w:rsidP="00D1261F">
      <w:pPr>
        <w:ind w:firstLine="480"/>
      </w:pPr>
    </w:p>
    <w:p w14:paraId="757C6818" w14:textId="77777777" w:rsidR="00584735" w:rsidRDefault="00584735" w:rsidP="00D1261F">
      <w:pPr>
        <w:ind w:firstLine="480"/>
      </w:pPr>
    </w:p>
    <w:p w14:paraId="0D5565E5" w14:textId="2640E2B6"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01A6E402" w:rsidR="00ED3925" w:rsidRDefault="00546B80" w:rsidP="00546B80">
      <w:pPr>
        <w:pStyle w:val="af"/>
        <w:ind w:firstLine="400"/>
        <w:jc w:val="center"/>
      </w:pPr>
      <w:bookmarkStart w:id="190" w:name="_Toc106290072"/>
      <w:bookmarkStart w:id="191"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8</w:t>
      </w:r>
      <w:r>
        <w:fldChar w:fldCharType="end"/>
      </w:r>
      <w:r w:rsidRPr="001262AD">
        <w:rPr>
          <w:rFonts w:hint="eastAsia"/>
        </w:rPr>
        <w:t>權重與誤差</w:t>
      </w:r>
      <w:r>
        <w:rPr>
          <w:rFonts w:hint="eastAsia"/>
        </w:rPr>
        <w:t>模擬畫面</w:t>
      </w:r>
      <w:bookmarkEnd w:id="190"/>
      <w:bookmarkEnd w:id="191"/>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lastRenderedPageBreak/>
        <w:t>在討論類神經元模型的單元中，本研究將類神經元模型設計為為圖</w:t>
      </w:r>
      <w:r>
        <w:t>3-9</w:t>
      </w:r>
      <w:r>
        <w:rPr>
          <w:rFonts w:hint="eastAsia"/>
        </w:rPr>
        <w:t>所示的模擬畫面，學生能夠調整輸入值、權重，以及臨界值，按下「計算」的按鈕後，畫面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2E2FB4EC" w:rsidR="00F833D5" w:rsidRDefault="00983143" w:rsidP="00983143">
      <w:pPr>
        <w:pStyle w:val="af"/>
        <w:ind w:firstLine="400"/>
        <w:jc w:val="center"/>
      </w:pPr>
      <w:bookmarkStart w:id="192" w:name="_Toc106290073"/>
      <w:bookmarkStart w:id="193"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9</w:t>
      </w:r>
      <w:r>
        <w:fldChar w:fldCharType="end"/>
      </w:r>
      <w:r w:rsidRPr="00F43F37">
        <w:rPr>
          <w:rFonts w:hint="eastAsia"/>
        </w:rPr>
        <w:t>類神經元模型</w:t>
      </w:r>
      <w:r>
        <w:rPr>
          <w:rFonts w:hint="eastAsia"/>
        </w:rPr>
        <w:t>模擬畫面</w:t>
      </w:r>
      <w:bookmarkEnd w:id="192"/>
      <w:bookmarkEnd w:id="193"/>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46F7C7AF" w:rsidR="00735122" w:rsidRDefault="00174F2E" w:rsidP="00637635">
      <w:pPr>
        <w:pStyle w:val="af"/>
        <w:ind w:firstLine="400"/>
        <w:jc w:val="center"/>
      </w:pPr>
      <w:bookmarkStart w:id="194" w:name="_Toc106290074"/>
      <w:bookmarkStart w:id="195"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10</w:t>
      </w:r>
      <w:r>
        <w:fldChar w:fldCharType="end"/>
      </w:r>
      <w:r w:rsidRPr="00D3799E">
        <w:rPr>
          <w:rFonts w:hint="eastAsia"/>
        </w:rPr>
        <w:t>學習演算法</w:t>
      </w:r>
      <w:r>
        <w:rPr>
          <w:rFonts w:hint="eastAsia"/>
        </w:rPr>
        <w:t>模擬畫面</w:t>
      </w:r>
      <w:bookmarkEnd w:id="194"/>
      <w:bookmarkEnd w:id="195"/>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196" w:name="_Toc519413772"/>
      <w:bookmarkStart w:id="197" w:name="_Toc519413773"/>
      <w:bookmarkStart w:id="198" w:name="_Toc519413774"/>
      <w:bookmarkStart w:id="199" w:name="_Toc519413775"/>
      <w:bookmarkEnd w:id="196"/>
      <w:bookmarkEnd w:id="197"/>
      <w:bookmarkEnd w:id="198"/>
      <w:bookmarkEnd w:id="199"/>
      <w:r>
        <w:br w:type="page"/>
      </w:r>
    </w:p>
    <w:p w14:paraId="5D67231E" w14:textId="0484352D" w:rsidR="00190493" w:rsidRDefault="00190493" w:rsidP="006D387D">
      <w:pPr>
        <w:pStyle w:val="a0"/>
      </w:pPr>
      <w:bookmarkStart w:id="200" w:name="_Toc107083465"/>
      <w:r>
        <w:rPr>
          <w:rFonts w:hint="eastAsia"/>
        </w:rPr>
        <w:lastRenderedPageBreak/>
        <w:t>研究</w:t>
      </w:r>
      <w:bookmarkStart w:id="201" w:name="_Hlk35453180"/>
      <w:r w:rsidR="006D387D">
        <w:rPr>
          <w:rFonts w:hint="eastAsia"/>
        </w:rPr>
        <w:t>程序</w:t>
      </w:r>
      <w:bookmarkEnd w:id="200"/>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5A1BEAFD" w:rsidR="00E95257" w:rsidRDefault="00E95257" w:rsidP="00E95257">
      <w:pPr>
        <w:pStyle w:val="af"/>
        <w:keepNext/>
        <w:ind w:firstLine="400"/>
        <w:jc w:val="center"/>
      </w:pPr>
      <w:bookmarkStart w:id="202"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2</w:t>
      </w:r>
      <w:r>
        <w:fldChar w:fldCharType="end"/>
      </w:r>
      <w:r>
        <w:rPr>
          <w:rFonts w:hint="eastAsia"/>
        </w:rPr>
        <w:t>研究程序</w:t>
      </w:r>
      <w:bookmarkEnd w:id="20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38C41EFF" w:rsidR="000509B0" w:rsidRDefault="000509B0" w:rsidP="005547BF">
            <w:pPr>
              <w:ind w:firstLineChars="0" w:firstLine="0"/>
            </w:pPr>
            <w:r>
              <w:rPr>
                <w:rFonts w:hint="eastAsia"/>
              </w:rPr>
              <w:t>3</w:t>
            </w:r>
            <w:r>
              <w:t xml:space="preserve">. </w:t>
            </w:r>
            <w:ins w:id="203" w:author="user" w:date="2022-07-27T19:47:00Z">
              <w:r w:rsidR="00130888">
                <w:rPr>
                  <w:rFonts w:hint="eastAsia"/>
                </w:rPr>
                <w:t>教學</w:t>
              </w:r>
            </w:ins>
            <w:del w:id="204" w:author="user" w:date="2022-07-27T19:47:00Z">
              <w:r w:rsidDel="00130888">
                <w:rPr>
                  <w:rFonts w:hint="eastAsia"/>
                </w:rPr>
                <w:delText>課</w:delText>
              </w:r>
              <w:r w:rsidR="00FA0F1C" w:rsidDel="00130888">
                <w:rPr>
                  <w:rFonts w:hint="eastAsia"/>
                </w:rPr>
                <w:delText>堂</w:delText>
              </w:r>
            </w:del>
            <w:r>
              <w:rPr>
                <w:rFonts w:hint="eastAsia"/>
              </w:rPr>
              <w:t>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2CEC04F3" w:rsidR="000509B0" w:rsidRDefault="000509B0" w:rsidP="005547BF">
            <w:pPr>
              <w:ind w:firstLineChars="0" w:firstLine="0"/>
            </w:pPr>
            <w:r>
              <w:rPr>
                <w:rFonts w:hint="eastAsia"/>
              </w:rPr>
              <w:t>2</w:t>
            </w:r>
            <w:r>
              <w:t>.</w:t>
            </w:r>
            <w:r>
              <w:rPr>
                <w:rFonts w:hint="eastAsia"/>
              </w:rPr>
              <w:t xml:space="preserve"> </w:t>
            </w:r>
            <w:ins w:id="205" w:author="user" w:date="2022-07-27T19:47:00Z">
              <w:r w:rsidR="00130888">
                <w:rPr>
                  <w:rFonts w:hint="eastAsia"/>
                </w:rPr>
                <w:t>教學</w:t>
              </w:r>
            </w:ins>
            <w:del w:id="206" w:author="user" w:date="2022-07-27T19:47:00Z">
              <w:r w:rsidDel="00130888">
                <w:rPr>
                  <w:rFonts w:hint="eastAsia"/>
                </w:rPr>
                <w:delText>課</w:delText>
              </w:r>
              <w:r w:rsidR="00FA0F1C" w:rsidDel="00130888">
                <w:rPr>
                  <w:rFonts w:hint="eastAsia"/>
                </w:rPr>
                <w:delText>堂</w:delText>
              </w:r>
            </w:del>
            <w:r>
              <w:rPr>
                <w:rFonts w:hint="eastAsia"/>
              </w:rPr>
              <w:t>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E076910" w:rsidR="00A36948" w:rsidDel="00827AF6" w:rsidRDefault="00827AF6" w:rsidP="005547BF">
            <w:pPr>
              <w:ind w:firstLineChars="0" w:firstLine="0"/>
              <w:rPr>
                <w:del w:id="207" w:author="user" w:date="2022-07-27T21:29:00Z"/>
              </w:rPr>
            </w:pPr>
            <w:ins w:id="208" w:author="user" w:date="2022-07-27T21:29:00Z">
              <w:r>
                <w:t>這裡應該用你的三個步驟</w:t>
              </w:r>
            </w:ins>
            <w:del w:id="209" w:author="user" w:date="2022-07-27T21:29:00Z">
              <w:r w:rsidR="00C10FF6" w:rsidDel="00827AF6">
                <w:delText xml:space="preserve">1. </w:delText>
              </w:r>
              <w:r w:rsidR="00C10FF6" w:rsidDel="00827AF6">
                <w:rPr>
                  <w:rFonts w:hint="eastAsia"/>
                </w:rPr>
                <w:delText>老師講解</w:delText>
              </w:r>
            </w:del>
          </w:p>
          <w:p w14:paraId="777A2235" w14:textId="6763D045" w:rsidR="00C10FF6" w:rsidDel="00827AF6" w:rsidRDefault="00C10FF6" w:rsidP="005547BF">
            <w:pPr>
              <w:ind w:firstLineChars="0" w:firstLine="0"/>
              <w:rPr>
                <w:del w:id="210" w:author="user" w:date="2022-07-27T21:29:00Z"/>
              </w:rPr>
            </w:pPr>
            <w:del w:id="211" w:author="user" w:date="2022-07-27T21:29:00Z">
              <w:r w:rsidDel="00827AF6">
                <w:rPr>
                  <w:rFonts w:hint="eastAsia"/>
                </w:rPr>
                <w:delText>2</w:delText>
              </w:r>
              <w:r w:rsidDel="00827AF6">
                <w:delText xml:space="preserve">. </w:delText>
              </w:r>
              <w:r w:rsidDel="00827AF6">
                <w:rPr>
                  <w:rFonts w:hint="eastAsia"/>
                </w:rPr>
                <w:delText>模擬平</w:delText>
              </w:r>
              <w:r w:rsidR="00396D1C" w:rsidDel="00827AF6">
                <w:rPr>
                  <w:rFonts w:hint="eastAsia"/>
                </w:rPr>
                <w:delText>台</w:delText>
              </w:r>
              <w:r w:rsidDel="00827AF6">
                <w:rPr>
                  <w:rFonts w:hint="eastAsia"/>
                </w:rPr>
                <w:delText>之操作</w:delText>
              </w:r>
            </w:del>
          </w:p>
          <w:p w14:paraId="516A8744" w14:textId="7E374400" w:rsidR="00C10FF6" w:rsidDel="00827AF6" w:rsidRDefault="00C10FF6" w:rsidP="005547BF">
            <w:pPr>
              <w:ind w:firstLineChars="0" w:firstLine="0"/>
              <w:rPr>
                <w:del w:id="212" w:author="user" w:date="2022-07-27T21:29:00Z"/>
              </w:rPr>
            </w:pPr>
            <w:del w:id="213" w:author="user" w:date="2022-07-27T21:29:00Z">
              <w:r w:rsidDel="00827AF6">
                <w:rPr>
                  <w:rFonts w:hint="eastAsia"/>
                </w:rPr>
                <w:delText>3</w:delText>
              </w:r>
              <w:r w:rsidDel="00827AF6">
                <w:delText xml:space="preserve">. </w:delText>
              </w:r>
              <w:r w:rsidDel="00827AF6">
                <w:rPr>
                  <w:rFonts w:hint="eastAsia"/>
                </w:rPr>
                <w:delText>程式實作</w:delText>
              </w:r>
            </w:del>
          </w:p>
          <w:p w14:paraId="11D51771" w14:textId="67EE20AC" w:rsidR="00C10FF6" w:rsidRDefault="00C10FF6" w:rsidP="005547BF">
            <w:pPr>
              <w:ind w:firstLineChars="0" w:firstLine="0"/>
            </w:pPr>
            <w:del w:id="214" w:author="user" w:date="2022-07-27T21:29:00Z">
              <w:r w:rsidDel="00827AF6">
                <w:rPr>
                  <w:rFonts w:hint="eastAsia"/>
                </w:rPr>
                <w:delText>4</w:delText>
              </w:r>
              <w:r w:rsidDel="00827AF6">
                <w:delText xml:space="preserve">. </w:delText>
              </w:r>
              <w:r w:rsidDel="00827AF6">
                <w:rPr>
                  <w:rFonts w:hint="eastAsia"/>
                </w:rPr>
                <w:delText>隨堂測驗</w:delText>
              </w:r>
            </w:del>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0E2CF1">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64D17E99"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w:t>
      </w:r>
      <w:commentRangeStart w:id="215"/>
      <w:r w:rsidR="004A0D72">
        <w:rPr>
          <w:rFonts w:hint="eastAsia"/>
        </w:rPr>
        <w:t>進一步設計課</w:t>
      </w:r>
      <w:r w:rsidR="00FA0F1C">
        <w:rPr>
          <w:rFonts w:hint="eastAsia"/>
        </w:rPr>
        <w:t>堂</w:t>
      </w:r>
      <w:r w:rsidR="004A0D72">
        <w:rPr>
          <w:rFonts w:hint="eastAsia"/>
        </w:rPr>
        <w:t>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6AEC3034" w:rsidR="006222C8" w:rsidRDefault="006222C8" w:rsidP="006222C8">
      <w:pPr>
        <w:pStyle w:val="af"/>
        <w:keepNext/>
        <w:ind w:firstLine="400"/>
        <w:jc w:val="center"/>
      </w:pPr>
      <w:bookmarkStart w:id="216" w:name="_Toc106290043"/>
      <w:r>
        <w:rPr>
          <w:rFonts w:hint="eastAsia"/>
        </w:rPr>
        <w:t>表</w:t>
      </w:r>
      <w:r>
        <w:rPr>
          <w:rFonts w:hint="eastAsia"/>
        </w:rPr>
        <w:t xml:space="preserve"> 3- </w:t>
      </w:r>
      <w:r>
        <w:fldChar w:fldCharType="begin"/>
      </w:r>
      <w:r w:rsidRPr="00130888">
        <w:instrText xml:space="preserve"> SEQ </w:instrText>
      </w:r>
      <w:r w:rsidRPr="00130888">
        <w:rPr>
          <w:rFonts w:hint="eastAsia"/>
        </w:rPr>
        <w:instrText>表</w:instrText>
      </w:r>
      <w:r w:rsidRPr="00130888">
        <w:instrText xml:space="preserve">_3- \* ARABIC </w:instrText>
      </w:r>
      <w:r>
        <w:fldChar w:fldCharType="separate"/>
      </w:r>
      <w:r w:rsidR="00EB5DF9">
        <w:rPr>
          <w:noProof/>
        </w:rPr>
        <w:t>3</w:t>
      </w:r>
      <w:r>
        <w:fldChar w:fldCharType="end"/>
      </w:r>
      <w:r>
        <w:rPr>
          <w:rFonts w:hint="eastAsia"/>
        </w:rPr>
        <w:t>實驗組與控制組課堂流程設計</w:t>
      </w:r>
      <w:bookmarkEnd w:id="216"/>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6F37AA14" w:rsidR="00940ED0" w:rsidRPr="003B2140" w:rsidRDefault="00940ED0" w:rsidP="00EB5DCB">
            <w:pPr>
              <w:ind w:firstLineChars="0" w:firstLine="0"/>
              <w:rPr>
                <w:b/>
                <w:bCs/>
              </w:rPr>
            </w:pPr>
            <w:del w:id="217" w:author="user" w:date="2022-07-27T21:30:00Z">
              <w:r w:rsidRPr="003B2140" w:rsidDel="00827AF6">
                <w:rPr>
                  <w:rFonts w:hint="eastAsia"/>
                  <w:b/>
                  <w:bCs/>
                </w:rPr>
                <w:delText>老師講解</w:delText>
              </w:r>
            </w:del>
            <w:ins w:id="218" w:author="user" w:date="2022-07-27T21:30:00Z">
              <w:r w:rsidR="00827AF6">
                <w:rPr>
                  <w:rFonts w:hint="eastAsia"/>
                  <w:b/>
                  <w:bCs/>
                </w:rPr>
                <w:t>概念理解</w:t>
              </w:r>
            </w:ins>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5ABE66C2" w:rsidR="00940ED0" w:rsidRPr="003B2140" w:rsidRDefault="00827AF6" w:rsidP="00EB5DCB">
            <w:pPr>
              <w:ind w:firstLineChars="0" w:firstLine="0"/>
              <w:rPr>
                <w:b/>
                <w:bCs/>
              </w:rPr>
            </w:pPr>
            <w:ins w:id="219" w:author="user" w:date="2022-07-27T21:30:00Z">
              <w:r>
                <w:rPr>
                  <w:b/>
                  <w:bCs/>
                </w:rPr>
                <w:t>概念反思</w:t>
              </w:r>
            </w:ins>
            <w:del w:id="220" w:author="user" w:date="2022-07-27T21:30:00Z">
              <w:r w:rsidR="00940ED0" w:rsidRPr="003B2140" w:rsidDel="00827AF6">
                <w:rPr>
                  <w:rFonts w:hint="eastAsia"/>
                  <w:b/>
                  <w:bCs/>
                </w:rPr>
                <w:delText>模擬平台之操作</w:delText>
              </w:r>
            </w:del>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commentRangeEnd w:id="215"/>
      <w:tr w:rsidR="00E80A24" w14:paraId="385AA720" w14:textId="77777777" w:rsidTr="00940ED0">
        <w:tc>
          <w:tcPr>
            <w:tcW w:w="2180" w:type="dxa"/>
            <w:tcBorders>
              <w:top w:val="single" w:sz="8" w:space="0" w:color="auto"/>
              <w:left w:val="nil"/>
              <w:bottom w:val="single" w:sz="8" w:space="0" w:color="auto"/>
              <w:right w:val="nil"/>
            </w:tcBorders>
          </w:tcPr>
          <w:p w14:paraId="7615BF2A" w14:textId="0A8E4A25" w:rsidR="00E80A24" w:rsidRPr="003B2140" w:rsidRDefault="00130888" w:rsidP="00EB5DCB">
            <w:pPr>
              <w:ind w:firstLineChars="0" w:firstLine="0"/>
              <w:rPr>
                <w:b/>
                <w:bCs/>
              </w:rPr>
            </w:pPr>
            <w:r>
              <w:rPr>
                <w:rStyle w:val="af7"/>
              </w:rPr>
              <w:commentReference w:id="215"/>
            </w:r>
            <w:ins w:id="221" w:author="user" w:date="2022-07-27T21:30:00Z">
              <w:r w:rsidR="00827AF6">
                <w:rPr>
                  <w:b/>
                  <w:bCs/>
                </w:rPr>
                <w:t>概念應用</w:t>
              </w:r>
            </w:ins>
            <w:del w:id="222" w:author="user" w:date="2022-07-27T21:30:00Z">
              <w:r w:rsidR="00940ED0" w:rsidRPr="003B2140" w:rsidDel="00827AF6">
                <w:rPr>
                  <w:rFonts w:hint="eastAsia"/>
                  <w:b/>
                  <w:bCs/>
                </w:rPr>
                <w:delText>程式實作</w:delText>
              </w:r>
            </w:del>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w:t>
      </w:r>
      <w:r w:rsidR="00E13ED0">
        <w:rPr>
          <w:rFonts w:hint="eastAsia"/>
        </w:rPr>
        <w:lastRenderedPageBreak/>
        <w:t>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28E04D25" w:rsidR="00C43906" w:rsidRDefault="00C43906" w:rsidP="00C43906">
      <w:pPr>
        <w:ind w:firstLine="480"/>
      </w:pPr>
      <w:r w:rsidRPr="00C43906">
        <w:rPr>
          <w:rFonts w:hint="eastAsia"/>
        </w:rPr>
        <w:t>在每次課</w:t>
      </w:r>
      <w:r w:rsidR="00630306">
        <w:rPr>
          <w:rFonts w:hint="eastAsia"/>
        </w:rPr>
        <w:t>堂</w:t>
      </w:r>
      <w:r w:rsidRPr="00C43906">
        <w:rPr>
          <w:rFonts w:hint="eastAsia"/>
        </w:rPr>
        <w:t>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w:t>
      </w:r>
      <w:r>
        <w:rPr>
          <w:rFonts w:hint="eastAsia"/>
        </w:rPr>
        <w:lastRenderedPageBreak/>
        <w:t>是了解學生的學習動機、課程感受，訪談過程會進行錄音及記錄，記錄結果為質性資料並作為結果討論之依據。</w:t>
      </w:r>
    </w:p>
    <w:p w14:paraId="031D8006" w14:textId="6B4823BF" w:rsidR="00912D84" w:rsidRDefault="00061D6B" w:rsidP="00FD7AE2">
      <w:pPr>
        <w:ind w:firstLine="480"/>
      </w:pPr>
      <w:r>
        <w:rPr>
          <w:rFonts w:hint="eastAsia"/>
        </w:rPr>
        <w:t>配合實施教學實驗之高中原先的教學時數安排，本教學實驗之課程為每周兩</w:t>
      </w:r>
      <w:r w:rsidR="00630306">
        <w:rPr>
          <w:rFonts w:hint="eastAsia"/>
        </w:rPr>
        <w:t>堂</w:t>
      </w:r>
      <w:r>
        <w:rPr>
          <w:rFonts w:hint="eastAsia"/>
        </w:rPr>
        <w:t>課，每</w:t>
      </w:r>
      <w:r w:rsidR="00630306">
        <w:rPr>
          <w:rFonts w:hint="eastAsia"/>
        </w:rPr>
        <w:t>堂</w:t>
      </w:r>
      <w:r>
        <w:rPr>
          <w:rFonts w:hint="eastAsia"/>
        </w:rPr>
        <w:t>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sidR="001A0A4D">
        <w:rPr>
          <w:rFonts w:hint="eastAsia"/>
        </w:rPr>
        <w:t>堂</w:t>
      </w:r>
      <w:r>
        <w:rPr>
          <w:rFonts w:hint="eastAsia"/>
        </w:rPr>
        <w:t>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30EB2F70" w:rsidR="00912D84" w:rsidRDefault="00912D84" w:rsidP="00912D84">
      <w:pPr>
        <w:pStyle w:val="af"/>
        <w:keepNext/>
        <w:ind w:firstLine="400"/>
        <w:jc w:val="center"/>
      </w:pPr>
      <w:bookmarkStart w:id="223"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223"/>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7ADEC41A" w:rsidR="00F54AF0" w:rsidRDefault="00F54AF0" w:rsidP="00F54AF0">
      <w:pPr>
        <w:pStyle w:val="af"/>
        <w:keepNext/>
        <w:ind w:firstLine="400"/>
        <w:jc w:val="center"/>
      </w:pPr>
      <w:bookmarkStart w:id="224" w:name="_Toc106290045"/>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5</w:t>
      </w:r>
      <w:r>
        <w:fldChar w:fldCharType="end"/>
      </w:r>
      <w:r>
        <w:rPr>
          <w:rFonts w:hint="eastAsia"/>
        </w:rPr>
        <w:t>控制</w:t>
      </w:r>
      <w:r w:rsidRPr="0059362C">
        <w:rPr>
          <w:rFonts w:hint="eastAsia"/>
        </w:rPr>
        <w:t>組課程安排</w:t>
      </w:r>
      <w:bookmarkEnd w:id="224"/>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0E2CF1">
        <w:tc>
          <w:tcPr>
            <w:tcW w:w="846" w:type="dxa"/>
            <w:tcBorders>
              <w:top w:val="single" w:sz="12" w:space="0" w:color="auto"/>
              <w:bottom w:val="single" w:sz="12" w:space="0" w:color="auto"/>
            </w:tcBorders>
            <w:vAlign w:val="center"/>
          </w:tcPr>
          <w:p w14:paraId="09CE81C3" w14:textId="77777777" w:rsidR="00F54AF0" w:rsidRPr="00FD7AE2" w:rsidRDefault="00F54AF0" w:rsidP="000E2CF1">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0E2CF1">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0E2CF1">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0E2CF1">
            <w:pPr>
              <w:ind w:firstLineChars="0" w:firstLine="0"/>
              <w:jc w:val="center"/>
              <w:rPr>
                <w:b/>
                <w:bCs/>
              </w:rPr>
            </w:pPr>
            <w:r w:rsidRPr="00FD7AE2">
              <w:rPr>
                <w:rFonts w:hint="eastAsia"/>
                <w:b/>
                <w:bCs/>
              </w:rPr>
              <w:t>預計時間</w:t>
            </w:r>
          </w:p>
        </w:tc>
      </w:tr>
      <w:tr w:rsidR="00F54AF0" w14:paraId="5D836130" w14:textId="77777777" w:rsidTr="000E2CF1">
        <w:tc>
          <w:tcPr>
            <w:tcW w:w="846" w:type="dxa"/>
            <w:vMerge w:val="restart"/>
            <w:tcBorders>
              <w:top w:val="single" w:sz="12" w:space="0" w:color="auto"/>
            </w:tcBorders>
            <w:vAlign w:val="center"/>
          </w:tcPr>
          <w:p w14:paraId="2B53F310" w14:textId="77777777" w:rsidR="00F54AF0" w:rsidRPr="00FD7AE2" w:rsidRDefault="00F54AF0" w:rsidP="000E2CF1">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0E2CF1">
            <w:pPr>
              <w:ind w:firstLineChars="0" w:firstLine="0"/>
            </w:pPr>
            <w:r>
              <w:rPr>
                <w:rFonts w:hint="eastAsia"/>
              </w:rPr>
              <w:t>神經網路</w:t>
            </w:r>
          </w:p>
          <w:p w14:paraId="7C2A2B11" w14:textId="77777777" w:rsidR="00F54AF0" w:rsidRDefault="00F54AF0" w:rsidP="000E2CF1">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0E2CF1">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0E2CF1">
            <w:pPr>
              <w:ind w:firstLineChars="0" w:firstLine="0"/>
            </w:pPr>
            <w:r>
              <w:t>15</w:t>
            </w:r>
            <w:r>
              <w:rPr>
                <w:rFonts w:hint="eastAsia"/>
              </w:rPr>
              <w:t>分鐘</w:t>
            </w:r>
          </w:p>
        </w:tc>
      </w:tr>
      <w:tr w:rsidR="00F54AF0" w14:paraId="5A253FA1" w14:textId="77777777" w:rsidTr="000E2CF1">
        <w:tc>
          <w:tcPr>
            <w:tcW w:w="846" w:type="dxa"/>
            <w:vMerge/>
            <w:vAlign w:val="center"/>
          </w:tcPr>
          <w:p w14:paraId="14345205" w14:textId="77777777" w:rsidR="00F54AF0" w:rsidRPr="00FD7AE2" w:rsidRDefault="00F54AF0" w:rsidP="000E2CF1">
            <w:pPr>
              <w:ind w:firstLineChars="0" w:firstLine="0"/>
              <w:jc w:val="center"/>
              <w:rPr>
                <w:b/>
                <w:bCs/>
              </w:rPr>
            </w:pPr>
          </w:p>
        </w:tc>
        <w:tc>
          <w:tcPr>
            <w:tcW w:w="2410" w:type="dxa"/>
            <w:vMerge/>
            <w:vAlign w:val="center"/>
          </w:tcPr>
          <w:p w14:paraId="363B4CA7" w14:textId="77777777" w:rsidR="00F54AF0" w:rsidRDefault="00F54AF0" w:rsidP="000E2CF1">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0E2CF1">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0E2CF1">
            <w:pPr>
              <w:ind w:firstLineChars="0" w:firstLine="0"/>
            </w:pPr>
            <w:r>
              <w:t>15</w:t>
            </w:r>
            <w:r>
              <w:rPr>
                <w:rFonts w:hint="eastAsia"/>
              </w:rPr>
              <w:t>分鐘</w:t>
            </w:r>
          </w:p>
        </w:tc>
      </w:tr>
      <w:tr w:rsidR="00F54AF0" w14:paraId="6B7A9D25" w14:textId="77777777" w:rsidTr="000E2CF1">
        <w:tc>
          <w:tcPr>
            <w:tcW w:w="846" w:type="dxa"/>
            <w:vMerge/>
            <w:vAlign w:val="center"/>
          </w:tcPr>
          <w:p w14:paraId="6206FC92" w14:textId="77777777" w:rsidR="00F54AF0" w:rsidRPr="00FD7AE2" w:rsidRDefault="00F54AF0" w:rsidP="000E2CF1">
            <w:pPr>
              <w:ind w:firstLineChars="0" w:firstLine="0"/>
              <w:jc w:val="center"/>
              <w:rPr>
                <w:b/>
                <w:bCs/>
              </w:rPr>
            </w:pPr>
          </w:p>
        </w:tc>
        <w:tc>
          <w:tcPr>
            <w:tcW w:w="2410" w:type="dxa"/>
            <w:vMerge/>
            <w:vAlign w:val="center"/>
          </w:tcPr>
          <w:p w14:paraId="41145B42" w14:textId="77777777" w:rsidR="00F54AF0" w:rsidRDefault="00F54AF0" w:rsidP="000E2CF1">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0E2CF1">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0E2CF1">
            <w:pPr>
              <w:ind w:firstLineChars="0" w:firstLine="0"/>
            </w:pPr>
            <w:r>
              <w:t>35</w:t>
            </w:r>
            <w:r>
              <w:rPr>
                <w:rFonts w:hint="eastAsia"/>
              </w:rPr>
              <w:t>分鐘</w:t>
            </w:r>
          </w:p>
        </w:tc>
      </w:tr>
      <w:tr w:rsidR="00F54AF0" w14:paraId="40D2A924" w14:textId="77777777" w:rsidTr="000E2CF1">
        <w:tc>
          <w:tcPr>
            <w:tcW w:w="846" w:type="dxa"/>
            <w:vMerge/>
            <w:vAlign w:val="center"/>
          </w:tcPr>
          <w:p w14:paraId="59EB87C1" w14:textId="77777777" w:rsidR="00F54AF0" w:rsidRPr="00FD7AE2" w:rsidRDefault="00F54AF0" w:rsidP="000E2CF1">
            <w:pPr>
              <w:ind w:firstLineChars="0" w:firstLine="0"/>
              <w:jc w:val="center"/>
              <w:rPr>
                <w:b/>
                <w:bCs/>
              </w:rPr>
            </w:pPr>
          </w:p>
        </w:tc>
        <w:tc>
          <w:tcPr>
            <w:tcW w:w="2410" w:type="dxa"/>
            <w:vMerge/>
            <w:vAlign w:val="center"/>
          </w:tcPr>
          <w:p w14:paraId="3BC3E5EF" w14:textId="77777777" w:rsidR="00F54AF0" w:rsidRDefault="00F54AF0" w:rsidP="000E2CF1">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0E2CF1">
            <w:pPr>
              <w:ind w:firstLineChars="0" w:firstLine="0"/>
            </w:pPr>
            <w:r>
              <w:t>15</w:t>
            </w:r>
            <w:r>
              <w:rPr>
                <w:rFonts w:hint="eastAsia"/>
              </w:rPr>
              <w:t>分鐘</w:t>
            </w:r>
          </w:p>
        </w:tc>
      </w:tr>
      <w:tr w:rsidR="00F54AF0" w14:paraId="6F7B390C" w14:textId="77777777" w:rsidTr="000E2CF1">
        <w:tc>
          <w:tcPr>
            <w:tcW w:w="846" w:type="dxa"/>
            <w:vMerge/>
            <w:vAlign w:val="center"/>
          </w:tcPr>
          <w:p w14:paraId="6CAFA138" w14:textId="77777777" w:rsidR="00F54AF0" w:rsidRPr="00FD7AE2" w:rsidRDefault="00F54AF0" w:rsidP="000E2CF1">
            <w:pPr>
              <w:ind w:firstLineChars="0" w:firstLine="0"/>
              <w:jc w:val="center"/>
              <w:rPr>
                <w:b/>
                <w:bCs/>
              </w:rPr>
            </w:pPr>
          </w:p>
        </w:tc>
        <w:tc>
          <w:tcPr>
            <w:tcW w:w="2410" w:type="dxa"/>
            <w:vMerge/>
            <w:vAlign w:val="center"/>
          </w:tcPr>
          <w:p w14:paraId="28C8C4B3" w14:textId="77777777" w:rsidR="00F54AF0" w:rsidRDefault="00F54AF0" w:rsidP="000E2CF1">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0E2CF1">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0E2CF1">
            <w:pPr>
              <w:ind w:firstLineChars="0" w:firstLine="0"/>
            </w:pPr>
            <w:r>
              <w:t>20</w:t>
            </w:r>
            <w:r>
              <w:rPr>
                <w:rFonts w:hint="eastAsia"/>
              </w:rPr>
              <w:t>分鐘</w:t>
            </w:r>
          </w:p>
        </w:tc>
      </w:tr>
      <w:tr w:rsidR="00F54AF0" w14:paraId="62C47F27" w14:textId="77777777" w:rsidTr="000E2CF1">
        <w:tc>
          <w:tcPr>
            <w:tcW w:w="846" w:type="dxa"/>
            <w:vMerge/>
            <w:tcBorders>
              <w:bottom w:val="single" w:sz="8" w:space="0" w:color="auto"/>
            </w:tcBorders>
            <w:vAlign w:val="center"/>
          </w:tcPr>
          <w:p w14:paraId="65488156" w14:textId="77777777" w:rsidR="00F54AF0" w:rsidRPr="00FD7AE2" w:rsidRDefault="00F54AF0" w:rsidP="000E2CF1">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0E2CF1">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0E2CF1">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0E2CF1">
            <w:pPr>
              <w:ind w:firstLineChars="0" w:firstLine="0"/>
            </w:pPr>
            <w:r>
              <w:t>15</w:t>
            </w:r>
            <w:r>
              <w:rPr>
                <w:rFonts w:hint="eastAsia"/>
              </w:rPr>
              <w:t>分鐘</w:t>
            </w:r>
          </w:p>
        </w:tc>
      </w:tr>
      <w:tr w:rsidR="00F54AF0" w14:paraId="224213F5" w14:textId="77777777" w:rsidTr="000E2CF1">
        <w:tc>
          <w:tcPr>
            <w:tcW w:w="846" w:type="dxa"/>
            <w:vMerge w:val="restart"/>
            <w:tcBorders>
              <w:top w:val="single" w:sz="8" w:space="0" w:color="auto"/>
            </w:tcBorders>
            <w:vAlign w:val="center"/>
          </w:tcPr>
          <w:p w14:paraId="274EDE9A" w14:textId="77777777" w:rsidR="00F54AF0" w:rsidRPr="00FD7AE2" w:rsidRDefault="00F54AF0" w:rsidP="000E2CF1">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0E2CF1">
            <w:pPr>
              <w:ind w:firstLineChars="0" w:firstLine="0"/>
            </w:pPr>
            <w:r>
              <w:rPr>
                <w:rFonts w:hint="eastAsia"/>
              </w:rPr>
              <w:t>權重的調整</w:t>
            </w:r>
          </w:p>
          <w:p w14:paraId="7FAF3772" w14:textId="77777777" w:rsidR="00F54AF0" w:rsidRDefault="00F54AF0" w:rsidP="000E2CF1">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0E2CF1">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0E2CF1">
            <w:pPr>
              <w:ind w:firstLineChars="0" w:firstLine="0"/>
            </w:pPr>
            <w:r>
              <w:t>20</w:t>
            </w:r>
            <w:r>
              <w:rPr>
                <w:rFonts w:hint="eastAsia"/>
              </w:rPr>
              <w:t>分鐘</w:t>
            </w:r>
          </w:p>
        </w:tc>
      </w:tr>
      <w:tr w:rsidR="00F54AF0" w14:paraId="196C525A" w14:textId="77777777" w:rsidTr="000E2CF1">
        <w:trPr>
          <w:trHeight w:val="272"/>
        </w:trPr>
        <w:tc>
          <w:tcPr>
            <w:tcW w:w="846" w:type="dxa"/>
            <w:vMerge/>
            <w:vAlign w:val="center"/>
          </w:tcPr>
          <w:p w14:paraId="5C046915" w14:textId="77777777" w:rsidR="00F54AF0" w:rsidRPr="00FD7AE2" w:rsidRDefault="00F54AF0" w:rsidP="000E2CF1">
            <w:pPr>
              <w:ind w:firstLineChars="0" w:firstLine="0"/>
              <w:jc w:val="center"/>
              <w:rPr>
                <w:b/>
                <w:bCs/>
              </w:rPr>
            </w:pPr>
          </w:p>
        </w:tc>
        <w:tc>
          <w:tcPr>
            <w:tcW w:w="2410" w:type="dxa"/>
            <w:vMerge/>
            <w:vAlign w:val="center"/>
          </w:tcPr>
          <w:p w14:paraId="3040249E" w14:textId="77777777" w:rsidR="00F54AF0" w:rsidRDefault="00F54AF0" w:rsidP="000E2CF1">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0E2CF1">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0E2CF1">
            <w:pPr>
              <w:ind w:firstLineChars="0" w:firstLine="0"/>
            </w:pPr>
            <w:r>
              <w:t>30</w:t>
            </w:r>
            <w:r>
              <w:rPr>
                <w:rFonts w:hint="eastAsia"/>
              </w:rPr>
              <w:t>分鐘</w:t>
            </w:r>
          </w:p>
        </w:tc>
      </w:tr>
      <w:tr w:rsidR="00F54AF0" w14:paraId="356A21E1" w14:textId="77777777" w:rsidTr="000E2CF1">
        <w:tc>
          <w:tcPr>
            <w:tcW w:w="846" w:type="dxa"/>
            <w:vMerge/>
            <w:vAlign w:val="center"/>
          </w:tcPr>
          <w:p w14:paraId="6BA00B8D" w14:textId="77777777" w:rsidR="00F54AF0" w:rsidRPr="00FD7AE2" w:rsidRDefault="00F54AF0" w:rsidP="000E2CF1">
            <w:pPr>
              <w:ind w:firstLineChars="0" w:firstLine="0"/>
              <w:jc w:val="center"/>
              <w:rPr>
                <w:b/>
                <w:bCs/>
              </w:rPr>
            </w:pPr>
          </w:p>
        </w:tc>
        <w:tc>
          <w:tcPr>
            <w:tcW w:w="2410" w:type="dxa"/>
            <w:vMerge/>
            <w:vAlign w:val="center"/>
          </w:tcPr>
          <w:p w14:paraId="75E81DA6" w14:textId="77777777" w:rsidR="00F54AF0" w:rsidRDefault="00F54AF0" w:rsidP="000E2CF1">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0E2CF1">
            <w:pPr>
              <w:ind w:firstLineChars="0" w:firstLine="0"/>
            </w:pPr>
            <w:r>
              <w:rPr>
                <w:rFonts w:hint="eastAsia"/>
              </w:rPr>
              <w:t>1</w:t>
            </w:r>
            <w:r>
              <w:t>5</w:t>
            </w:r>
            <w:r>
              <w:rPr>
                <w:rFonts w:hint="eastAsia"/>
              </w:rPr>
              <w:t>分鐘</w:t>
            </w:r>
          </w:p>
        </w:tc>
      </w:tr>
      <w:tr w:rsidR="00F54AF0" w14:paraId="750F0474" w14:textId="77777777" w:rsidTr="000E2CF1">
        <w:tc>
          <w:tcPr>
            <w:tcW w:w="846" w:type="dxa"/>
            <w:vMerge/>
            <w:vAlign w:val="center"/>
          </w:tcPr>
          <w:p w14:paraId="43A28C54" w14:textId="77777777" w:rsidR="00F54AF0" w:rsidRPr="00FD7AE2" w:rsidRDefault="00F54AF0" w:rsidP="000E2CF1">
            <w:pPr>
              <w:ind w:firstLineChars="0" w:firstLine="0"/>
              <w:jc w:val="center"/>
              <w:rPr>
                <w:b/>
                <w:bCs/>
              </w:rPr>
            </w:pPr>
          </w:p>
        </w:tc>
        <w:tc>
          <w:tcPr>
            <w:tcW w:w="2410" w:type="dxa"/>
            <w:vMerge/>
            <w:vAlign w:val="center"/>
          </w:tcPr>
          <w:p w14:paraId="4DEE5951" w14:textId="77777777" w:rsidR="00F54AF0" w:rsidRDefault="00F54AF0" w:rsidP="000E2CF1">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0E2CF1">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0E2CF1">
            <w:pPr>
              <w:ind w:firstLineChars="0" w:firstLine="0"/>
            </w:pPr>
            <w:r>
              <w:rPr>
                <w:rFonts w:hint="eastAsia"/>
              </w:rPr>
              <w:t>2</w:t>
            </w:r>
            <w:r>
              <w:t>0</w:t>
            </w:r>
            <w:r>
              <w:rPr>
                <w:rFonts w:hint="eastAsia"/>
              </w:rPr>
              <w:t>分鐘</w:t>
            </w:r>
          </w:p>
        </w:tc>
      </w:tr>
      <w:tr w:rsidR="00F54AF0" w14:paraId="08C59C6D" w14:textId="77777777" w:rsidTr="000E2CF1">
        <w:tc>
          <w:tcPr>
            <w:tcW w:w="846" w:type="dxa"/>
            <w:vMerge/>
            <w:tcBorders>
              <w:bottom w:val="single" w:sz="8" w:space="0" w:color="auto"/>
            </w:tcBorders>
            <w:vAlign w:val="center"/>
          </w:tcPr>
          <w:p w14:paraId="5C2ACCD3" w14:textId="77777777" w:rsidR="00F54AF0" w:rsidRPr="00FD7AE2" w:rsidRDefault="00F54AF0" w:rsidP="000E2CF1">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0E2CF1">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0E2CF1">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0E2CF1">
            <w:pPr>
              <w:ind w:firstLineChars="0" w:firstLine="0"/>
            </w:pPr>
            <w:r>
              <w:t>15</w:t>
            </w:r>
            <w:r>
              <w:rPr>
                <w:rFonts w:hint="eastAsia"/>
              </w:rPr>
              <w:t>分鐘</w:t>
            </w:r>
          </w:p>
        </w:tc>
      </w:tr>
      <w:tr w:rsidR="00F54AF0" w14:paraId="11D758E4" w14:textId="77777777" w:rsidTr="000E2CF1">
        <w:trPr>
          <w:trHeight w:val="272"/>
        </w:trPr>
        <w:tc>
          <w:tcPr>
            <w:tcW w:w="846" w:type="dxa"/>
            <w:vMerge w:val="restart"/>
            <w:tcBorders>
              <w:top w:val="single" w:sz="8" w:space="0" w:color="auto"/>
            </w:tcBorders>
            <w:vAlign w:val="center"/>
          </w:tcPr>
          <w:p w14:paraId="200EA724" w14:textId="77777777" w:rsidR="00F54AF0" w:rsidRPr="00FD7AE2" w:rsidRDefault="00F54AF0" w:rsidP="000E2CF1">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0E2CF1">
            <w:pPr>
              <w:ind w:firstLineChars="0" w:firstLine="0"/>
            </w:pPr>
            <w:r>
              <w:rPr>
                <w:rFonts w:hint="eastAsia"/>
              </w:rPr>
              <w:t>激勵函數</w:t>
            </w:r>
          </w:p>
          <w:p w14:paraId="3613D021" w14:textId="77777777" w:rsidR="00F54AF0" w:rsidRDefault="00F54AF0" w:rsidP="000E2CF1">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0E2CF1">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0E2CF1">
            <w:pPr>
              <w:ind w:firstLineChars="0" w:firstLine="0"/>
            </w:pPr>
            <w:r>
              <w:t>20</w:t>
            </w:r>
            <w:r>
              <w:rPr>
                <w:rFonts w:hint="eastAsia"/>
              </w:rPr>
              <w:t>分鐘</w:t>
            </w:r>
          </w:p>
        </w:tc>
      </w:tr>
      <w:tr w:rsidR="00F54AF0" w14:paraId="60959A69" w14:textId="77777777" w:rsidTr="000E2CF1">
        <w:tc>
          <w:tcPr>
            <w:tcW w:w="846" w:type="dxa"/>
            <w:vMerge/>
            <w:vAlign w:val="center"/>
          </w:tcPr>
          <w:p w14:paraId="0D79DA94" w14:textId="77777777" w:rsidR="00F54AF0" w:rsidRPr="00FD7AE2" w:rsidRDefault="00F54AF0" w:rsidP="000E2CF1">
            <w:pPr>
              <w:ind w:firstLineChars="0" w:firstLine="0"/>
              <w:jc w:val="center"/>
              <w:rPr>
                <w:b/>
                <w:bCs/>
              </w:rPr>
            </w:pPr>
          </w:p>
        </w:tc>
        <w:tc>
          <w:tcPr>
            <w:tcW w:w="2410" w:type="dxa"/>
            <w:vMerge/>
            <w:vAlign w:val="center"/>
          </w:tcPr>
          <w:p w14:paraId="16C318A4" w14:textId="77777777" w:rsidR="00F54AF0" w:rsidRDefault="00F54AF0" w:rsidP="000E2CF1">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0E2CF1">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0E2CF1">
            <w:pPr>
              <w:ind w:firstLineChars="0" w:firstLine="0"/>
            </w:pPr>
            <w:r>
              <w:t>30</w:t>
            </w:r>
            <w:r>
              <w:rPr>
                <w:rFonts w:hint="eastAsia"/>
              </w:rPr>
              <w:t>分鐘</w:t>
            </w:r>
          </w:p>
        </w:tc>
      </w:tr>
      <w:tr w:rsidR="00F54AF0" w14:paraId="63A4CFDC" w14:textId="77777777" w:rsidTr="000E2CF1">
        <w:tc>
          <w:tcPr>
            <w:tcW w:w="846" w:type="dxa"/>
            <w:vMerge/>
            <w:vAlign w:val="center"/>
          </w:tcPr>
          <w:p w14:paraId="665188E1" w14:textId="77777777" w:rsidR="00F54AF0" w:rsidRPr="00FD7AE2" w:rsidRDefault="00F54AF0" w:rsidP="000E2CF1">
            <w:pPr>
              <w:ind w:firstLineChars="0" w:firstLine="0"/>
              <w:jc w:val="center"/>
              <w:rPr>
                <w:b/>
                <w:bCs/>
              </w:rPr>
            </w:pPr>
          </w:p>
        </w:tc>
        <w:tc>
          <w:tcPr>
            <w:tcW w:w="2410" w:type="dxa"/>
            <w:vMerge/>
            <w:vAlign w:val="center"/>
          </w:tcPr>
          <w:p w14:paraId="60FD1EAA" w14:textId="77777777" w:rsidR="00F54AF0" w:rsidRDefault="00F54AF0" w:rsidP="000E2CF1">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0E2CF1">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0E2CF1">
            <w:pPr>
              <w:ind w:firstLineChars="0" w:firstLine="0"/>
            </w:pPr>
            <w:r>
              <w:rPr>
                <w:rFonts w:hint="eastAsia"/>
              </w:rPr>
              <w:t>1</w:t>
            </w:r>
            <w:r>
              <w:t>5</w:t>
            </w:r>
            <w:r>
              <w:rPr>
                <w:rFonts w:hint="eastAsia"/>
              </w:rPr>
              <w:t>分鐘</w:t>
            </w:r>
          </w:p>
        </w:tc>
      </w:tr>
      <w:tr w:rsidR="00F54AF0" w14:paraId="2BCCF06E" w14:textId="77777777" w:rsidTr="000E2CF1">
        <w:tc>
          <w:tcPr>
            <w:tcW w:w="846" w:type="dxa"/>
            <w:vMerge/>
            <w:vAlign w:val="center"/>
          </w:tcPr>
          <w:p w14:paraId="44C70C2E" w14:textId="77777777" w:rsidR="00F54AF0" w:rsidRPr="00FD7AE2" w:rsidRDefault="00F54AF0" w:rsidP="000E2CF1">
            <w:pPr>
              <w:ind w:firstLineChars="0" w:firstLine="0"/>
              <w:jc w:val="center"/>
              <w:rPr>
                <w:b/>
                <w:bCs/>
              </w:rPr>
            </w:pPr>
          </w:p>
        </w:tc>
        <w:tc>
          <w:tcPr>
            <w:tcW w:w="2410" w:type="dxa"/>
            <w:vMerge/>
            <w:vAlign w:val="center"/>
          </w:tcPr>
          <w:p w14:paraId="232B11B6" w14:textId="77777777" w:rsidR="00F54AF0" w:rsidRDefault="00F54AF0" w:rsidP="000E2CF1">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0E2CF1">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0E2CF1">
            <w:pPr>
              <w:ind w:firstLineChars="0" w:firstLine="0"/>
            </w:pPr>
            <w:r>
              <w:rPr>
                <w:rFonts w:hint="eastAsia"/>
              </w:rPr>
              <w:t>2</w:t>
            </w:r>
            <w:r>
              <w:t>0</w:t>
            </w:r>
            <w:r>
              <w:rPr>
                <w:rFonts w:hint="eastAsia"/>
              </w:rPr>
              <w:t>分鐘</w:t>
            </w:r>
          </w:p>
        </w:tc>
      </w:tr>
      <w:tr w:rsidR="00F54AF0" w14:paraId="6F25CF06" w14:textId="77777777" w:rsidTr="000E2CF1">
        <w:tc>
          <w:tcPr>
            <w:tcW w:w="846" w:type="dxa"/>
            <w:vMerge/>
            <w:tcBorders>
              <w:bottom w:val="single" w:sz="8" w:space="0" w:color="auto"/>
            </w:tcBorders>
            <w:vAlign w:val="center"/>
          </w:tcPr>
          <w:p w14:paraId="70307145" w14:textId="77777777" w:rsidR="00F54AF0" w:rsidRPr="00FD7AE2" w:rsidRDefault="00F54AF0" w:rsidP="000E2CF1">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0E2CF1">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0E2CF1">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0E2CF1">
            <w:pPr>
              <w:ind w:firstLineChars="0" w:firstLine="0"/>
            </w:pPr>
            <w:r>
              <w:t>15</w:t>
            </w:r>
            <w:r>
              <w:rPr>
                <w:rFonts w:hint="eastAsia"/>
              </w:rPr>
              <w:t>分鐘</w:t>
            </w:r>
          </w:p>
        </w:tc>
      </w:tr>
      <w:tr w:rsidR="00F54AF0" w14:paraId="2DB84F83" w14:textId="77777777" w:rsidTr="000E2CF1">
        <w:tc>
          <w:tcPr>
            <w:tcW w:w="846" w:type="dxa"/>
            <w:vMerge w:val="restart"/>
            <w:tcBorders>
              <w:top w:val="single" w:sz="8" w:space="0" w:color="auto"/>
            </w:tcBorders>
            <w:vAlign w:val="center"/>
          </w:tcPr>
          <w:p w14:paraId="18840EBF" w14:textId="77777777" w:rsidR="00F54AF0" w:rsidRPr="00FD7AE2" w:rsidRDefault="00F54AF0" w:rsidP="000E2CF1">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0E2CF1">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0E2CF1">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0E2CF1">
            <w:pPr>
              <w:ind w:firstLineChars="0" w:firstLine="0"/>
            </w:pPr>
            <w:r>
              <w:t>20</w:t>
            </w:r>
            <w:r>
              <w:rPr>
                <w:rFonts w:hint="eastAsia"/>
              </w:rPr>
              <w:t>分鐘</w:t>
            </w:r>
          </w:p>
        </w:tc>
      </w:tr>
      <w:tr w:rsidR="00F54AF0" w14:paraId="3CD863D1" w14:textId="77777777" w:rsidTr="000E2CF1">
        <w:tc>
          <w:tcPr>
            <w:tcW w:w="846" w:type="dxa"/>
            <w:vMerge/>
          </w:tcPr>
          <w:p w14:paraId="12CF2764" w14:textId="77777777" w:rsidR="00F54AF0" w:rsidRDefault="00F54AF0" w:rsidP="000E2CF1">
            <w:pPr>
              <w:ind w:firstLineChars="0" w:firstLine="0"/>
            </w:pPr>
          </w:p>
        </w:tc>
        <w:tc>
          <w:tcPr>
            <w:tcW w:w="2410" w:type="dxa"/>
            <w:vMerge/>
            <w:vAlign w:val="center"/>
          </w:tcPr>
          <w:p w14:paraId="3026CFCA" w14:textId="77777777" w:rsidR="00F54AF0" w:rsidRDefault="00F54AF0" w:rsidP="000E2CF1">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0E2CF1">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0E2CF1">
            <w:pPr>
              <w:ind w:firstLineChars="0" w:firstLine="0"/>
            </w:pPr>
            <w:r>
              <w:t>40</w:t>
            </w:r>
            <w:r>
              <w:rPr>
                <w:rFonts w:hint="eastAsia"/>
              </w:rPr>
              <w:t>分鐘</w:t>
            </w:r>
          </w:p>
        </w:tc>
      </w:tr>
      <w:tr w:rsidR="00F54AF0" w14:paraId="0563FB72" w14:textId="77777777" w:rsidTr="000E2CF1">
        <w:tc>
          <w:tcPr>
            <w:tcW w:w="846" w:type="dxa"/>
            <w:vMerge/>
          </w:tcPr>
          <w:p w14:paraId="547A27A2" w14:textId="77777777" w:rsidR="00F54AF0" w:rsidRDefault="00F54AF0" w:rsidP="000E2CF1">
            <w:pPr>
              <w:ind w:firstLineChars="0" w:firstLine="0"/>
            </w:pPr>
          </w:p>
        </w:tc>
        <w:tc>
          <w:tcPr>
            <w:tcW w:w="2410" w:type="dxa"/>
            <w:vMerge/>
            <w:vAlign w:val="center"/>
          </w:tcPr>
          <w:p w14:paraId="6D4F6277" w14:textId="77777777" w:rsidR="00F54AF0" w:rsidRDefault="00F54AF0" w:rsidP="000E2CF1">
            <w:pPr>
              <w:ind w:firstLineChars="0" w:firstLine="0"/>
            </w:pPr>
          </w:p>
        </w:tc>
        <w:tc>
          <w:tcPr>
            <w:tcW w:w="3220" w:type="dxa"/>
            <w:tcBorders>
              <w:top w:val="single" w:sz="8" w:space="0" w:color="auto"/>
            </w:tcBorders>
            <w:vAlign w:val="center"/>
          </w:tcPr>
          <w:p w14:paraId="19816FA9" w14:textId="77777777" w:rsidR="00F54AF0" w:rsidRDefault="00F54AF0" w:rsidP="000E2CF1">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0E2CF1">
            <w:pPr>
              <w:ind w:firstLineChars="0" w:firstLine="0"/>
            </w:pPr>
            <w:r>
              <w:rPr>
                <w:rFonts w:hint="eastAsia"/>
              </w:rPr>
              <w:t>2</w:t>
            </w:r>
            <w:r>
              <w:t>0</w:t>
            </w:r>
            <w:r>
              <w:rPr>
                <w:rFonts w:hint="eastAsia"/>
              </w:rPr>
              <w:t>分鐘</w:t>
            </w:r>
          </w:p>
        </w:tc>
      </w:tr>
      <w:tr w:rsidR="00F54AF0" w14:paraId="38CA1997" w14:textId="77777777" w:rsidTr="000E2CF1">
        <w:tc>
          <w:tcPr>
            <w:tcW w:w="846" w:type="dxa"/>
            <w:vMerge/>
            <w:tcBorders>
              <w:bottom w:val="single" w:sz="12" w:space="0" w:color="auto"/>
            </w:tcBorders>
          </w:tcPr>
          <w:p w14:paraId="67B1E528" w14:textId="77777777" w:rsidR="00F54AF0" w:rsidRDefault="00F54AF0" w:rsidP="000E2CF1">
            <w:pPr>
              <w:ind w:firstLineChars="0" w:firstLine="0"/>
            </w:pPr>
          </w:p>
        </w:tc>
        <w:tc>
          <w:tcPr>
            <w:tcW w:w="2410" w:type="dxa"/>
            <w:vMerge/>
            <w:tcBorders>
              <w:bottom w:val="single" w:sz="12" w:space="0" w:color="auto"/>
            </w:tcBorders>
            <w:vAlign w:val="center"/>
          </w:tcPr>
          <w:p w14:paraId="2EB117D5" w14:textId="77777777" w:rsidR="00F54AF0" w:rsidRDefault="00F54AF0" w:rsidP="000E2CF1">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0E2CF1">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0E2CF1">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225" w:name="_Toc107083466"/>
      <w:r>
        <w:rPr>
          <w:rFonts w:hint="eastAsia"/>
        </w:rPr>
        <w:lastRenderedPageBreak/>
        <w:t>研究工具</w:t>
      </w:r>
      <w:bookmarkEnd w:id="225"/>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37112B0E" w:rsidR="000E6939" w:rsidRDefault="000E6939" w:rsidP="006D387D">
      <w:pPr>
        <w:ind w:firstLine="480"/>
      </w:pPr>
      <w:r>
        <w:rPr>
          <w:rFonts w:hint="eastAsia"/>
        </w:rPr>
        <w:t>教學投影片主要用於「老師講解」之課堂活動中，輔助教師講解</w:t>
      </w:r>
      <w:r w:rsidR="00FA0F1C">
        <w:rPr>
          <w:rFonts w:hint="eastAsia"/>
        </w:rPr>
        <w:t>課程</w:t>
      </w:r>
      <w:r>
        <w:rPr>
          <w:rFonts w:hint="eastAsia"/>
        </w:rPr>
        <w:t>單元相關概念，也協助學生初步認識每個單元的概念，教學投影片也可以供學生在課後參閱。</w:t>
      </w:r>
      <w:r w:rsidR="008B5D5A">
        <w:rPr>
          <w:rFonts w:hint="eastAsia"/>
        </w:rPr>
        <w:t>而類神經網路概念學習單提供學生在初步了解一個</w:t>
      </w:r>
      <w:r w:rsidR="00FA0F1C">
        <w:rPr>
          <w:rFonts w:hint="eastAsia"/>
        </w:rPr>
        <w:t>課程</w:t>
      </w:r>
      <w:r w:rsidR="008B5D5A">
        <w:rPr>
          <w:rFonts w:hint="eastAsia"/>
        </w:rPr>
        <w:t>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w:t>
      </w:r>
      <w:r w:rsidR="00FA0F1C">
        <w:rPr>
          <w:rFonts w:hint="eastAsia"/>
        </w:rPr>
        <w:t>課程</w:t>
      </w:r>
      <w:r w:rsidR="00476FD0">
        <w:rPr>
          <w:rFonts w:hint="eastAsia"/>
        </w:rPr>
        <w:t>內容，控制組學生雖然沒有機會使用模擬平台，但本研究也設計另一版本之學習單供控制組使用，使控制組學生也有機會深入思考</w:t>
      </w:r>
      <w:r w:rsidR="00FA0F1C">
        <w:rPr>
          <w:rFonts w:hint="eastAsia"/>
        </w:rPr>
        <w:t>課程</w:t>
      </w:r>
      <w:r w:rsidR="00476FD0">
        <w:rPr>
          <w:rFonts w:hint="eastAsia"/>
        </w:rPr>
        <w:t>內容，也使教師有機會檢視學習狀況</w:t>
      </w:r>
      <w:r w:rsidR="000B2FFF">
        <w:rPr>
          <w:rFonts w:hint="eastAsia"/>
        </w:rPr>
        <w:t>。兩組學生使用之學習單詳細內容呈現於附錄一。</w:t>
      </w:r>
    </w:p>
    <w:p w14:paraId="58D030E3" w14:textId="2945B0F4"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w:t>
      </w:r>
      <w:r w:rsidR="00FA0F1C">
        <w:rPr>
          <w:rFonts w:hint="eastAsia"/>
        </w:rPr>
        <w:t>課程</w:t>
      </w:r>
      <w:r w:rsidR="001D6F52">
        <w:rPr>
          <w:rFonts w:hint="eastAsia"/>
        </w:rPr>
        <w:t>內容。學生使用之程式設計學習單詳細內容呈現於附錄二。</w:t>
      </w:r>
    </w:p>
    <w:p w14:paraId="5F4412CD" w14:textId="06629CF3"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FA0F1C">
        <w:rPr>
          <w:rFonts w:hint="eastAsia"/>
        </w:rPr>
        <w:t>課程</w:t>
      </w:r>
      <w:r w:rsidR="00BA7E59">
        <w:rPr>
          <w:rFonts w:hint="eastAsia"/>
        </w:rPr>
        <w:t>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1DD00EAF"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FA0F1C">
        <w:rPr>
          <w:rFonts w:hint="eastAsia"/>
        </w:rPr>
        <w:t>之</w:t>
      </w:r>
      <w:r w:rsidR="000A2E19" w:rsidRPr="000A2E19">
        <w:rPr>
          <w:rFonts w:hint="eastAsia"/>
        </w:rPr>
        <w:t>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FA0F1C">
        <w:rPr>
          <w:rFonts w:hint="eastAsia"/>
        </w:rPr>
        <w:t>之</w:t>
      </w:r>
      <w:r w:rsidR="000A2E19" w:rsidRPr="000A2E19">
        <w:rPr>
          <w:rFonts w:hint="eastAsia"/>
        </w:rPr>
        <w:t>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FA0F1C">
        <w:rPr>
          <w:rFonts w:hint="eastAsia"/>
        </w:rPr>
        <w:t>之</w:t>
      </w:r>
      <w:r w:rsidR="000A2E19" w:rsidRPr="000A2E19">
        <w:rPr>
          <w:rFonts w:hint="eastAsia"/>
        </w:rPr>
        <w:t>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FA0F1C">
        <w:rPr>
          <w:rFonts w:hint="eastAsia"/>
        </w:rPr>
        <w:t>之</w:t>
      </w:r>
      <w:r w:rsidR="000A2E19" w:rsidRPr="000A2E19">
        <w:rPr>
          <w:rFonts w:hint="eastAsia"/>
        </w:rPr>
        <w:t>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0E56544E" w:rsidR="002C64EC" w:rsidRDefault="002C64EC" w:rsidP="002C64EC">
      <w:pPr>
        <w:pStyle w:val="af"/>
        <w:keepNext/>
        <w:ind w:firstLine="400"/>
        <w:jc w:val="center"/>
      </w:pPr>
      <w:bookmarkStart w:id="226"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6</w:t>
      </w:r>
      <w:r>
        <w:fldChar w:fldCharType="end"/>
      </w:r>
      <w:r w:rsidRPr="00035E0B">
        <w:rPr>
          <w:rFonts w:hint="eastAsia"/>
        </w:rPr>
        <w:t>半結構式訪談控制組與實驗組之題目</w:t>
      </w:r>
      <w:bookmarkEnd w:id="22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650D1CC" w:rsidR="002C64EC" w:rsidRPr="00BF7EC2" w:rsidRDefault="002C64EC" w:rsidP="002C64EC">
            <w:pPr>
              <w:ind w:firstLineChars="0" w:firstLine="0"/>
            </w:pPr>
            <w:r w:rsidRPr="00BF7EC2">
              <w:rPr>
                <w:rFonts w:hint="eastAsia"/>
              </w:rPr>
              <w:t>經過課程後，你是否對人工智慧有更多認識？能否簡述你在課</w:t>
            </w:r>
            <w:r w:rsidR="001541FF">
              <w:rPr>
                <w:rFonts w:hint="eastAsia"/>
              </w:rPr>
              <w:t>程</w:t>
            </w:r>
            <w:r w:rsidRPr="00BF7EC2">
              <w:rPr>
                <w:rFonts w:hint="eastAsia"/>
              </w:rPr>
              <w:t>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227" w:name="_Toc107083467"/>
      <w:bookmarkEnd w:id="201"/>
      <w:r w:rsidRPr="0081442B">
        <w:rPr>
          <w:rFonts w:hint="eastAsia"/>
        </w:rPr>
        <w:lastRenderedPageBreak/>
        <w:t>資料蒐集與分析</w:t>
      </w:r>
      <w:bookmarkEnd w:id="227"/>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9898EBB"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w:t>
      </w:r>
      <w:r w:rsidR="001541FF">
        <w:rPr>
          <w:rFonts w:cs="Times New Roman" w:hint="eastAsia"/>
        </w:rPr>
        <w:t>對模擬式教學的</w:t>
      </w:r>
      <w:r w:rsidR="005F2D2A">
        <w:rPr>
          <w:rFonts w:cs="Times New Roman" w:hint="eastAsia"/>
        </w:rPr>
        <w:t>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6E9FAE07" w:rsidR="00666132" w:rsidRPr="00666132" w:rsidRDefault="00666132" w:rsidP="00666132">
      <w:pPr>
        <w:ind w:firstLine="480"/>
        <w:rPr>
          <w:b/>
          <w:bCs/>
        </w:rPr>
      </w:pPr>
      <w:r w:rsidRPr="00666132">
        <w:rPr>
          <w:rFonts w:hint="eastAsia"/>
          <w:b/>
          <w:bCs/>
        </w:rPr>
        <w:t>3</w:t>
      </w:r>
      <w:r w:rsidRPr="00666132">
        <w:rPr>
          <w:b/>
          <w:bCs/>
        </w:rPr>
        <w:t>.</w:t>
      </w:r>
      <w:commentRangeStart w:id="228"/>
      <w:r w:rsidRPr="00666132">
        <w:rPr>
          <w:b/>
          <w:bCs/>
        </w:rPr>
        <w:t xml:space="preserve"> </w:t>
      </w:r>
      <w:r w:rsidR="001541FF">
        <w:rPr>
          <w:rFonts w:hint="eastAsia"/>
          <w:b/>
          <w:bCs/>
        </w:rPr>
        <w:t>學生對</w:t>
      </w:r>
      <w:r w:rsidRPr="00666132">
        <w:rPr>
          <w:rFonts w:hint="eastAsia"/>
          <w:b/>
          <w:bCs/>
        </w:rPr>
        <w:t>模擬式教學策略</w:t>
      </w:r>
      <w:r w:rsidR="00A73E99">
        <w:rPr>
          <w:rFonts w:hint="eastAsia"/>
          <w:b/>
          <w:bCs/>
        </w:rPr>
        <w:t>之</w:t>
      </w:r>
      <w:r w:rsidRPr="00666132">
        <w:rPr>
          <w:rFonts w:hint="eastAsia"/>
          <w:b/>
          <w:bCs/>
        </w:rPr>
        <w:t>感受</w:t>
      </w:r>
      <w:commentRangeEnd w:id="228"/>
      <w:r w:rsidR="00F92A86">
        <w:rPr>
          <w:rStyle w:val="af7"/>
        </w:rPr>
        <w:commentReference w:id="228"/>
      </w:r>
    </w:p>
    <w:p w14:paraId="691CCE8F" w14:textId="597A1380"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1541FF">
        <w:rPr>
          <w:rFonts w:hint="eastAsia"/>
        </w:rPr>
        <w:t>之</w:t>
      </w:r>
      <w:r w:rsidR="00DC2AE1" w:rsidRPr="000A2E19">
        <w:rPr>
          <w:rFonts w:hint="eastAsia"/>
        </w:rPr>
        <w:t>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1541FF">
        <w:rPr>
          <w:rFonts w:hint="eastAsia"/>
        </w:rPr>
        <w:t>之</w:t>
      </w:r>
      <w:r w:rsidR="00DC2AE1" w:rsidRPr="000A2E19">
        <w:rPr>
          <w:rFonts w:hint="eastAsia"/>
        </w:rPr>
        <w:t>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1541FF">
        <w:rPr>
          <w:rFonts w:hint="eastAsia"/>
        </w:rPr>
        <w:t>之</w:t>
      </w:r>
      <w:r w:rsidR="00DC2AE1" w:rsidRPr="000A2E19">
        <w:rPr>
          <w:rFonts w:hint="eastAsia"/>
        </w:rPr>
        <w:t>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1541FF">
        <w:rPr>
          <w:rFonts w:hint="eastAsia"/>
        </w:rPr>
        <w:t>之</w:t>
      </w:r>
      <w:r w:rsidR="00DC2AE1" w:rsidRPr="000A2E19">
        <w:rPr>
          <w:rFonts w:hint="eastAsia"/>
        </w:rPr>
        <w:t>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229" w:name="_Toc107083468"/>
      <w:r w:rsidRPr="008F0A7D">
        <w:rPr>
          <w:rFonts w:hint="eastAsia"/>
        </w:rPr>
        <w:lastRenderedPageBreak/>
        <w:t>分析結果與討論</w:t>
      </w:r>
      <w:bookmarkEnd w:id="229"/>
    </w:p>
    <w:p w14:paraId="19494FD7" w14:textId="674D8AD3"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模擬式教學策略之感受</w:t>
      </w:r>
      <w:r w:rsidR="001F7F87">
        <w:rPr>
          <w:rFonts w:hint="eastAsia"/>
        </w:rPr>
        <w:t>；第四節為講述式教學之感受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230" w:name="_Toc107083469"/>
      <w:r>
        <w:rPr>
          <w:rFonts w:hint="eastAsia"/>
        </w:rPr>
        <w:t>對人工智慧學習成就之影響</w:t>
      </w:r>
      <w:bookmarkEnd w:id="230"/>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367BB6F2"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，接受虛無假設，符合共變數分析之同質</w:t>
      </w:r>
      <w:r w:rsidR="00A0019D">
        <w:rPr>
          <w:rFonts w:hint="eastAsia"/>
        </w:rPr>
        <w:lastRenderedPageBreak/>
        <w:t>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，接受視覺化模擬輔助人工智慧教學的學生有較佳的人工智慧概念學習表現。</w:t>
      </w:r>
    </w:p>
    <w:p w14:paraId="4F6193B1" w14:textId="77777777" w:rsidR="00E20927" w:rsidRPr="00A0019D" w:rsidRDefault="00E20927" w:rsidP="0088487D">
      <w:pPr>
        <w:ind w:firstLineChars="0" w:firstLine="480"/>
      </w:pPr>
    </w:p>
    <w:p w14:paraId="4D03CFFA" w14:textId="3037AE58"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w:t>
      </w:r>
      <w:r>
        <w:fldChar w:fldCharType="end"/>
      </w:r>
      <w:r>
        <w:rPr>
          <w:rFonts w:hint="eastAsia"/>
        </w:rPr>
        <w:t>人工智慧概念</w:t>
      </w:r>
      <w:r w:rsidRPr="00643416">
        <w:rPr>
          <w:rFonts w:hint="eastAsia"/>
        </w:rPr>
        <w:t>前測與後測之描述性統計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00A5AF0C" w14:textId="0E46A90F" w:rsidR="00FC2DA7" w:rsidRDefault="00FC2DA7" w:rsidP="00A0019D">
      <w:pPr>
        <w:ind w:firstLineChars="0" w:firstLine="0"/>
        <w:rPr>
          <w:color w:val="000000" w:themeColor="text1"/>
        </w:rPr>
      </w:pPr>
    </w:p>
    <w:p w14:paraId="47D04B0A" w14:textId="1CDB8704" w:rsidR="00913D7F" w:rsidRDefault="00913D7F" w:rsidP="00A0019D">
      <w:pPr>
        <w:ind w:firstLineChars="0" w:firstLine="0"/>
        <w:rPr>
          <w:color w:val="000000" w:themeColor="text1"/>
        </w:rPr>
      </w:pPr>
    </w:p>
    <w:p w14:paraId="2CD769C3" w14:textId="5F01385A" w:rsidR="00913D7F" w:rsidRDefault="00913D7F" w:rsidP="00A0019D">
      <w:pPr>
        <w:ind w:firstLineChars="0" w:firstLine="0"/>
        <w:rPr>
          <w:color w:val="000000" w:themeColor="text1"/>
        </w:rPr>
      </w:pPr>
    </w:p>
    <w:p w14:paraId="4CDBBEB8" w14:textId="25307382" w:rsidR="00913D7F" w:rsidRDefault="00913D7F" w:rsidP="00A0019D">
      <w:pPr>
        <w:ind w:firstLineChars="0" w:firstLine="0"/>
        <w:rPr>
          <w:color w:val="000000" w:themeColor="text1"/>
        </w:rPr>
      </w:pPr>
    </w:p>
    <w:p w14:paraId="4ECC13D3" w14:textId="06215814" w:rsidR="00913D7F" w:rsidRDefault="00913D7F" w:rsidP="00A0019D">
      <w:pPr>
        <w:ind w:firstLineChars="0" w:firstLine="0"/>
        <w:rPr>
          <w:color w:val="000000" w:themeColor="text1"/>
        </w:rPr>
      </w:pPr>
    </w:p>
    <w:p w14:paraId="483CA340" w14:textId="594F99A0" w:rsidR="00913D7F" w:rsidRDefault="00913D7F" w:rsidP="00A0019D">
      <w:pPr>
        <w:ind w:firstLineChars="0" w:firstLine="0"/>
        <w:rPr>
          <w:color w:val="000000" w:themeColor="text1"/>
        </w:rPr>
      </w:pPr>
    </w:p>
    <w:p w14:paraId="5DC584FC" w14:textId="7D8BAD08" w:rsidR="00913D7F" w:rsidRDefault="00913D7F" w:rsidP="00A0019D">
      <w:pPr>
        <w:ind w:firstLineChars="0" w:firstLine="0"/>
        <w:rPr>
          <w:color w:val="000000" w:themeColor="text1"/>
        </w:rPr>
      </w:pPr>
    </w:p>
    <w:p w14:paraId="727A04EA" w14:textId="4E1B6C55" w:rsidR="00913D7F" w:rsidRDefault="00913D7F" w:rsidP="00A0019D">
      <w:pPr>
        <w:ind w:firstLineChars="0" w:firstLine="0"/>
        <w:rPr>
          <w:color w:val="000000" w:themeColor="text1"/>
        </w:rPr>
      </w:pPr>
    </w:p>
    <w:p w14:paraId="0D17E54E" w14:textId="68C48E71" w:rsidR="00913D7F" w:rsidRDefault="00913D7F" w:rsidP="00A0019D">
      <w:pPr>
        <w:ind w:firstLineChars="0" w:firstLine="0"/>
        <w:rPr>
          <w:color w:val="000000" w:themeColor="text1"/>
        </w:rPr>
      </w:pPr>
    </w:p>
    <w:p w14:paraId="57996C3A" w14:textId="77777777" w:rsidR="00913D7F" w:rsidRDefault="00913D7F" w:rsidP="00A0019D">
      <w:pPr>
        <w:ind w:firstLineChars="0" w:firstLine="0"/>
        <w:rPr>
          <w:color w:val="000000" w:themeColor="text1"/>
        </w:rPr>
      </w:pPr>
    </w:p>
    <w:p w14:paraId="34D358E4" w14:textId="76926328" w:rsidR="00FC2DA7" w:rsidRDefault="00FC2DA7" w:rsidP="00FC2DA7">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2</w:t>
      </w:r>
      <w:r>
        <w:fldChar w:fldCharType="end"/>
      </w:r>
      <w:r w:rsidRPr="00387D03">
        <w:rPr>
          <w:rFonts w:hint="eastAsia"/>
        </w:rPr>
        <w:t>人工智慧概念組內迴歸係數同質性考驗摘要表</w:t>
      </w:r>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001AED84" w:rsidR="00176909" w:rsidRDefault="00176909" w:rsidP="00176909">
            <w:pPr>
              <w:ind w:firstLineChars="0" w:firstLine="0"/>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74B3EA6B" w:rsidR="00771245" w:rsidRDefault="00771245" w:rsidP="007712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w:t>
      </w:r>
      <w:r w:rsidR="005E68FC">
        <w:rPr>
          <w:rFonts w:hint="eastAsia"/>
        </w:rPr>
        <w:lastRenderedPageBreak/>
        <w:t>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526CD294" w:rsidR="009418B0" w:rsidRDefault="005E68FC" w:rsidP="002F0870">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w:t>
      </w:r>
      <w:r w:rsidR="001541FF">
        <w:rPr>
          <w:rFonts w:hint="eastAsia"/>
        </w:rPr>
        <w:t>課程</w:t>
      </w:r>
      <w:r w:rsidR="002F50E7">
        <w:rPr>
          <w:rFonts w:hint="eastAsia"/>
        </w:rPr>
        <w:t>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pPr>
    </w:p>
    <w:p w14:paraId="59E69E3D" w14:textId="6CC7B50D" w:rsidR="00B05E53" w:rsidRDefault="00B05E53" w:rsidP="00B05E53">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20D68A2D" w14:textId="40EC5805" w:rsidR="00042F13" w:rsidRDefault="00042F13" w:rsidP="004B62F1">
      <w:pPr>
        <w:ind w:firstLineChars="0" w:firstLine="0"/>
      </w:pPr>
    </w:p>
    <w:p w14:paraId="45F984FE" w14:textId="106FE190" w:rsidR="00557ADF" w:rsidRDefault="00557ADF" w:rsidP="004B62F1">
      <w:pPr>
        <w:ind w:firstLineChars="0" w:firstLine="0"/>
      </w:pPr>
    </w:p>
    <w:p w14:paraId="2F2D0A42" w14:textId="6DEF619D" w:rsidR="00557ADF" w:rsidRDefault="00557ADF" w:rsidP="004B62F1">
      <w:pPr>
        <w:ind w:firstLineChars="0" w:firstLine="0"/>
      </w:pPr>
    </w:p>
    <w:p w14:paraId="1380A37F" w14:textId="490D027F" w:rsidR="00557ADF" w:rsidRDefault="00557ADF" w:rsidP="004B62F1">
      <w:pPr>
        <w:ind w:firstLineChars="0" w:firstLine="0"/>
      </w:pPr>
    </w:p>
    <w:p w14:paraId="1325A74B" w14:textId="268FA3F7" w:rsidR="00557ADF" w:rsidRDefault="00557ADF" w:rsidP="004B62F1">
      <w:pPr>
        <w:ind w:firstLineChars="0" w:firstLine="0"/>
      </w:pPr>
    </w:p>
    <w:p w14:paraId="6F920BA7" w14:textId="50D5E61A" w:rsidR="00557ADF" w:rsidRDefault="00557ADF" w:rsidP="004B62F1">
      <w:pPr>
        <w:ind w:firstLineChars="0" w:firstLine="0"/>
      </w:pPr>
    </w:p>
    <w:p w14:paraId="38E94498" w14:textId="67F94A31" w:rsidR="00557ADF" w:rsidRDefault="00557ADF" w:rsidP="004B62F1">
      <w:pPr>
        <w:ind w:firstLineChars="0" w:firstLine="0"/>
      </w:pPr>
    </w:p>
    <w:p w14:paraId="61A024DF" w14:textId="57B36E81" w:rsidR="00557ADF" w:rsidRDefault="00557ADF" w:rsidP="004B62F1">
      <w:pPr>
        <w:ind w:firstLineChars="0" w:firstLine="0"/>
      </w:pPr>
    </w:p>
    <w:p w14:paraId="19A32F7F" w14:textId="2461CC71" w:rsidR="00557ADF" w:rsidRDefault="00557ADF" w:rsidP="004B62F1">
      <w:pPr>
        <w:ind w:firstLineChars="0" w:firstLine="0"/>
      </w:pPr>
    </w:p>
    <w:p w14:paraId="56ECD275" w14:textId="77777777" w:rsidR="00557ADF" w:rsidRDefault="00557ADF" w:rsidP="004B62F1">
      <w:pPr>
        <w:ind w:firstLineChars="0" w:firstLine="0"/>
      </w:pPr>
    </w:p>
    <w:p w14:paraId="53BC6088" w14:textId="55C1A258" w:rsidR="0073231B" w:rsidRDefault="0073231B" w:rsidP="0073231B">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5</w:t>
      </w:r>
      <w:r>
        <w:fldChar w:fldCharType="end"/>
      </w:r>
      <w:r w:rsidRPr="00471480">
        <w:rPr>
          <w:rFonts w:hint="eastAsia"/>
        </w:rPr>
        <w:t>人工智慧概念組內迴歸係數同質性考驗摘要表</w:t>
      </w:r>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0E2CF1">
        <w:tc>
          <w:tcPr>
            <w:tcW w:w="1560" w:type="dxa"/>
            <w:tcBorders>
              <w:top w:val="single" w:sz="12" w:space="0" w:color="auto"/>
              <w:bottom w:val="single" w:sz="12" w:space="0" w:color="auto"/>
            </w:tcBorders>
            <w:vAlign w:val="center"/>
          </w:tcPr>
          <w:p w14:paraId="68214F39" w14:textId="77777777" w:rsidR="00042F13" w:rsidRDefault="00042F13" w:rsidP="000E2CF1">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0E2CF1">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0E2CF1">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0E2CF1">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0E2CF1">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0E2CF1">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0E2CF1">
        <w:tc>
          <w:tcPr>
            <w:tcW w:w="1560" w:type="dxa"/>
            <w:tcBorders>
              <w:top w:val="single" w:sz="12" w:space="0" w:color="auto"/>
              <w:bottom w:val="single" w:sz="6" w:space="0" w:color="auto"/>
            </w:tcBorders>
            <w:vAlign w:val="center"/>
          </w:tcPr>
          <w:p w14:paraId="071F8FC1" w14:textId="77777777" w:rsidR="00042F13" w:rsidRDefault="00042F13" w:rsidP="000E2CF1">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0E2CF1">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0E2CF1">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0E2CF1">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0E2CF1">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0E2CF1">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0E2CF1">
        <w:tc>
          <w:tcPr>
            <w:tcW w:w="1560" w:type="dxa"/>
            <w:tcBorders>
              <w:top w:val="single" w:sz="6" w:space="0" w:color="auto"/>
              <w:bottom w:val="single" w:sz="6" w:space="0" w:color="auto"/>
            </w:tcBorders>
            <w:vAlign w:val="center"/>
          </w:tcPr>
          <w:p w14:paraId="52766FF7" w14:textId="77777777" w:rsidR="00042F13" w:rsidRDefault="00042F13" w:rsidP="000E2CF1">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0E2CF1">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0E2CF1">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0E2CF1">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0E2CF1">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0E2CF1">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0E2CF1">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0E2CF1">
        <w:tc>
          <w:tcPr>
            <w:tcW w:w="1560" w:type="dxa"/>
            <w:tcBorders>
              <w:top w:val="single" w:sz="6" w:space="0" w:color="auto"/>
              <w:bottom w:val="single" w:sz="6" w:space="0" w:color="auto"/>
            </w:tcBorders>
            <w:vAlign w:val="center"/>
          </w:tcPr>
          <w:p w14:paraId="30A0C629" w14:textId="77777777" w:rsidR="00042F13" w:rsidRDefault="00042F13" w:rsidP="000E2CF1">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0E2CF1">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0E2CF1">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0E2CF1">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0E2CF1">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0E2CF1">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0E2CF1">
        <w:tc>
          <w:tcPr>
            <w:tcW w:w="1560" w:type="dxa"/>
            <w:tcBorders>
              <w:top w:val="single" w:sz="6" w:space="0" w:color="auto"/>
              <w:bottom w:val="single" w:sz="6" w:space="0" w:color="auto"/>
            </w:tcBorders>
            <w:vAlign w:val="center"/>
          </w:tcPr>
          <w:p w14:paraId="32E8E914" w14:textId="77777777" w:rsidR="00042F13" w:rsidRDefault="00042F13" w:rsidP="000E2CF1">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0E2CF1">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0E2CF1">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0E2CF1">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0E2CF1">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0E2CF1">
            <w:pPr>
              <w:ind w:firstLineChars="0" w:firstLine="0"/>
              <w:jc w:val="center"/>
              <w:rPr>
                <w:color w:val="000000" w:themeColor="text1"/>
              </w:rPr>
            </w:pPr>
          </w:p>
        </w:tc>
      </w:tr>
      <w:tr w:rsidR="00042F13" w14:paraId="4ADE80A1" w14:textId="77777777" w:rsidTr="000E2CF1">
        <w:tc>
          <w:tcPr>
            <w:tcW w:w="1560" w:type="dxa"/>
            <w:tcBorders>
              <w:top w:val="single" w:sz="6" w:space="0" w:color="auto"/>
              <w:bottom w:val="single" w:sz="12" w:space="0" w:color="auto"/>
            </w:tcBorders>
            <w:vAlign w:val="center"/>
          </w:tcPr>
          <w:p w14:paraId="4BC8E2CE" w14:textId="77777777" w:rsidR="00042F13" w:rsidRDefault="00042F13" w:rsidP="000E2CF1">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0E2CF1">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0E2CF1">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0E2CF1">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0E2CF1">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0E2CF1">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41EFDB96"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0E2CF1">
        <w:tc>
          <w:tcPr>
            <w:tcW w:w="1453" w:type="dxa"/>
            <w:tcBorders>
              <w:top w:val="single" w:sz="12" w:space="0" w:color="auto"/>
              <w:bottom w:val="single" w:sz="12" w:space="0" w:color="auto"/>
            </w:tcBorders>
            <w:vAlign w:val="center"/>
          </w:tcPr>
          <w:p w14:paraId="5AB9FBF7" w14:textId="77777777" w:rsidR="00CC24FA" w:rsidRDefault="00CC24FA" w:rsidP="000E2CF1">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0E2CF1">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0E2CF1">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0E2CF1">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0E2CF1">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0E2CF1">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0E2CF1">
        <w:tc>
          <w:tcPr>
            <w:tcW w:w="1453" w:type="dxa"/>
            <w:tcBorders>
              <w:top w:val="single" w:sz="12" w:space="0" w:color="auto"/>
              <w:bottom w:val="single" w:sz="6" w:space="0" w:color="auto"/>
            </w:tcBorders>
            <w:vAlign w:val="center"/>
          </w:tcPr>
          <w:p w14:paraId="3BD8C5E0" w14:textId="77777777" w:rsidR="00CC24FA" w:rsidRDefault="00CC24FA" w:rsidP="000E2CF1">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0E2CF1">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0E2CF1">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0E2CF1">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0E2CF1">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0E2CF1">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0E2CF1">
        <w:tc>
          <w:tcPr>
            <w:tcW w:w="1453" w:type="dxa"/>
            <w:tcBorders>
              <w:top w:val="single" w:sz="6" w:space="0" w:color="auto"/>
              <w:bottom w:val="single" w:sz="6" w:space="0" w:color="auto"/>
            </w:tcBorders>
            <w:vAlign w:val="center"/>
          </w:tcPr>
          <w:p w14:paraId="4191469D" w14:textId="77777777" w:rsidR="00CC24FA" w:rsidRDefault="00CC24FA" w:rsidP="000E2CF1">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0E2CF1">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0E2CF1">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0E2CF1">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0E2CF1">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0E2CF1">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0E2CF1">
        <w:tc>
          <w:tcPr>
            <w:tcW w:w="1453" w:type="dxa"/>
            <w:tcBorders>
              <w:top w:val="single" w:sz="6" w:space="0" w:color="auto"/>
              <w:bottom w:val="single" w:sz="12" w:space="0" w:color="auto"/>
            </w:tcBorders>
            <w:vAlign w:val="center"/>
          </w:tcPr>
          <w:p w14:paraId="145D5E76" w14:textId="77777777" w:rsidR="00CC24FA" w:rsidRDefault="00CC24FA" w:rsidP="000E2CF1">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0E2CF1">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0E2CF1">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0E2CF1">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0E2CF1">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0E2CF1">
            <w:pPr>
              <w:ind w:firstLineChars="0" w:firstLine="0"/>
              <w:jc w:val="center"/>
              <w:rPr>
                <w:color w:val="000000" w:themeColor="text1"/>
              </w:rPr>
            </w:pPr>
          </w:p>
        </w:tc>
      </w:tr>
    </w:tbl>
    <w:p w14:paraId="5EDF4194" w14:textId="00E58681" w:rsidR="00CC6F15" w:rsidRPr="009418B0" w:rsidRDefault="00CC24FA" w:rsidP="00665109">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73CAA121" w14:textId="3497E947"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w:t>
      </w:r>
      <w:commentRangeStart w:id="231"/>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commentRangeEnd w:id="231"/>
      <w:r w:rsidR="00FA5379">
        <w:rPr>
          <w:rStyle w:val="af7"/>
        </w:rPr>
        <w:commentReference w:id="231"/>
      </w:r>
    </w:p>
    <w:p w14:paraId="2689C42E" w14:textId="77777777" w:rsidR="00F73295" w:rsidRDefault="00F73295" w:rsidP="00F73295">
      <w:pPr>
        <w:ind w:firstLine="480"/>
      </w:pPr>
    </w:p>
    <w:p w14:paraId="70EDFFA4" w14:textId="4F908752"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sidRPr="00FA5379">
              <w:rPr>
                <w:highlight w:val="yellow"/>
                <w:rPrChange w:id="232" w:author="user" w:date="2022-07-27T18:59:00Z">
                  <w:rPr/>
                </w:rPrChange>
              </w:rP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233" w:name="_Toc107083470"/>
      <w:r>
        <w:rPr>
          <w:rFonts w:hint="eastAsia"/>
        </w:rPr>
        <w:lastRenderedPageBreak/>
        <w:t>對學習態度之影響</w:t>
      </w:r>
      <w:bookmarkEnd w:id="233"/>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234"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2D08D0B1"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8</w:t>
      </w:r>
      <w:r>
        <w:fldChar w:fldCharType="end"/>
      </w:r>
      <w:r w:rsidRPr="007E3E4D">
        <w:rPr>
          <w:rFonts w:hint="eastAsia"/>
        </w:rPr>
        <w:t>態度問卷前測三個面向信度分析結果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28C1D1E9"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9</w:t>
      </w:r>
      <w:r>
        <w:fldChar w:fldCharType="end"/>
      </w:r>
      <w:r w:rsidRPr="0008428D">
        <w:rPr>
          <w:rFonts w:hint="eastAsia"/>
        </w:rPr>
        <w:t>態度問卷後測內部一致性係數摘要表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234"/>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313E7282"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543"/>
        <w:gridCol w:w="1543"/>
        <w:gridCol w:w="1543"/>
        <w:gridCol w:w="1544"/>
      </w:tblGrid>
      <w:tr w:rsidR="00446164" w14:paraId="223EC8AB" w14:textId="77777777" w:rsidTr="00675A05">
        <w:tc>
          <w:tcPr>
            <w:tcW w:w="1838"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2"/>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230D45">
        <w:tc>
          <w:tcPr>
            <w:tcW w:w="1838"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543"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543" w:type="dxa"/>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543"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544"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230D45">
        <w:tc>
          <w:tcPr>
            <w:tcW w:w="1838"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543"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543" w:type="dxa"/>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543"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544"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230D45">
        <w:tc>
          <w:tcPr>
            <w:tcW w:w="1838"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543" w:type="dxa"/>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544"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230D45">
        <w:tc>
          <w:tcPr>
            <w:tcW w:w="1838"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543" w:type="dxa"/>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543"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544"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230D45">
        <w:tc>
          <w:tcPr>
            <w:tcW w:w="1838"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543" w:type="dxa"/>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543"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544"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230D45">
        <w:trPr>
          <w:trHeight w:val="805"/>
        </w:trPr>
        <w:tc>
          <w:tcPr>
            <w:tcW w:w="1838"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543" w:type="dxa"/>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544"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230D45">
        <w:trPr>
          <w:trHeight w:val="805"/>
        </w:trPr>
        <w:tc>
          <w:tcPr>
            <w:tcW w:w="1838"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543"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543" w:type="dxa"/>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543"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544"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6B9B3CD3" w14:textId="14565F90" w:rsidR="00230D45" w:rsidRDefault="00230D45" w:rsidP="00B91F92">
      <w:pPr>
        <w:ind w:firstLineChars="0" w:firstLine="0"/>
      </w:pPr>
    </w:p>
    <w:p w14:paraId="51761FFF" w14:textId="2E94792F" w:rsidR="00230D45" w:rsidRDefault="00230D45" w:rsidP="00230D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11</w:t>
      </w:r>
      <w:r>
        <w:fldChar w:fldCharType="end"/>
      </w:r>
      <w:r w:rsidRPr="009C2CE4">
        <w:rPr>
          <w:rFonts w:hint="eastAsia"/>
        </w:rPr>
        <w:t>實驗組與控制組人工智慧學習自我評鑑之描述統計</w:t>
      </w:r>
    </w:p>
    <w:tbl>
      <w:tblPr>
        <w:tblStyle w:val="ae"/>
        <w:tblW w:w="0" w:type="auto"/>
        <w:tblLook w:val="04A0" w:firstRow="1" w:lastRow="0" w:firstColumn="1" w:lastColumn="0" w:noHBand="0" w:noVBand="1"/>
      </w:tblPr>
      <w:tblGrid>
        <w:gridCol w:w="2263"/>
        <w:gridCol w:w="1614"/>
        <w:gridCol w:w="1614"/>
        <w:gridCol w:w="1614"/>
        <w:gridCol w:w="1615"/>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3CBCBB41" w:rsidR="00806D2D" w:rsidRDefault="00806D2D" w:rsidP="00806D2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12</w:t>
      </w:r>
      <w:r>
        <w:fldChar w:fldCharType="end"/>
      </w:r>
      <w:r w:rsidRPr="004F54D2">
        <w:rPr>
          <w:rFonts w:hint="eastAsia"/>
        </w:rPr>
        <w:t>學習態度之組內迴歸係數同質性考驗摘要表</w:t>
      </w:r>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52F15EAB"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13</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0E2CF1">
        <w:tc>
          <w:tcPr>
            <w:tcW w:w="1838" w:type="dxa"/>
            <w:tcBorders>
              <w:top w:val="single" w:sz="12" w:space="0" w:color="auto"/>
              <w:bottom w:val="single" w:sz="12" w:space="0" w:color="auto"/>
            </w:tcBorders>
            <w:vAlign w:val="center"/>
          </w:tcPr>
          <w:p w14:paraId="68EC5DD9" w14:textId="2B75EA09" w:rsidR="00155CBD" w:rsidRDefault="00D82DE5" w:rsidP="000E2CF1">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0E2CF1">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0E2CF1">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0E2CF1">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0E2CF1">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0E2CF1">
            <w:pPr>
              <w:ind w:firstLineChars="0" w:firstLine="0"/>
              <w:jc w:val="center"/>
              <w:rPr>
                <w:i/>
                <w:iCs/>
              </w:rPr>
            </w:pPr>
            <w:r w:rsidRPr="003A4C6D">
              <w:rPr>
                <w:rFonts w:hint="eastAsia"/>
                <w:i/>
                <w:iCs/>
              </w:rPr>
              <w:t>p</w:t>
            </w:r>
          </w:p>
        </w:tc>
      </w:tr>
      <w:tr w:rsidR="00155CBD" w14:paraId="4D10A107" w14:textId="77777777" w:rsidTr="000E2CF1">
        <w:tc>
          <w:tcPr>
            <w:tcW w:w="1838" w:type="dxa"/>
            <w:tcBorders>
              <w:top w:val="single" w:sz="12" w:space="0" w:color="auto"/>
              <w:bottom w:val="single" w:sz="6" w:space="0" w:color="auto"/>
            </w:tcBorders>
            <w:vAlign w:val="center"/>
          </w:tcPr>
          <w:p w14:paraId="1E60F303" w14:textId="77777777" w:rsidR="00155CBD" w:rsidRDefault="00155CBD" w:rsidP="000E2CF1">
            <w:pPr>
              <w:ind w:firstLineChars="0" w:firstLine="0"/>
              <w:jc w:val="center"/>
            </w:pPr>
            <w:r>
              <w:rPr>
                <w:rFonts w:hint="eastAsia"/>
              </w:rPr>
              <w:t>電腦科學</w:t>
            </w:r>
          </w:p>
          <w:p w14:paraId="0857780F" w14:textId="77777777" w:rsidR="00155CBD" w:rsidRDefault="00155CBD" w:rsidP="000E2CF1">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0E2CF1">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0E2CF1">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0E2CF1">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0E2CF1">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0E2CF1">
            <w:pPr>
              <w:ind w:firstLineChars="0" w:firstLine="0"/>
              <w:jc w:val="center"/>
            </w:pPr>
            <w:r>
              <w:rPr>
                <w:rFonts w:hint="eastAsia"/>
              </w:rPr>
              <w:t>.</w:t>
            </w:r>
            <w:r w:rsidR="00074DE8">
              <w:t>268</w:t>
            </w:r>
          </w:p>
        </w:tc>
      </w:tr>
      <w:tr w:rsidR="00155CBD" w14:paraId="54B19BE3" w14:textId="77777777" w:rsidTr="000E2CF1">
        <w:tc>
          <w:tcPr>
            <w:tcW w:w="1838" w:type="dxa"/>
            <w:tcBorders>
              <w:top w:val="single" w:sz="6" w:space="0" w:color="auto"/>
              <w:bottom w:val="single" w:sz="6" w:space="0" w:color="auto"/>
            </w:tcBorders>
            <w:vAlign w:val="center"/>
          </w:tcPr>
          <w:p w14:paraId="11FE7A8A" w14:textId="77777777" w:rsidR="00155CBD" w:rsidRDefault="00155CBD" w:rsidP="000E2CF1">
            <w:pPr>
              <w:ind w:firstLineChars="0" w:firstLine="0"/>
              <w:jc w:val="center"/>
            </w:pPr>
            <w:r>
              <w:rPr>
                <w:rFonts w:hint="eastAsia"/>
              </w:rPr>
              <w:t>電腦科學</w:t>
            </w:r>
          </w:p>
          <w:p w14:paraId="6AAFB04F" w14:textId="77777777" w:rsidR="00155CBD" w:rsidRDefault="00155CBD" w:rsidP="000E2CF1">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0E2CF1">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0E2CF1">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0E2CF1">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0E2CF1">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0E2CF1">
            <w:pPr>
              <w:ind w:firstLineChars="0" w:firstLine="0"/>
              <w:jc w:val="center"/>
            </w:pPr>
            <w:r>
              <w:rPr>
                <w:rFonts w:hint="eastAsia"/>
              </w:rPr>
              <w:t>.</w:t>
            </w:r>
            <w:r>
              <w:t>524</w:t>
            </w:r>
          </w:p>
        </w:tc>
      </w:tr>
      <w:tr w:rsidR="00155CBD" w14:paraId="6AC2CE30" w14:textId="77777777" w:rsidTr="000E2CF1">
        <w:tc>
          <w:tcPr>
            <w:tcW w:w="1838" w:type="dxa"/>
            <w:tcBorders>
              <w:top w:val="single" w:sz="6" w:space="0" w:color="auto"/>
              <w:bottom w:val="single" w:sz="12" w:space="0" w:color="auto"/>
            </w:tcBorders>
            <w:vAlign w:val="center"/>
          </w:tcPr>
          <w:p w14:paraId="3CB62BF5" w14:textId="77777777" w:rsidR="00155CBD" w:rsidRDefault="00155CBD" w:rsidP="000E2CF1">
            <w:pPr>
              <w:ind w:firstLineChars="0" w:firstLine="0"/>
              <w:jc w:val="center"/>
            </w:pPr>
            <w:r w:rsidRPr="00B97FD3">
              <w:rPr>
                <w:rFonts w:hint="eastAsia"/>
              </w:rPr>
              <w:t>資訊科學抽象</w:t>
            </w:r>
          </w:p>
          <w:p w14:paraId="33C11D56" w14:textId="77777777" w:rsidR="00155CBD" w:rsidRDefault="00155CBD" w:rsidP="000E2CF1">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0E2CF1">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0E2CF1">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0E2CF1">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0E2CF1">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0E2CF1">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w:t>
      </w:r>
      <w:r w:rsidR="001C19FE">
        <w:rPr>
          <w:rFonts w:hint="eastAsia"/>
        </w:rPr>
        <w:lastRenderedPageBreak/>
        <w:t>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142FBBFF" w:rsidR="006D235D" w:rsidRDefault="006D235D" w:rsidP="006D235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6D235D" w14:paraId="36C5528E" w14:textId="77777777" w:rsidTr="000E2CF1">
        <w:tc>
          <w:tcPr>
            <w:tcW w:w="1453" w:type="dxa"/>
            <w:tcBorders>
              <w:top w:val="single" w:sz="12" w:space="0" w:color="auto"/>
              <w:bottom w:val="single" w:sz="12" w:space="0" w:color="auto"/>
            </w:tcBorders>
            <w:vAlign w:val="center"/>
          </w:tcPr>
          <w:p w14:paraId="167A95AC" w14:textId="77777777" w:rsidR="006D235D" w:rsidRDefault="006D235D" w:rsidP="000E2CF1">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0E2CF1">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0E2CF1">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0E2CF1">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0E2CF1">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0E2CF1">
            <w:pPr>
              <w:ind w:firstLineChars="0" w:firstLine="0"/>
              <w:jc w:val="center"/>
              <w:rPr>
                <w:i/>
                <w:iCs/>
              </w:rPr>
            </w:pPr>
            <w:r w:rsidRPr="00F73295">
              <w:rPr>
                <w:rFonts w:hint="eastAsia"/>
                <w:i/>
                <w:iCs/>
              </w:rPr>
              <w:t>p</w:t>
            </w:r>
          </w:p>
        </w:tc>
      </w:tr>
      <w:tr w:rsidR="006D235D" w14:paraId="0CADAED3" w14:textId="77777777" w:rsidTr="000E2CF1">
        <w:tc>
          <w:tcPr>
            <w:tcW w:w="1453" w:type="dxa"/>
            <w:tcBorders>
              <w:top w:val="single" w:sz="12" w:space="0" w:color="auto"/>
              <w:bottom w:val="single" w:sz="6" w:space="0" w:color="auto"/>
            </w:tcBorders>
            <w:vAlign w:val="center"/>
          </w:tcPr>
          <w:p w14:paraId="4AFCDA57" w14:textId="77777777" w:rsidR="006D235D" w:rsidRDefault="006D235D" w:rsidP="000E2CF1">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0E2CF1">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0E2CF1">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0E2CF1">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0E2CF1">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0E2CF1">
            <w:pPr>
              <w:ind w:firstLineChars="0" w:firstLine="0"/>
              <w:jc w:val="center"/>
            </w:pPr>
            <w:r>
              <w:rPr>
                <w:rFonts w:hint="eastAsia"/>
              </w:rPr>
              <w:t>.</w:t>
            </w:r>
            <w:r>
              <w:t>044*</w:t>
            </w:r>
          </w:p>
        </w:tc>
      </w:tr>
      <w:tr w:rsidR="006D235D" w14:paraId="553D643A" w14:textId="77777777" w:rsidTr="000E2CF1">
        <w:tc>
          <w:tcPr>
            <w:tcW w:w="1453" w:type="dxa"/>
            <w:tcBorders>
              <w:top w:val="single" w:sz="6" w:space="0" w:color="auto"/>
              <w:bottom w:val="single" w:sz="12" w:space="0" w:color="auto"/>
            </w:tcBorders>
            <w:vAlign w:val="center"/>
          </w:tcPr>
          <w:p w14:paraId="7E189C21" w14:textId="77777777" w:rsidR="006D235D" w:rsidRDefault="006D235D" w:rsidP="000E2CF1">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0E2CF1">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0E2CF1">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0E2CF1">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0E2CF1">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0E2CF1">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3369B4CE" w:rsidR="00DA3C58" w:rsidRDefault="008D5EA4" w:rsidP="00697B97">
      <w:pPr>
        <w:pStyle w:val="a0"/>
      </w:pPr>
      <w:bookmarkStart w:id="235" w:name="_Toc107083471"/>
      <w:r>
        <w:rPr>
          <w:rFonts w:hint="eastAsia"/>
          <w:bCs/>
        </w:rPr>
        <w:lastRenderedPageBreak/>
        <w:t>學生對視覺化模擬輔助教學</w:t>
      </w:r>
      <w:r w:rsidRPr="00BC5AD8">
        <w:rPr>
          <w:rFonts w:hint="eastAsia"/>
          <w:bCs/>
        </w:rPr>
        <w:t>之</w:t>
      </w:r>
      <w:r w:rsidRPr="00666132">
        <w:rPr>
          <w:rFonts w:hint="eastAsia"/>
          <w:bCs/>
        </w:rPr>
        <w:t>感受</w:t>
      </w:r>
      <w:bookmarkEnd w:id="235"/>
    </w:p>
    <w:p w14:paraId="23016BD0" w14:textId="7A11B281" w:rsidR="00A73E99" w:rsidRPr="00870BB9" w:rsidRDefault="007C5C86" w:rsidP="00CB3D4A">
      <w:pPr>
        <w:ind w:firstLine="480"/>
      </w:pPr>
      <w:r>
        <w:rPr>
          <w:rFonts w:hint="eastAsia"/>
        </w:rPr>
        <w:t>本研究為了解學生對於視覺化模擬輔助教學之感受，於</w:t>
      </w:r>
      <w:r w:rsidR="006927F7">
        <w:rPr>
          <w:rFonts w:hint="eastAsia"/>
        </w:rPr>
        <w:t>實驗組</w:t>
      </w:r>
      <w:r>
        <w:rPr>
          <w:rFonts w:hint="eastAsia"/>
        </w:rPr>
        <w:t>態度</w:t>
      </w:r>
      <w:proofErr w:type="gramStart"/>
      <w:r>
        <w:rPr>
          <w:rFonts w:hint="eastAsia"/>
        </w:rPr>
        <w:t>問卷</w:t>
      </w:r>
      <w:r w:rsidR="006927F7">
        <w:rPr>
          <w:rFonts w:hint="eastAsia"/>
        </w:rPr>
        <w:t>後測</w:t>
      </w:r>
      <w:r>
        <w:rPr>
          <w:rFonts w:hint="eastAsia"/>
        </w:rPr>
        <w:t>中</w:t>
      </w:r>
      <w:proofErr w:type="gramEnd"/>
      <w:r>
        <w:rPr>
          <w:rFonts w:hint="eastAsia"/>
        </w:rPr>
        <w:t>設計四個面向進行</w:t>
      </w:r>
      <w:r w:rsidR="001724D0">
        <w:rPr>
          <w:rFonts w:hint="eastAsia"/>
        </w:rPr>
        <w:t>調查</w:t>
      </w:r>
      <w:r>
        <w:rPr>
          <w:rFonts w:hint="eastAsia"/>
        </w:rPr>
        <w:t>，包含</w:t>
      </w:r>
      <w:ins w:id="236" w:author="user" w:date="2022-07-27T20:15:00Z">
        <w:r w:rsidR="003626FE">
          <w:rPr>
            <w:rFonts w:hint="eastAsia"/>
          </w:rPr>
          <w:t>對</w:t>
        </w:r>
      </w:ins>
      <w:r>
        <w:rPr>
          <w:rFonts w:hint="eastAsia"/>
        </w:rPr>
        <w:t>「</w:t>
      </w:r>
      <w:del w:id="237" w:author="user" w:date="2022-07-27T20:13:00Z">
        <w:r w:rsidRPr="000A2E19" w:rsidDel="003626FE">
          <w:rPr>
            <w:rFonts w:hint="eastAsia"/>
          </w:rPr>
          <w:delText>模擬式教學策略</w:delText>
        </w:r>
      </w:del>
      <w:del w:id="238" w:author="user" w:date="2022-07-27T20:15:00Z">
        <w:r w:rsidDel="003626FE">
          <w:rPr>
            <w:rFonts w:hint="eastAsia"/>
          </w:rPr>
          <w:delText>『</w:delText>
        </w:r>
      </w:del>
      <w:r w:rsidRPr="000A2E19">
        <w:rPr>
          <w:rFonts w:hint="eastAsia"/>
        </w:rPr>
        <w:t>概念理解</w:t>
      </w:r>
      <w:del w:id="239" w:author="user" w:date="2022-07-27T20:15:00Z">
        <w:r w:rsidDel="003626FE">
          <w:rPr>
            <w:rFonts w:hint="eastAsia"/>
          </w:rPr>
          <w:delText>』</w:delText>
        </w:r>
      </w:del>
      <w:ins w:id="240" w:author="user" w:date="2022-07-27T20:15:00Z">
        <w:r w:rsidR="003626FE">
          <w:rPr>
            <w:rFonts w:hint="eastAsia"/>
          </w:rPr>
          <w:t>」</w:t>
        </w:r>
      </w:ins>
      <w:ins w:id="241" w:author="user" w:date="2022-07-27T20:16:00Z">
        <w:r w:rsidR="003626FE">
          <w:rPr>
            <w:rFonts w:hint="eastAsia"/>
          </w:rPr>
          <w:t>、「</w:t>
        </w:r>
      </w:ins>
      <w:ins w:id="242" w:author="user" w:date="2022-07-27T20:15:00Z">
        <w:r w:rsidR="003626FE" w:rsidRPr="000A2E19">
          <w:rPr>
            <w:rFonts w:hint="eastAsia"/>
          </w:rPr>
          <w:t>概念</w:t>
        </w:r>
        <w:r w:rsidR="003626FE">
          <w:rPr>
            <w:rFonts w:hint="eastAsia"/>
          </w:rPr>
          <w:t>反思</w:t>
        </w:r>
      </w:ins>
      <w:ins w:id="243" w:author="user" w:date="2022-07-27T20:16:00Z">
        <w:r w:rsidR="003626FE">
          <w:rPr>
            <w:rFonts w:hint="eastAsia"/>
          </w:rPr>
          <w:t>」</w:t>
        </w:r>
      </w:ins>
      <w:ins w:id="244" w:author="user" w:date="2022-07-27T20:15:00Z">
        <w:r w:rsidR="003626FE">
          <w:rPr>
            <w:rFonts w:hint="eastAsia"/>
          </w:rPr>
          <w:t>、與</w:t>
        </w:r>
      </w:ins>
      <w:ins w:id="245" w:author="user" w:date="2022-07-27T20:16:00Z">
        <w:r w:rsidR="003626FE">
          <w:rPr>
            <w:rFonts w:hint="eastAsia"/>
          </w:rPr>
          <w:t>「</w:t>
        </w:r>
      </w:ins>
      <w:ins w:id="246" w:author="user" w:date="2022-07-27T20:15:00Z">
        <w:r w:rsidR="003626FE" w:rsidRPr="00870BB9">
          <w:rPr>
            <w:rFonts w:hint="eastAsia"/>
          </w:rPr>
          <w:t>概念應用</w:t>
        </w:r>
      </w:ins>
      <w:ins w:id="247" w:author="user" w:date="2022-07-27T20:16:00Z">
        <w:r w:rsidR="003626FE">
          <w:rPr>
            <w:rFonts w:hint="eastAsia"/>
          </w:rPr>
          <w:t>」</w:t>
        </w:r>
      </w:ins>
      <w:ins w:id="248" w:author="user" w:date="2022-07-27T20:17:00Z">
        <w:r w:rsidR="003626FE">
          <w:rPr>
            <w:rFonts w:hint="eastAsia"/>
          </w:rPr>
          <w:t>三個</w:t>
        </w:r>
      </w:ins>
      <w:ins w:id="249" w:author="user" w:date="2022-07-27T20:13:00Z">
        <w:r w:rsidR="003626FE">
          <w:rPr>
            <w:rFonts w:hint="eastAsia"/>
          </w:rPr>
          <w:t>教學步驟</w:t>
        </w:r>
      </w:ins>
      <w:r w:rsidR="001541FF">
        <w:rPr>
          <w:rFonts w:hint="eastAsia"/>
        </w:rPr>
        <w:t>之</w:t>
      </w:r>
      <w:r w:rsidRPr="000A2E19">
        <w:rPr>
          <w:rFonts w:hint="eastAsia"/>
        </w:rPr>
        <w:t>感受</w:t>
      </w:r>
      <w:del w:id="250" w:author="user" w:date="2022-07-27T20:15:00Z">
        <w:r w:rsidDel="003626FE">
          <w:rPr>
            <w:rFonts w:hint="eastAsia"/>
          </w:rPr>
          <w:delText>」</w:delText>
        </w:r>
      </w:del>
      <w:del w:id="251" w:author="user" w:date="2022-07-27T20:16:00Z">
        <w:r w:rsidDel="003626FE">
          <w:rPr>
            <w:rFonts w:hint="eastAsia"/>
          </w:rPr>
          <w:delText>、「</w:delText>
        </w:r>
      </w:del>
      <w:del w:id="252" w:author="user" w:date="2022-07-27T20:13:00Z">
        <w:r w:rsidRPr="000A2E19" w:rsidDel="003626FE">
          <w:rPr>
            <w:rFonts w:hint="eastAsia"/>
          </w:rPr>
          <w:delText>模擬式教學策略</w:delText>
        </w:r>
      </w:del>
      <w:del w:id="253" w:author="user" w:date="2022-07-27T20:16:00Z">
        <w:r w:rsidDel="003626FE">
          <w:rPr>
            <w:rFonts w:hint="eastAsia"/>
          </w:rPr>
          <w:delText>『</w:delText>
        </w:r>
      </w:del>
      <w:del w:id="254" w:author="user" w:date="2022-07-27T20:15:00Z">
        <w:r w:rsidRPr="000A2E19" w:rsidDel="003626FE">
          <w:rPr>
            <w:rFonts w:hint="eastAsia"/>
          </w:rPr>
          <w:delText>概念</w:delText>
        </w:r>
        <w:r w:rsidDel="003626FE">
          <w:rPr>
            <w:rFonts w:hint="eastAsia"/>
          </w:rPr>
          <w:delText>反思</w:delText>
        </w:r>
      </w:del>
      <w:del w:id="255" w:author="user" w:date="2022-07-27T20:16:00Z">
        <w:r w:rsidDel="003626FE">
          <w:rPr>
            <w:rFonts w:hint="eastAsia"/>
          </w:rPr>
          <w:delText>』</w:delText>
        </w:r>
        <w:r w:rsidR="001541FF" w:rsidDel="003626FE">
          <w:rPr>
            <w:rFonts w:hint="eastAsia"/>
          </w:rPr>
          <w:delText>之</w:delText>
        </w:r>
        <w:r w:rsidRPr="000A2E19" w:rsidDel="003626FE">
          <w:rPr>
            <w:rFonts w:hint="eastAsia"/>
          </w:rPr>
          <w:delText>感受</w:delText>
        </w:r>
        <w:r w:rsidDel="003626FE">
          <w:rPr>
            <w:rFonts w:hint="eastAsia"/>
          </w:rPr>
          <w:delText>」、「</w:delText>
        </w:r>
      </w:del>
      <w:del w:id="256" w:author="user" w:date="2022-07-27T20:14:00Z">
        <w:r w:rsidRPr="000A2E19" w:rsidDel="003626FE">
          <w:rPr>
            <w:rFonts w:hint="eastAsia"/>
          </w:rPr>
          <w:delText>模擬式教學策略</w:delText>
        </w:r>
      </w:del>
      <w:del w:id="257" w:author="user" w:date="2022-07-27T20:16:00Z">
        <w:r w:rsidDel="003626FE">
          <w:rPr>
            <w:rFonts w:hint="eastAsia"/>
          </w:rPr>
          <w:delText>『</w:delText>
        </w:r>
        <w:r w:rsidRPr="000A2E19" w:rsidDel="003626FE">
          <w:rPr>
            <w:rFonts w:hint="eastAsia"/>
          </w:rPr>
          <w:delText>概念</w:delText>
        </w:r>
        <w:r w:rsidDel="003626FE">
          <w:rPr>
            <w:rFonts w:hint="eastAsia"/>
          </w:rPr>
          <w:delText>應用』</w:delText>
        </w:r>
        <w:r w:rsidR="001541FF" w:rsidDel="003626FE">
          <w:rPr>
            <w:rFonts w:hint="eastAsia"/>
          </w:rPr>
          <w:delText>之</w:delText>
        </w:r>
        <w:r w:rsidRPr="000A2E19" w:rsidDel="003626FE">
          <w:rPr>
            <w:rFonts w:hint="eastAsia"/>
          </w:rPr>
          <w:delText>感受</w:delText>
        </w:r>
        <w:r w:rsidDel="003626FE">
          <w:rPr>
            <w:rFonts w:hint="eastAsia"/>
          </w:rPr>
          <w:delText>」、</w:delText>
        </w:r>
      </w:del>
      <w:del w:id="258" w:author="user" w:date="2022-07-27T20:17:00Z">
        <w:r w:rsidDel="003626FE">
          <w:rPr>
            <w:rFonts w:hint="eastAsia"/>
          </w:rPr>
          <w:delText>「『</w:delText>
        </w:r>
        <w:r w:rsidRPr="000A2E19" w:rsidDel="003626FE">
          <w:rPr>
            <w:rFonts w:hint="eastAsia"/>
          </w:rPr>
          <w:delText>概念</w:delText>
        </w:r>
        <w:r w:rsidRPr="00870BB9" w:rsidDel="003626FE">
          <w:rPr>
            <w:rFonts w:hint="eastAsia"/>
          </w:rPr>
          <w:delText>理解』、『概念反思』、『概念應用』</w:delText>
        </w:r>
        <w:r w:rsidR="001541FF" w:rsidDel="003626FE">
          <w:rPr>
            <w:rFonts w:hint="eastAsia"/>
          </w:rPr>
          <w:delText>之</w:delText>
        </w:r>
        <w:r w:rsidRPr="00870BB9" w:rsidDel="003626FE">
          <w:rPr>
            <w:rFonts w:hint="eastAsia"/>
          </w:rPr>
          <w:delText>感受比較」</w:delText>
        </w:r>
      </w:del>
      <w:r w:rsidR="001724D0" w:rsidRPr="00870BB9">
        <w:rPr>
          <w:rFonts w:hint="eastAsia"/>
        </w:rPr>
        <w:t>，</w:t>
      </w:r>
      <w:ins w:id="259" w:author="user" w:date="2022-07-27T20:17:00Z">
        <w:r w:rsidR="003626FE">
          <w:rPr>
            <w:rFonts w:hint="eastAsia"/>
          </w:rPr>
          <w:t>以</w:t>
        </w:r>
      </w:ins>
      <w:r w:rsidR="001724D0" w:rsidRPr="00870BB9">
        <w:rPr>
          <w:rFonts w:hint="eastAsia"/>
        </w:rPr>
        <w:t>探討學生是否認可各策略延伸之教學活動有助於學習課程概念</w:t>
      </w:r>
      <w:r w:rsidR="00D82DE5" w:rsidRPr="00870BB9">
        <w:rPr>
          <w:rFonts w:hint="eastAsia"/>
        </w:rPr>
        <w:t>，本節將針對四個面向</w:t>
      </w:r>
      <w:r w:rsidR="006927F7" w:rsidRPr="00870BB9">
        <w:rPr>
          <w:rFonts w:hint="eastAsia"/>
        </w:rPr>
        <w:t>呈現描述性統計之結果。</w:t>
      </w:r>
    </w:p>
    <w:p w14:paraId="56179CAC" w14:textId="77777777" w:rsidR="006D2D80" w:rsidRPr="00870BB9" w:rsidRDefault="006D2D80" w:rsidP="00CB3D4A">
      <w:pPr>
        <w:ind w:firstLine="480"/>
      </w:pPr>
    </w:p>
    <w:p w14:paraId="56B8B2BE" w14:textId="657F929D" w:rsidR="006927F7" w:rsidRPr="00870BB9" w:rsidRDefault="006927F7" w:rsidP="006D2D80">
      <w:pPr>
        <w:ind w:firstLineChars="0" w:firstLine="0"/>
        <w:rPr>
          <w:b/>
          <w:bCs/>
        </w:rPr>
      </w:pPr>
      <w:r w:rsidRPr="00870BB9">
        <w:rPr>
          <w:rFonts w:hint="eastAsia"/>
          <w:b/>
          <w:bCs/>
        </w:rPr>
        <w:t>一、</w:t>
      </w:r>
      <w:r w:rsidR="001724D0" w:rsidRPr="00870BB9">
        <w:rPr>
          <w:rFonts w:hint="eastAsia"/>
          <w:b/>
          <w:bCs/>
        </w:rPr>
        <w:t>學生對</w:t>
      </w:r>
      <w:r w:rsidRPr="00870BB9">
        <w:rPr>
          <w:rFonts w:hint="eastAsia"/>
          <w:b/>
          <w:bCs/>
        </w:rPr>
        <w:t>「概念理解」</w:t>
      </w:r>
      <w:commentRangeStart w:id="260"/>
      <w:ins w:id="261" w:author="user" w:date="2022-07-27T20:14:00Z">
        <w:r w:rsidR="003626FE">
          <w:rPr>
            <w:rFonts w:hint="eastAsia"/>
            <w:b/>
            <w:bCs/>
          </w:rPr>
          <w:t>教學步驟</w:t>
        </w:r>
      </w:ins>
      <w:del w:id="262" w:author="user" w:date="2022-07-27T20:18:00Z">
        <w:r w:rsidR="001724D0" w:rsidRPr="00870BB9" w:rsidDel="008F0F4A">
          <w:rPr>
            <w:rFonts w:hint="eastAsia"/>
            <w:b/>
            <w:bCs/>
          </w:rPr>
          <w:delText>幫助學習的認可狀況</w:delText>
        </w:r>
      </w:del>
      <w:ins w:id="263" w:author="user" w:date="2022-07-27T20:18:00Z">
        <w:r w:rsidR="008F0F4A">
          <w:rPr>
            <w:rFonts w:hint="eastAsia"/>
            <w:b/>
            <w:bCs/>
          </w:rPr>
          <w:t>之感受</w:t>
        </w:r>
        <w:commentRangeEnd w:id="260"/>
        <w:r w:rsidR="008F0F4A">
          <w:rPr>
            <w:rStyle w:val="af7"/>
          </w:rPr>
          <w:commentReference w:id="260"/>
        </w:r>
      </w:ins>
    </w:p>
    <w:p w14:paraId="2D3C7E7F" w14:textId="32751E89" w:rsidR="006927F7" w:rsidRDefault="00855042" w:rsidP="00CB3D4A">
      <w:pPr>
        <w:ind w:firstLine="480"/>
        <w:rPr>
          <w:rFonts w:cs="Times New Roman"/>
        </w:rPr>
      </w:pPr>
      <w:r w:rsidRPr="00870BB9">
        <w:rPr>
          <w:rFonts w:hint="eastAsia"/>
        </w:rPr>
        <w:t>為探討學生</w:t>
      </w:r>
      <w:r w:rsidR="007A24F7" w:rsidRPr="00870BB9">
        <w:rPr>
          <w:rFonts w:hint="eastAsia"/>
        </w:rPr>
        <w:t>是否認可</w:t>
      </w:r>
      <w:commentRangeStart w:id="264"/>
      <w:r w:rsidRPr="00870BB9">
        <w:rPr>
          <w:rFonts w:hint="eastAsia"/>
        </w:rPr>
        <w:t>「概念理解」</w:t>
      </w:r>
      <w:commentRangeStart w:id="265"/>
      <w:ins w:id="266" w:author="user" w:date="2022-07-27T20:20:00Z">
        <w:r w:rsidR="008F0F4A">
          <w:rPr>
            <w:rFonts w:hint="eastAsia"/>
          </w:rPr>
          <w:t>步驟</w:t>
        </w:r>
      </w:ins>
      <w:del w:id="267" w:author="user" w:date="2022-07-27T20:20:00Z">
        <w:r w:rsidR="0062554E" w:rsidRPr="00870BB9" w:rsidDel="008F0F4A">
          <w:rPr>
            <w:rFonts w:hint="eastAsia"/>
          </w:rPr>
          <w:delText>策</w:delText>
        </w:r>
      </w:del>
      <w:commentRangeEnd w:id="265"/>
      <w:r w:rsidR="008F0F4A">
        <w:rPr>
          <w:rStyle w:val="af7"/>
        </w:rPr>
        <w:commentReference w:id="265"/>
      </w:r>
      <w:del w:id="268" w:author="user" w:date="2022-07-27T20:20:00Z">
        <w:r w:rsidR="0062554E" w:rsidRPr="00870BB9" w:rsidDel="008F0F4A">
          <w:rPr>
            <w:rFonts w:hint="eastAsia"/>
          </w:rPr>
          <w:delText>略</w:delText>
        </w:r>
      </w:del>
      <w:r w:rsidR="0062554E" w:rsidRPr="00870BB9">
        <w:rPr>
          <w:rFonts w:hint="eastAsia"/>
        </w:rPr>
        <w:t>所延</w:t>
      </w:r>
      <w:r w:rsidR="0062554E">
        <w:rPr>
          <w:rFonts w:hint="eastAsia"/>
        </w:rPr>
        <w:t>伸之</w:t>
      </w:r>
      <w:r w:rsidR="001724D0">
        <w:rPr>
          <w:rFonts w:hint="eastAsia"/>
        </w:rPr>
        <w:t>教學</w:t>
      </w:r>
      <w:r w:rsidR="0062554E">
        <w:rPr>
          <w:rFonts w:hint="eastAsia"/>
        </w:rPr>
        <w:t>活動「老師講解」</w:t>
      </w:r>
      <w:commentRangeEnd w:id="264"/>
      <w:r w:rsidR="008F0F4A">
        <w:rPr>
          <w:rStyle w:val="af7"/>
        </w:rPr>
        <w:commentReference w:id="264"/>
      </w:r>
      <w:r w:rsidR="0062554E">
        <w:rPr>
          <w:rFonts w:hint="eastAsia"/>
        </w:rPr>
        <w:t>，對於自己</w:t>
      </w:r>
      <w:r w:rsidR="008E1B9D">
        <w:rPr>
          <w:rFonts w:hint="eastAsia"/>
        </w:rPr>
        <w:t>學習</w:t>
      </w:r>
      <w:r w:rsidR="0062554E">
        <w:rPr>
          <w:rFonts w:hint="eastAsia"/>
        </w:rPr>
        <w:t>課</w:t>
      </w:r>
      <w:r w:rsidR="001724D0">
        <w:rPr>
          <w:rFonts w:hint="eastAsia"/>
        </w:rPr>
        <w:t>程</w:t>
      </w:r>
      <w:r w:rsidR="0062554E">
        <w:rPr>
          <w:rFonts w:hint="eastAsia"/>
        </w:rPr>
        <w:t>概念</w:t>
      </w:r>
      <w:r w:rsidR="007A24F7">
        <w:rPr>
          <w:rFonts w:hint="eastAsia"/>
        </w:rPr>
        <w:t>有所助益</w:t>
      </w:r>
      <w:r>
        <w:rPr>
          <w:rFonts w:hint="eastAsia"/>
        </w:rPr>
        <w:t>，本研究在實驗組的態度</w:t>
      </w:r>
      <w:proofErr w:type="gramStart"/>
      <w:r>
        <w:rPr>
          <w:rFonts w:hint="eastAsia"/>
        </w:rPr>
        <w:t>問卷後測中</w:t>
      </w:r>
      <w:proofErr w:type="gramEnd"/>
      <w:r>
        <w:rPr>
          <w:rFonts w:hint="eastAsia"/>
        </w:rPr>
        <w:t>設計</w:t>
      </w:r>
      <w:commentRangeStart w:id="269"/>
      <w:r>
        <w:rPr>
          <w:rFonts w:hint="eastAsia"/>
        </w:rPr>
        <w:t>「</w:t>
      </w:r>
      <w:r w:rsidRPr="000A2E19">
        <w:rPr>
          <w:rFonts w:hint="eastAsia"/>
        </w:rPr>
        <w:t>模擬式教學策略</w:t>
      </w:r>
      <w:r>
        <w:rPr>
          <w:rFonts w:hint="eastAsia"/>
        </w:rPr>
        <w:t>『</w:t>
      </w:r>
      <w:r w:rsidRPr="000A2E19">
        <w:rPr>
          <w:rFonts w:hint="eastAsia"/>
        </w:rPr>
        <w:t>概念</w:t>
      </w:r>
      <w:r>
        <w:rPr>
          <w:rFonts w:hint="eastAsia"/>
        </w:rPr>
        <w:t>理解』</w:t>
      </w:r>
      <w:r w:rsidR="001541FF">
        <w:rPr>
          <w:rFonts w:hint="eastAsia"/>
        </w:rPr>
        <w:t>之</w:t>
      </w:r>
      <w:r w:rsidRPr="000A2E19">
        <w:rPr>
          <w:rFonts w:hint="eastAsia"/>
        </w:rPr>
        <w:t>感受</w:t>
      </w:r>
      <w:r>
        <w:rPr>
          <w:rFonts w:hint="eastAsia"/>
        </w:rPr>
        <w:t>」</w:t>
      </w:r>
      <w:commentRangeEnd w:id="269"/>
      <w:r w:rsidR="003626FE">
        <w:rPr>
          <w:rStyle w:val="af7"/>
        </w:rPr>
        <w:commentReference w:id="269"/>
      </w:r>
      <w:r>
        <w:rPr>
          <w:rFonts w:hint="eastAsia"/>
        </w:rPr>
        <w:t>面向，</w:t>
      </w:r>
      <w:r w:rsidR="00F356B5">
        <w:rPr>
          <w:rFonts w:hint="eastAsia"/>
        </w:rPr>
        <w:t>以複選題的方式</w:t>
      </w:r>
      <w:r>
        <w:rPr>
          <w:rFonts w:hint="eastAsia"/>
        </w:rPr>
        <w:t>調查學生</w:t>
      </w:r>
      <w:r w:rsidR="00F356B5">
        <w:rPr>
          <w:rFonts w:hint="eastAsia"/>
        </w:rPr>
        <w:t>認為老師講解投影片的過程有助於學習哪些</w:t>
      </w:r>
      <w:r>
        <w:rPr>
          <w:rFonts w:ascii="Apple Color Emoji" w:hAnsi="Apple Color Emoji" w:cs="Apple Color Emoji" w:hint="eastAsia"/>
        </w:rPr>
        <w:t>課</w:t>
      </w:r>
      <w:r w:rsidR="008D5EA4">
        <w:rPr>
          <w:rFonts w:ascii="Apple Color Emoji" w:hAnsi="Apple Color Emoji" w:cs="Apple Color Emoji" w:hint="eastAsia"/>
        </w:rPr>
        <w:t>程</w:t>
      </w:r>
      <w:r>
        <w:rPr>
          <w:rFonts w:ascii="Apple Color Emoji" w:hAnsi="Apple Color Emoji" w:cs="Apple Color Emoji" w:hint="eastAsia"/>
        </w:rPr>
        <w:t>內容</w:t>
      </w:r>
      <w:r w:rsidR="00F356B5">
        <w:rPr>
          <w:rFonts w:ascii="Apple Color Emoji" w:hAnsi="Apple Color Emoji" w:cs="Apple Color Emoji" w:hint="eastAsia"/>
        </w:rPr>
        <w:t>，統計</w:t>
      </w:r>
      <w:r w:rsidR="00F356B5">
        <w:rPr>
          <w:rFonts w:cs="Times New Roman"/>
        </w:rPr>
        <w:t>57</w:t>
      </w:r>
      <w:r w:rsidR="00F356B5">
        <w:rPr>
          <w:rFonts w:cs="Times New Roman" w:hint="eastAsia"/>
        </w:rPr>
        <w:t>名實驗組學生勾選之總數，由表</w:t>
      </w:r>
      <w:r w:rsidR="00F356B5">
        <w:rPr>
          <w:rFonts w:cs="Times New Roman"/>
        </w:rPr>
        <w:t>4-</w:t>
      </w:r>
      <w:r w:rsidR="001105B0">
        <w:rPr>
          <w:rFonts w:cs="Times New Roman"/>
        </w:rPr>
        <w:t>15</w:t>
      </w:r>
      <w:r w:rsidR="00F356B5">
        <w:rPr>
          <w:rFonts w:cs="Times New Roman" w:hint="eastAsia"/>
        </w:rPr>
        <w:t>可知，</w:t>
      </w:r>
      <w:r w:rsidR="005543D6">
        <w:rPr>
          <w:rFonts w:cs="Times New Roman" w:hint="eastAsia"/>
        </w:rPr>
        <w:t>勾選「</w:t>
      </w:r>
      <w:r w:rsidR="005543D6" w:rsidRPr="005543D6">
        <w:rPr>
          <w:rFonts w:cs="Times New Roman" w:hint="eastAsia"/>
        </w:rPr>
        <w:t>如何應用類神經網路解決問題</w:t>
      </w:r>
      <w:r w:rsidR="005543D6">
        <w:rPr>
          <w:rFonts w:cs="Times New Roman" w:hint="eastAsia"/>
        </w:rPr>
        <w:t>」的學生人數最多</w:t>
      </w:r>
      <w:r w:rsidR="005543D6">
        <w:rPr>
          <w:rFonts w:cs="Times New Roman"/>
        </w:rPr>
        <w:t>(43</w:t>
      </w:r>
      <w:r w:rsidR="005543D6">
        <w:rPr>
          <w:rFonts w:cs="Times New Roman" w:hint="eastAsia"/>
        </w:rPr>
        <w:t>人</w:t>
      </w:r>
      <w:r w:rsidR="005543D6">
        <w:rPr>
          <w:rFonts w:cs="Times New Roman"/>
        </w:rPr>
        <w:t>)</w:t>
      </w:r>
      <w:r w:rsidR="005543D6">
        <w:rPr>
          <w:rFonts w:cs="Times New Roman" w:hint="eastAsia"/>
        </w:rPr>
        <w:t>，其次為「資料搜集」、「</w:t>
      </w:r>
      <w:r w:rsidR="005543D6" w:rsidRPr="005543D6">
        <w:rPr>
          <w:rFonts w:cs="Times New Roman" w:hint="eastAsia"/>
        </w:rPr>
        <w:t>訓練類神經網路的目的</w:t>
      </w:r>
      <w:r w:rsidR="005543D6">
        <w:rPr>
          <w:rFonts w:cs="Times New Roman" w:hint="eastAsia"/>
        </w:rPr>
        <w:t>」</w:t>
      </w:r>
      <w:r w:rsidR="005543D6">
        <w:rPr>
          <w:rFonts w:cs="Times New Roman"/>
        </w:rPr>
        <w:t>(42</w:t>
      </w:r>
      <w:r w:rsidR="005543D6">
        <w:rPr>
          <w:rFonts w:cs="Times New Roman" w:hint="eastAsia"/>
        </w:rPr>
        <w:t>人</w:t>
      </w:r>
      <w:r w:rsidR="005543D6">
        <w:rPr>
          <w:rFonts w:cs="Times New Roman" w:hint="eastAsia"/>
        </w:rPr>
        <w:t>)</w:t>
      </w:r>
      <w:r w:rsidR="005543D6">
        <w:rPr>
          <w:rFonts w:cs="Times New Roman" w:hint="eastAsia"/>
        </w:rPr>
        <w:t>。</w:t>
      </w:r>
      <w:r w:rsidR="00A0363E">
        <w:rPr>
          <w:rFonts w:cs="Times New Roman" w:hint="eastAsia"/>
        </w:rPr>
        <w:t>由於「</w:t>
      </w:r>
      <w:r w:rsidR="00A0363E" w:rsidRPr="005543D6">
        <w:rPr>
          <w:rFonts w:cs="Times New Roman" w:hint="eastAsia"/>
        </w:rPr>
        <w:t>如何應用類神經網路解決問題</w:t>
      </w:r>
      <w:r w:rsidR="00A0363E">
        <w:rPr>
          <w:rFonts w:cs="Times New Roman" w:hint="eastAsia"/>
        </w:rPr>
        <w:t>」、「資料搜集」、「</w:t>
      </w:r>
      <w:r w:rsidR="00A0363E" w:rsidRPr="005543D6">
        <w:rPr>
          <w:rFonts w:cs="Times New Roman" w:hint="eastAsia"/>
        </w:rPr>
        <w:t>訓練類神經網路的目的</w:t>
      </w:r>
      <w:r w:rsidR="00A0363E">
        <w:rPr>
          <w:rFonts w:cs="Times New Roman" w:hint="eastAsia"/>
        </w:rPr>
        <w:t>」是在教材中</w:t>
      </w:r>
      <w:r w:rsidR="00403802">
        <w:rPr>
          <w:rFonts w:cs="Times New Roman" w:hint="eastAsia"/>
        </w:rPr>
        <w:t>較簡單的概念</w:t>
      </w:r>
      <w:r w:rsidR="00A0363E">
        <w:rPr>
          <w:rFonts w:cs="Times New Roman" w:hint="eastAsia"/>
        </w:rPr>
        <w:t>，亦即學生認為</w:t>
      </w:r>
      <w:r w:rsidR="00403802">
        <w:rPr>
          <w:rFonts w:cs="Times New Roman" w:hint="eastAsia"/>
        </w:rPr>
        <w:t>「老師講解」之課堂活動能夠幫助理解</w:t>
      </w:r>
      <w:r w:rsidR="00A0363E">
        <w:rPr>
          <w:rFonts w:cs="Times New Roman" w:hint="eastAsia"/>
        </w:rPr>
        <w:t>較簡單的課程概念</w:t>
      </w:r>
      <w:r w:rsidR="00403802">
        <w:rPr>
          <w:rFonts w:cs="Times New Roman" w:hint="eastAsia"/>
        </w:rPr>
        <w:t>。</w:t>
      </w:r>
    </w:p>
    <w:p w14:paraId="538DA5D0" w14:textId="3FA4E58B" w:rsidR="00F356B5"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rPr>
      </w:pPr>
    </w:p>
    <w:p w14:paraId="2D90AA6E" w14:textId="0B2FE06F" w:rsidR="001724D0" w:rsidRDefault="001724D0" w:rsidP="001724D0">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15</w:t>
      </w:r>
      <w:r>
        <w:fldChar w:fldCharType="end"/>
      </w:r>
      <w:r w:rsidRPr="001951C3">
        <w:rPr>
          <w:rFonts w:hint="eastAsia"/>
        </w:rPr>
        <w:t>「</w:t>
      </w:r>
      <w:r>
        <w:rPr>
          <w:rFonts w:hint="eastAsia"/>
        </w:rPr>
        <w:t>概念理解</w:t>
      </w:r>
      <w:r w:rsidRPr="001951C3">
        <w:rPr>
          <w:rFonts w:hint="eastAsia"/>
        </w:rPr>
        <w:t>」有助於各概念學習的認可狀況</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0E0F3C" w14:paraId="135E6320" w14:textId="77777777" w:rsidTr="00E2503E">
        <w:tc>
          <w:tcPr>
            <w:tcW w:w="4395" w:type="dxa"/>
            <w:tcBorders>
              <w:top w:val="single" w:sz="12" w:space="0" w:color="auto"/>
              <w:bottom w:val="single" w:sz="12" w:space="0" w:color="auto"/>
            </w:tcBorders>
            <w:vAlign w:val="center"/>
          </w:tcPr>
          <w:p w14:paraId="5E52A30D" w14:textId="31D8E878" w:rsidR="000E0F3C" w:rsidRDefault="000E0F3C" w:rsidP="001105B0">
            <w:pPr>
              <w:ind w:firstLineChars="0" w:firstLine="0"/>
              <w:jc w:val="center"/>
            </w:pPr>
            <w:r>
              <w:rPr>
                <w:rFonts w:hint="eastAsia"/>
              </w:rPr>
              <w:t>課</w:t>
            </w:r>
            <w:r w:rsidR="008D5EA4">
              <w:rPr>
                <w:rFonts w:hint="eastAsia"/>
              </w:rPr>
              <w:t>程</w:t>
            </w:r>
            <w:r>
              <w:rPr>
                <w:rFonts w:hint="eastAsia"/>
              </w:rPr>
              <w:t>概念</w:t>
            </w:r>
          </w:p>
        </w:tc>
        <w:tc>
          <w:tcPr>
            <w:tcW w:w="2162" w:type="dxa"/>
            <w:tcBorders>
              <w:top w:val="single" w:sz="12" w:space="0" w:color="auto"/>
              <w:bottom w:val="single" w:sz="12" w:space="0" w:color="auto"/>
            </w:tcBorders>
            <w:vAlign w:val="center"/>
          </w:tcPr>
          <w:p w14:paraId="23460211" w14:textId="57F18DDC" w:rsidR="000E0F3C" w:rsidRDefault="00E41A65" w:rsidP="00E2503E">
            <w:pPr>
              <w:ind w:firstLineChars="0" w:firstLine="0"/>
              <w:jc w:val="center"/>
            </w:pPr>
            <w:r>
              <w:rPr>
                <w:rFonts w:hint="eastAsia"/>
              </w:rPr>
              <w:t>認為有幫助的</w:t>
            </w:r>
            <w:r w:rsidR="000E0F3C">
              <w:rPr>
                <w:rFonts w:hint="eastAsia"/>
              </w:rPr>
              <w:t>人數</w:t>
            </w:r>
          </w:p>
        </w:tc>
        <w:tc>
          <w:tcPr>
            <w:tcW w:w="2163" w:type="dxa"/>
            <w:tcBorders>
              <w:top w:val="single" w:sz="12" w:space="0" w:color="auto"/>
              <w:bottom w:val="single" w:sz="12" w:space="0" w:color="auto"/>
            </w:tcBorders>
            <w:vAlign w:val="center"/>
          </w:tcPr>
          <w:p w14:paraId="4FC9FF92" w14:textId="68DC1F70" w:rsidR="000E0F3C" w:rsidRDefault="00E41A65" w:rsidP="00E2503E">
            <w:pPr>
              <w:ind w:firstLineChars="0" w:firstLine="0"/>
              <w:jc w:val="center"/>
            </w:pPr>
            <w:r>
              <w:rPr>
                <w:rFonts w:hint="eastAsia"/>
              </w:rPr>
              <w:t>認為有幫助的</w:t>
            </w:r>
            <w:r w:rsidR="000E0F3C">
              <w:rPr>
                <w:rFonts w:hint="eastAsia"/>
              </w:rPr>
              <w:t>比例</w:t>
            </w:r>
          </w:p>
        </w:tc>
      </w:tr>
      <w:tr w:rsidR="000E0F3C" w14:paraId="7CBF5E37" w14:textId="77777777" w:rsidTr="00E2503E">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163"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E2503E">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163"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E2503E">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163"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E2503E">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163"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E2503E">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E2503E">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E2503E">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163"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601E77FB" w:rsidR="006927F7" w:rsidRPr="006927F7" w:rsidRDefault="006927F7" w:rsidP="006D2D80">
      <w:pPr>
        <w:ind w:firstLineChars="0" w:firstLine="0"/>
        <w:rPr>
          <w:b/>
          <w:bCs/>
        </w:rPr>
      </w:pPr>
      <w:r w:rsidRPr="00870BB9">
        <w:rPr>
          <w:rFonts w:hint="eastAsia"/>
          <w:b/>
          <w:bCs/>
        </w:rPr>
        <w:t>二、</w:t>
      </w:r>
      <w:r w:rsidR="001724D0" w:rsidRPr="00870BB9">
        <w:rPr>
          <w:rFonts w:hint="eastAsia"/>
          <w:b/>
          <w:bCs/>
        </w:rPr>
        <w:t>學生對「概念反思」</w:t>
      </w:r>
      <w:del w:id="270" w:author="user" w:date="2022-07-27T20:19:00Z">
        <w:r w:rsidR="001724D0" w:rsidRPr="00870BB9" w:rsidDel="008F0F4A">
          <w:rPr>
            <w:rFonts w:hint="eastAsia"/>
            <w:b/>
            <w:bCs/>
          </w:rPr>
          <w:delText>幫助學習的認可狀況</w:delText>
        </w:r>
      </w:del>
      <w:ins w:id="271" w:author="user" w:date="2022-07-27T20:19:00Z">
        <w:r w:rsidR="008F0F4A">
          <w:rPr>
            <w:rFonts w:hint="eastAsia"/>
            <w:b/>
            <w:bCs/>
          </w:rPr>
          <w:t>教學步驟之感受</w:t>
        </w:r>
      </w:ins>
    </w:p>
    <w:p w14:paraId="6E0CC74D" w14:textId="6F963383" w:rsidR="006979C1" w:rsidRDefault="00855042" w:rsidP="00E2503E">
      <w:pPr>
        <w:ind w:firstLine="480"/>
      </w:pPr>
      <w:r>
        <w:rPr>
          <w:rFonts w:hint="eastAsia"/>
        </w:rPr>
        <w:t>為探討學生</w:t>
      </w:r>
      <w:r w:rsidR="008E1B9D">
        <w:rPr>
          <w:rFonts w:hint="eastAsia"/>
        </w:rPr>
        <w:t>是否認可「概念反思」策略所延伸之</w:t>
      </w:r>
      <w:r w:rsidR="001724D0">
        <w:rPr>
          <w:rFonts w:hint="eastAsia"/>
        </w:rPr>
        <w:t>教學</w:t>
      </w:r>
      <w:r w:rsidR="008E1B9D">
        <w:rPr>
          <w:rFonts w:hint="eastAsia"/>
        </w:rPr>
        <w:t>活動「模擬平台之操作」，對於自己學習課</w:t>
      </w:r>
      <w:r w:rsidR="001724D0">
        <w:rPr>
          <w:rFonts w:hint="eastAsia"/>
        </w:rPr>
        <w:t>程</w:t>
      </w:r>
      <w:r w:rsidR="008E1B9D">
        <w:rPr>
          <w:rFonts w:hint="eastAsia"/>
        </w:rPr>
        <w:t>概念有所助益</w:t>
      </w:r>
      <w:r w:rsidR="006927F7">
        <w:rPr>
          <w:rFonts w:hint="eastAsia"/>
        </w:rPr>
        <w:t>，本研究在實驗組的態度</w:t>
      </w:r>
      <w:proofErr w:type="gramStart"/>
      <w:r w:rsidR="006927F7">
        <w:rPr>
          <w:rFonts w:hint="eastAsia"/>
        </w:rPr>
        <w:t>問卷後測中</w:t>
      </w:r>
      <w:proofErr w:type="gramEnd"/>
      <w:r>
        <w:rPr>
          <w:rFonts w:hint="eastAsia"/>
        </w:rPr>
        <w:t>設計</w:t>
      </w:r>
      <w:r w:rsidR="006927F7">
        <w:rPr>
          <w:rFonts w:hint="eastAsia"/>
        </w:rPr>
        <w:t>「</w:t>
      </w:r>
      <w:r w:rsidR="006927F7" w:rsidRPr="000A2E19">
        <w:rPr>
          <w:rFonts w:hint="eastAsia"/>
        </w:rPr>
        <w:t>模擬式教學策略</w:t>
      </w:r>
      <w:r w:rsidR="006927F7">
        <w:rPr>
          <w:rFonts w:hint="eastAsia"/>
        </w:rPr>
        <w:t>『</w:t>
      </w:r>
      <w:r w:rsidR="006927F7" w:rsidRPr="000A2E19">
        <w:rPr>
          <w:rFonts w:hint="eastAsia"/>
        </w:rPr>
        <w:t>概念</w:t>
      </w:r>
      <w:r w:rsidR="006927F7">
        <w:rPr>
          <w:rFonts w:hint="eastAsia"/>
        </w:rPr>
        <w:t>反思』</w:t>
      </w:r>
      <w:r w:rsidR="001541FF">
        <w:rPr>
          <w:rFonts w:hint="eastAsia"/>
        </w:rPr>
        <w:t>之</w:t>
      </w:r>
      <w:r w:rsidR="006927F7" w:rsidRPr="000A2E19">
        <w:rPr>
          <w:rFonts w:hint="eastAsia"/>
        </w:rPr>
        <w:t>感受</w:t>
      </w:r>
      <w:r w:rsidR="006927F7">
        <w:rPr>
          <w:rFonts w:hint="eastAsia"/>
        </w:rPr>
        <w:t>」面向，包含七題李克</w:t>
      </w:r>
      <w:proofErr w:type="gramStart"/>
      <w:r w:rsidR="006927F7">
        <w:rPr>
          <w:rFonts w:hint="eastAsia"/>
        </w:rPr>
        <w:t>特</w:t>
      </w:r>
      <w:proofErr w:type="gramEnd"/>
      <w:r w:rsidR="006927F7">
        <w:rPr>
          <w:rFonts w:hint="eastAsia"/>
        </w:rPr>
        <w:t>氏五點量表之題目</w:t>
      </w:r>
      <w:r>
        <w:rPr>
          <w:rFonts w:hint="eastAsia"/>
        </w:rPr>
        <w:t>，主要調查學生是否同意模擬平台的操作有</w:t>
      </w:r>
      <w:r>
        <w:rPr>
          <w:rFonts w:ascii="Apple Color Emoji" w:hAnsi="Apple Color Emoji" w:cs="Apple Color Emoji" w:hint="eastAsia"/>
        </w:rPr>
        <w:t>助於</w:t>
      </w:r>
      <w:r w:rsidR="001541FF">
        <w:rPr>
          <w:rFonts w:ascii="Apple Color Emoji" w:hAnsi="Apple Color Emoji" w:cs="Apple Color Emoji" w:hint="eastAsia"/>
        </w:rPr>
        <w:t>課程</w:t>
      </w:r>
      <w:r>
        <w:rPr>
          <w:rFonts w:ascii="Apple Color Emoji" w:hAnsi="Apple Color Emoji" w:cs="Apple Color Emoji" w:hint="eastAsia"/>
        </w:rPr>
        <w:t>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w:t>
      </w:r>
      <w:r w:rsidR="001541FF">
        <w:rPr>
          <w:rFonts w:hint="eastAsia"/>
        </w:rPr>
        <w:t>課程</w:t>
      </w:r>
      <w:r w:rsidR="006979C1">
        <w:rPr>
          <w:rFonts w:hint="eastAsia"/>
        </w:rPr>
        <w:t>概念。</w:t>
      </w:r>
    </w:p>
    <w:p w14:paraId="65DD62FE" w14:textId="77777777" w:rsidR="006979C1" w:rsidRDefault="006979C1" w:rsidP="006B535C">
      <w:pPr>
        <w:ind w:firstLineChars="0" w:firstLine="0"/>
      </w:pPr>
    </w:p>
    <w:p w14:paraId="6A974230" w14:textId="74C3AFCA" w:rsidR="001724D0" w:rsidRDefault="001724D0" w:rsidP="001724D0">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16</w:t>
      </w:r>
      <w:r>
        <w:fldChar w:fldCharType="end"/>
      </w:r>
      <w:r w:rsidRPr="008B41CB">
        <w:rPr>
          <w:rFonts w:hint="eastAsia"/>
        </w:rPr>
        <w:t>「</w:t>
      </w:r>
      <w:r>
        <w:rPr>
          <w:rFonts w:hint="eastAsia"/>
        </w:rPr>
        <w:t>概念反思</w:t>
      </w:r>
      <w:r w:rsidRPr="008B41CB">
        <w:rPr>
          <w:rFonts w:hint="eastAsia"/>
        </w:rPr>
        <w:t>」有助於各概念學習的認可狀況</w:t>
      </w:r>
    </w:p>
    <w:tbl>
      <w:tblPr>
        <w:tblStyle w:val="ae"/>
        <w:tblW w:w="8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1"/>
        <w:gridCol w:w="1095"/>
        <w:gridCol w:w="1451"/>
        <w:gridCol w:w="1451"/>
        <w:gridCol w:w="1451"/>
      </w:tblGrid>
      <w:tr w:rsidR="006B535C" w14:paraId="6AEDF9A7" w14:textId="77777777" w:rsidTr="006B535C">
        <w:tc>
          <w:tcPr>
            <w:tcW w:w="3441"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095"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451"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451"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451"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6B535C">
        <w:tc>
          <w:tcPr>
            <w:tcW w:w="3441" w:type="dxa"/>
            <w:tcBorders>
              <w:top w:val="single" w:sz="12" w:space="0" w:color="auto"/>
              <w:bottom w:val="single" w:sz="12" w:space="0" w:color="auto"/>
            </w:tcBorders>
            <w:vAlign w:val="center"/>
          </w:tcPr>
          <w:p w14:paraId="45808D59" w14:textId="77777777" w:rsidR="006B535C" w:rsidRDefault="006B535C" w:rsidP="006B535C">
            <w:pPr>
              <w:ind w:firstLineChars="0" w:firstLine="0"/>
              <w:jc w:val="center"/>
            </w:pPr>
            <w:r w:rsidRPr="000A2E19">
              <w:rPr>
                <w:rFonts w:hint="eastAsia"/>
              </w:rPr>
              <w:t>模擬式教學策略</w:t>
            </w:r>
            <w:r>
              <w:rPr>
                <w:rFonts w:hint="eastAsia"/>
              </w:rPr>
              <w:t>「</w:t>
            </w:r>
            <w:r w:rsidRPr="000A2E19">
              <w:rPr>
                <w:rFonts w:hint="eastAsia"/>
              </w:rPr>
              <w:t>概念</w:t>
            </w:r>
            <w:r>
              <w:rPr>
                <w:rFonts w:hint="eastAsia"/>
              </w:rPr>
              <w:t>反思」</w:t>
            </w:r>
          </w:p>
          <w:p w14:paraId="468F64A4" w14:textId="201C6FCB" w:rsidR="006B535C" w:rsidRDefault="001541FF" w:rsidP="006B535C">
            <w:pPr>
              <w:ind w:firstLineChars="0" w:firstLine="0"/>
              <w:jc w:val="center"/>
            </w:pPr>
            <w:r>
              <w:rPr>
                <w:rFonts w:hint="eastAsia"/>
              </w:rPr>
              <w:lastRenderedPageBreak/>
              <w:t>之</w:t>
            </w:r>
            <w:r w:rsidR="006B535C" w:rsidRPr="000A2E19">
              <w:rPr>
                <w:rFonts w:hint="eastAsia"/>
              </w:rPr>
              <w:t>感受</w:t>
            </w:r>
          </w:p>
        </w:tc>
        <w:tc>
          <w:tcPr>
            <w:tcW w:w="1095"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lastRenderedPageBreak/>
              <w:t>實驗組</w:t>
            </w:r>
          </w:p>
        </w:tc>
        <w:tc>
          <w:tcPr>
            <w:tcW w:w="1451"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451"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451"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6F627AAB" w14:textId="2D4F29A3" w:rsidR="006927F7" w:rsidRPr="006927F7" w:rsidRDefault="006927F7" w:rsidP="006D2D80">
      <w:pPr>
        <w:ind w:firstLineChars="0" w:firstLine="0"/>
        <w:rPr>
          <w:b/>
          <w:bCs/>
        </w:rPr>
      </w:pPr>
      <w:r w:rsidRPr="00870BB9">
        <w:rPr>
          <w:rFonts w:hint="eastAsia"/>
          <w:b/>
          <w:bCs/>
        </w:rPr>
        <w:lastRenderedPageBreak/>
        <w:t>三、</w:t>
      </w:r>
      <w:r w:rsidR="001724D0" w:rsidRPr="00870BB9">
        <w:rPr>
          <w:rFonts w:hint="eastAsia"/>
          <w:b/>
          <w:bCs/>
        </w:rPr>
        <w:t>學生對「概念應用」</w:t>
      </w:r>
      <w:del w:id="272" w:author="user" w:date="2022-07-27T20:19:00Z">
        <w:r w:rsidR="001724D0" w:rsidRPr="00870BB9" w:rsidDel="008F0F4A">
          <w:rPr>
            <w:rFonts w:hint="eastAsia"/>
            <w:b/>
            <w:bCs/>
          </w:rPr>
          <w:delText>幫助學習的認可狀況</w:delText>
        </w:r>
      </w:del>
      <w:ins w:id="273" w:author="user" w:date="2022-07-27T20:19:00Z">
        <w:r w:rsidR="008F0F4A">
          <w:rPr>
            <w:rFonts w:hint="eastAsia"/>
            <w:b/>
            <w:bCs/>
          </w:rPr>
          <w:t>教學步驟之感受</w:t>
        </w:r>
      </w:ins>
    </w:p>
    <w:p w14:paraId="21A2B8AA" w14:textId="29CCECC4" w:rsidR="005543D6" w:rsidRDefault="00A55A66" w:rsidP="005543D6">
      <w:pPr>
        <w:ind w:firstLine="480"/>
        <w:rPr>
          <w:rFonts w:cs="Times New Roman"/>
        </w:rPr>
      </w:pPr>
      <w:r>
        <w:rPr>
          <w:rFonts w:hint="eastAsia"/>
        </w:rPr>
        <w:t>為探討學生</w:t>
      </w:r>
      <w:r w:rsidR="001E37FA">
        <w:rPr>
          <w:rFonts w:hint="eastAsia"/>
        </w:rPr>
        <w:t>是否認可「概念應用」策略所延伸之</w:t>
      </w:r>
      <w:r w:rsidR="001724D0">
        <w:rPr>
          <w:rFonts w:hint="eastAsia"/>
        </w:rPr>
        <w:t>教學</w:t>
      </w:r>
      <w:r w:rsidR="001E37FA">
        <w:rPr>
          <w:rFonts w:hint="eastAsia"/>
        </w:rPr>
        <w:t>活動「程式實作」，對於自己學習</w:t>
      </w:r>
      <w:r w:rsidR="001724D0">
        <w:rPr>
          <w:rFonts w:hint="eastAsia"/>
        </w:rPr>
        <w:t>課程</w:t>
      </w:r>
      <w:r w:rsidR="001E37FA">
        <w:rPr>
          <w:rFonts w:hint="eastAsia"/>
        </w:rPr>
        <w:t>概念有所助益</w:t>
      </w:r>
      <w:r>
        <w:rPr>
          <w:rFonts w:hint="eastAsia"/>
        </w:rPr>
        <w:t>，本研究在實驗組的態度</w:t>
      </w:r>
      <w:proofErr w:type="gramStart"/>
      <w:r>
        <w:rPr>
          <w:rFonts w:hint="eastAsia"/>
        </w:rPr>
        <w:t>問卷後測中</w:t>
      </w:r>
      <w:proofErr w:type="gramEnd"/>
      <w:r>
        <w:rPr>
          <w:rFonts w:hint="eastAsia"/>
        </w:rPr>
        <w:t>設計「</w:t>
      </w:r>
      <w:r w:rsidRPr="000A2E19">
        <w:rPr>
          <w:rFonts w:hint="eastAsia"/>
        </w:rPr>
        <w:t>模擬式教學策略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」面向，以複選題的方式調查學生認為</w:t>
      </w:r>
      <w:r w:rsidR="00286D80">
        <w:rPr>
          <w:rFonts w:hint="eastAsia"/>
        </w:rPr>
        <w:t>程式實作</w:t>
      </w:r>
      <w:r>
        <w:rPr>
          <w:rFonts w:hint="eastAsia"/>
        </w:rPr>
        <w:t>的過程有助於學習哪些</w:t>
      </w:r>
      <w:r w:rsidR="001541FF">
        <w:rPr>
          <w:rFonts w:ascii="Apple Color Emoji" w:hAnsi="Apple Color Emoji" w:cs="Apple Color Emoji" w:hint="eastAsia"/>
        </w:rPr>
        <w:t>課程</w:t>
      </w:r>
      <w:r>
        <w:rPr>
          <w:rFonts w:ascii="Apple Color Emoji" w:hAnsi="Apple Color Emoji" w:cs="Apple Color Emoji" w:hint="eastAsia"/>
        </w:rPr>
        <w:t>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w:t>
      </w:r>
      <w:proofErr w:type="gramStart"/>
      <w:r w:rsidR="005543D6" w:rsidRPr="005543D6">
        <w:rPr>
          <w:rFonts w:cs="Times New Roman" w:hint="eastAsia"/>
        </w:rPr>
        <w:t>誤差間的關係</w:t>
      </w:r>
      <w:proofErr w:type="gramEnd"/>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sidRPr="005543D6">
        <w:rPr>
          <w:rFonts w:cs="Times New Roman" w:hint="eastAsia"/>
        </w:rPr>
        <w:t>權重與輸出誤差間的關係</w:t>
      </w:r>
      <w:r w:rsidR="00D22C4D">
        <w:rPr>
          <w:rFonts w:cs="Times New Roman" w:hint="eastAsia"/>
        </w:rPr>
        <w:t>」相較於「資料搜集」、「</w:t>
      </w:r>
      <w:r w:rsidR="00D22C4D" w:rsidRPr="005543D6">
        <w:rPr>
          <w:rFonts w:cs="Times New Roman" w:hint="eastAsia"/>
        </w:rPr>
        <w:t>訓練類神經網路的目的</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」是在教材中較難的</w:t>
      </w:r>
      <w:r w:rsidR="001541FF">
        <w:rPr>
          <w:rFonts w:cs="Times New Roman" w:hint="eastAsia"/>
        </w:rPr>
        <w:t>課程</w:t>
      </w:r>
      <w:r w:rsidR="00D22C4D">
        <w:rPr>
          <w:rFonts w:cs="Times New Roman" w:hint="eastAsia"/>
        </w:rPr>
        <w:t>概念，但由於</w:t>
      </w:r>
      <w:r w:rsidR="00361FEA">
        <w:rPr>
          <w:rFonts w:cs="Times New Roman" w:hint="eastAsia"/>
        </w:rPr>
        <w:t>較少學生認可「程式實作」有助於學習</w:t>
      </w:r>
      <w:r w:rsidR="00D22C4D">
        <w:rPr>
          <w:rFonts w:cs="Times New Roman" w:hint="eastAsia"/>
        </w:rPr>
        <w:t>較難的</w:t>
      </w:r>
      <w:r w:rsidR="001541FF">
        <w:rPr>
          <w:rFonts w:cs="Times New Roman" w:hint="eastAsia"/>
        </w:rPr>
        <w:t>課程</w:t>
      </w:r>
      <w:r w:rsidR="00D22C4D">
        <w:rPr>
          <w:rFonts w:cs="Times New Roman" w:hint="eastAsia"/>
        </w:rPr>
        <w:t>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w:t>
      </w:r>
      <w:r w:rsidR="00D22C4D" w:rsidRPr="00870BB9">
        <w:rPr>
          <w:rFonts w:cs="Times New Roman" w:hint="eastAsia"/>
        </w:rPr>
        <w:t>數在類神經網路中所扮演的角色」、「學習演算法的目的與程序」</w:t>
      </w:r>
      <w:r w:rsidR="000950C5" w:rsidRPr="00870BB9">
        <w:rPr>
          <w:rFonts w:cs="Times New Roman" w:hint="eastAsia"/>
        </w:rPr>
        <w:t>，這些課程單元有牽涉到較多複雜的計算，以及概念也較抽象，因為其課程概念融入許多其他課程單元介紹的概念，</w:t>
      </w:r>
      <w:r w:rsidR="000950C5" w:rsidRPr="00E86AF4">
        <w:rPr>
          <w:rFonts w:cs="Times New Roman" w:hint="eastAsia"/>
          <w:highlight w:val="yellow"/>
        </w:rPr>
        <w:t>舉例而言，「學習演算法」這個</w:t>
      </w:r>
      <w:r w:rsidR="00E86AF4">
        <w:rPr>
          <w:rFonts w:cs="Times New Roman" w:hint="eastAsia"/>
          <w:highlight w:val="yellow"/>
        </w:rPr>
        <w:t>課程單元</w:t>
      </w:r>
      <w:r w:rsidR="000950C5" w:rsidRPr="00E86AF4">
        <w:rPr>
          <w:rFonts w:cs="Times New Roman" w:hint="eastAsia"/>
          <w:highlight w:val="yellow"/>
        </w:rPr>
        <w:t>，</w:t>
      </w:r>
      <w:r w:rsidR="00E86AF4">
        <w:rPr>
          <w:rFonts w:cs="Times New Roman" w:hint="eastAsia"/>
          <w:highlight w:val="yellow"/>
        </w:rPr>
        <w:t>其概念奠基在</w:t>
      </w:r>
      <w:r w:rsidR="000950C5" w:rsidRPr="00E86AF4">
        <w:rPr>
          <w:rFonts w:cs="Times New Roman" w:hint="eastAsia"/>
          <w:highlight w:val="yellow"/>
        </w:rPr>
        <w:t>「權重」、「激勵函數」、「誤差」等概念</w:t>
      </w:r>
      <w:r w:rsidR="00E86AF4">
        <w:rPr>
          <w:rFonts w:cs="Times New Roman" w:hint="eastAsia"/>
          <w:highlight w:val="yellow"/>
        </w:rPr>
        <w:t>上，在教導「</w:t>
      </w:r>
      <w:r w:rsidR="00E86AF4" w:rsidRPr="00E86AF4">
        <w:rPr>
          <w:rFonts w:cs="Times New Roman" w:hint="eastAsia"/>
          <w:highlight w:val="yellow"/>
        </w:rPr>
        <w:t>學習演算法</w:t>
      </w:r>
      <w:r w:rsidR="00E86AF4">
        <w:rPr>
          <w:rFonts w:cs="Times New Roman" w:hint="eastAsia"/>
          <w:highlight w:val="yellow"/>
        </w:rPr>
        <w:t>」此課程單元之前，有在其他課程單元介紹這些基礎概念，所以「</w:t>
      </w:r>
      <w:r w:rsidR="00E86AF4" w:rsidRPr="00E86AF4">
        <w:rPr>
          <w:rFonts w:cs="Times New Roman" w:hint="eastAsia"/>
          <w:highlight w:val="yellow"/>
        </w:rPr>
        <w:t>學習演算法</w:t>
      </w:r>
      <w:r w:rsidR="00E86AF4">
        <w:rPr>
          <w:rFonts w:cs="Times New Roman" w:hint="eastAsia"/>
          <w:highlight w:val="yellow"/>
        </w:rPr>
        <w:t>」相較於</w:t>
      </w:r>
      <w:r w:rsidR="00E86AF4" w:rsidRPr="00E86AF4">
        <w:rPr>
          <w:rFonts w:cs="Times New Roman" w:hint="eastAsia"/>
          <w:highlight w:val="yellow"/>
        </w:rPr>
        <w:t>「權重」、「激勵函數」、「誤差」</w:t>
      </w:r>
      <w:r w:rsidR="00E86AF4">
        <w:rPr>
          <w:rFonts w:cs="Times New Roman" w:hint="eastAsia"/>
          <w:highlight w:val="yellow"/>
        </w:rPr>
        <w:t>等基礎概念而言，是比較困難的課程單元</w:t>
      </w:r>
      <w:r w:rsidR="000950C5" w:rsidRPr="00E86AF4">
        <w:rPr>
          <w:rFonts w:cs="Times New Roman" w:hint="eastAsia"/>
          <w:highlight w:val="yellow"/>
        </w:rPr>
        <w:t>，若學生在學習這個課程單元之前，沒有熟悉「權重」、「激勵函數」、「誤差」等概念，</w:t>
      </w:r>
      <w:r w:rsidR="00E86AF4">
        <w:rPr>
          <w:rFonts w:cs="Times New Roman" w:hint="eastAsia"/>
          <w:highlight w:val="yellow"/>
        </w:rPr>
        <w:t>也</w:t>
      </w:r>
      <w:r w:rsidR="000950C5" w:rsidRPr="00E86AF4">
        <w:rPr>
          <w:rFonts w:cs="Times New Roman" w:hint="eastAsia"/>
          <w:highlight w:val="yellow"/>
        </w:rPr>
        <w:t>會造成學習上的困難。</w:t>
      </w:r>
      <w:r w:rsidR="00361FEA" w:rsidRPr="00E86AF4">
        <w:rPr>
          <w:rFonts w:cs="Times New Roman" w:hint="eastAsia"/>
          <w:highlight w:val="yellow"/>
        </w:rPr>
        <w:t>所以</w:t>
      </w:r>
      <w:r w:rsidR="000950C5" w:rsidRPr="00E86AF4">
        <w:rPr>
          <w:rFonts w:cs="Times New Roman" w:hint="eastAsia"/>
          <w:highlight w:val="yellow"/>
        </w:rPr>
        <w:t>從學生對「概念應用」助於學習的認可狀況，與各個單元的難易程度，</w:t>
      </w:r>
      <w:r w:rsidR="00361FEA" w:rsidRPr="00E86AF4">
        <w:rPr>
          <w:rFonts w:cs="Times New Roman" w:hint="eastAsia"/>
          <w:highlight w:val="yellow"/>
        </w:rPr>
        <w:t>仍能推測</w:t>
      </w:r>
      <w:r w:rsidR="00D22C4D" w:rsidRPr="00E86AF4">
        <w:rPr>
          <w:rFonts w:cs="Times New Roman" w:hint="eastAsia"/>
          <w:highlight w:val="yellow"/>
        </w:rPr>
        <w:t>學生認為</w:t>
      </w:r>
      <w:ins w:id="274" w:author="user" w:date="2022-07-27T20:22:00Z">
        <w:r w:rsidR="00C850D0">
          <w:rPr>
            <w:rFonts w:cs="Times New Roman" w:hint="eastAsia"/>
            <w:highlight w:val="yellow"/>
          </w:rPr>
          <w:t>概念應用</w:t>
        </w:r>
      </w:ins>
      <w:ins w:id="275" w:author="user" w:date="2022-07-27T20:23:00Z">
        <w:r w:rsidR="00C850D0">
          <w:rPr>
            <w:rFonts w:cs="Times New Roman" w:hint="eastAsia"/>
            <w:highlight w:val="yellow"/>
          </w:rPr>
          <w:t>教學步驟中進行的程式實作</w:t>
        </w:r>
      </w:ins>
      <w:commentRangeStart w:id="276"/>
      <w:del w:id="277" w:author="user" w:date="2022-07-27T20:23:00Z">
        <w:r w:rsidR="00D22C4D" w:rsidRPr="00E86AF4" w:rsidDel="00C850D0">
          <w:rPr>
            <w:rFonts w:cs="Times New Roman" w:hint="eastAsia"/>
            <w:highlight w:val="yellow"/>
          </w:rPr>
          <w:delText>「</w:delText>
        </w:r>
        <w:r w:rsidR="00361FEA" w:rsidRPr="00E86AF4" w:rsidDel="00C850D0">
          <w:rPr>
            <w:rFonts w:cs="Times New Roman" w:hint="eastAsia"/>
            <w:highlight w:val="yellow"/>
          </w:rPr>
          <w:delText>程式實作</w:delText>
        </w:r>
        <w:r w:rsidR="00D22C4D" w:rsidRPr="00E86AF4" w:rsidDel="00C850D0">
          <w:rPr>
            <w:rFonts w:cs="Times New Roman" w:hint="eastAsia"/>
            <w:highlight w:val="yellow"/>
          </w:rPr>
          <w:delText>」之課堂活動</w:delText>
        </w:r>
        <w:commentRangeEnd w:id="276"/>
        <w:r w:rsidR="00C850D0" w:rsidDel="00C850D0">
          <w:rPr>
            <w:rStyle w:val="af7"/>
          </w:rPr>
          <w:commentReference w:id="276"/>
        </w:r>
      </w:del>
      <w:r w:rsidR="00361FEA" w:rsidRPr="00E86AF4">
        <w:rPr>
          <w:rFonts w:cs="Times New Roman" w:hint="eastAsia"/>
          <w:highlight w:val="yellow"/>
        </w:rPr>
        <w:t>對於</w:t>
      </w:r>
      <w:r w:rsidR="00D22C4D" w:rsidRPr="00E86AF4">
        <w:rPr>
          <w:rFonts w:cs="Times New Roman" w:hint="eastAsia"/>
          <w:highlight w:val="yellow"/>
        </w:rPr>
        <w:t>較簡單的概念</w:t>
      </w:r>
      <w:r w:rsidR="00361FEA" w:rsidRPr="00E86AF4">
        <w:rPr>
          <w:rFonts w:cs="Times New Roman" w:hint="eastAsia"/>
          <w:highlight w:val="yellow"/>
        </w:rPr>
        <w:t>較有益處</w:t>
      </w:r>
      <w:r w:rsidR="00D22C4D" w:rsidRPr="00E86AF4">
        <w:rPr>
          <w:rFonts w:cs="Times New Roman" w:hint="eastAsia"/>
          <w:highlight w:val="yellow"/>
        </w:rPr>
        <w:t>。</w:t>
      </w:r>
    </w:p>
    <w:p w14:paraId="1457A721" w14:textId="27A45378" w:rsidR="00D22C4D" w:rsidRDefault="00D22C4D" w:rsidP="005543D6">
      <w:pPr>
        <w:ind w:firstLineChars="0" w:firstLine="0"/>
      </w:pPr>
    </w:p>
    <w:p w14:paraId="6622F4F0" w14:textId="661B8CED" w:rsidR="00176909" w:rsidRDefault="00176909" w:rsidP="005543D6">
      <w:pPr>
        <w:ind w:firstLineChars="0" w:firstLine="0"/>
      </w:pPr>
    </w:p>
    <w:p w14:paraId="49FA55F6" w14:textId="23C08D7E" w:rsidR="00176909" w:rsidRDefault="00176909" w:rsidP="005543D6">
      <w:pPr>
        <w:ind w:firstLineChars="0" w:firstLine="0"/>
      </w:pPr>
    </w:p>
    <w:p w14:paraId="2D00ED6C" w14:textId="17A10920" w:rsidR="00176909" w:rsidRDefault="00176909" w:rsidP="005543D6">
      <w:pPr>
        <w:ind w:firstLineChars="0" w:firstLine="0"/>
      </w:pPr>
    </w:p>
    <w:p w14:paraId="17E7CFA4" w14:textId="33159734" w:rsidR="00176909" w:rsidRDefault="00176909" w:rsidP="005543D6">
      <w:pPr>
        <w:ind w:firstLineChars="0" w:firstLine="0"/>
      </w:pPr>
    </w:p>
    <w:p w14:paraId="5E566A73" w14:textId="343E9F56" w:rsidR="00176909" w:rsidRDefault="00176909" w:rsidP="005543D6">
      <w:pPr>
        <w:ind w:firstLineChars="0" w:firstLine="0"/>
      </w:pPr>
    </w:p>
    <w:p w14:paraId="61736CBF" w14:textId="241FD8AB" w:rsidR="00176909" w:rsidRDefault="00176909" w:rsidP="005543D6">
      <w:pPr>
        <w:ind w:firstLineChars="0" w:firstLine="0"/>
      </w:pPr>
    </w:p>
    <w:p w14:paraId="74C7E691" w14:textId="33E54FB3" w:rsidR="00176909" w:rsidRDefault="00176909" w:rsidP="005543D6">
      <w:pPr>
        <w:ind w:firstLineChars="0" w:firstLine="0"/>
      </w:pPr>
    </w:p>
    <w:p w14:paraId="20B7C661" w14:textId="77777777" w:rsidR="00176909" w:rsidRDefault="00176909" w:rsidP="005543D6">
      <w:pPr>
        <w:ind w:firstLineChars="0" w:firstLine="0"/>
      </w:pPr>
    </w:p>
    <w:p w14:paraId="77AAC1BB" w14:textId="6C76106B" w:rsidR="001724D0" w:rsidRDefault="001724D0" w:rsidP="001724D0">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17</w:t>
      </w:r>
      <w:r>
        <w:fldChar w:fldCharType="end"/>
      </w:r>
      <w:r w:rsidRPr="00E50DF6">
        <w:rPr>
          <w:rFonts w:hint="eastAsia"/>
        </w:rPr>
        <w:t>「</w:t>
      </w:r>
      <w:r>
        <w:rPr>
          <w:rFonts w:hint="eastAsia"/>
        </w:rPr>
        <w:t>概念應用</w:t>
      </w:r>
      <w:r w:rsidRPr="00E50DF6">
        <w:rPr>
          <w:rFonts w:hint="eastAsia"/>
        </w:rPr>
        <w:t>」有助於各概念學習的認可狀況</w:t>
      </w:r>
    </w:p>
    <w:tbl>
      <w:tblPr>
        <w:tblStyle w:val="ae"/>
        <w:tblW w:w="90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2304"/>
        <w:gridCol w:w="2305"/>
      </w:tblGrid>
      <w:tr w:rsidR="001105B0" w14:paraId="0C7069CD" w14:textId="77777777" w:rsidTr="00E2503E">
        <w:tc>
          <w:tcPr>
            <w:tcW w:w="4394" w:type="dxa"/>
            <w:tcBorders>
              <w:top w:val="single" w:sz="12" w:space="0" w:color="auto"/>
              <w:bottom w:val="single" w:sz="12" w:space="0" w:color="auto"/>
            </w:tcBorders>
            <w:vAlign w:val="center"/>
          </w:tcPr>
          <w:p w14:paraId="7489D327" w14:textId="0D01C5C8" w:rsidR="001105B0" w:rsidRDefault="001105B0" w:rsidP="000E2CF1">
            <w:pPr>
              <w:ind w:firstLineChars="0" w:firstLine="0"/>
              <w:jc w:val="center"/>
            </w:pPr>
            <w:r>
              <w:rPr>
                <w:rFonts w:hint="eastAsia"/>
              </w:rPr>
              <w:t>課</w:t>
            </w:r>
            <w:r w:rsidR="008D5EA4">
              <w:rPr>
                <w:rFonts w:hint="eastAsia"/>
              </w:rPr>
              <w:t>程</w:t>
            </w:r>
            <w:r>
              <w:rPr>
                <w:rFonts w:hint="eastAsia"/>
              </w:rPr>
              <w:t>概念</w:t>
            </w:r>
          </w:p>
        </w:tc>
        <w:tc>
          <w:tcPr>
            <w:tcW w:w="2304" w:type="dxa"/>
            <w:tcBorders>
              <w:top w:val="single" w:sz="12" w:space="0" w:color="auto"/>
              <w:bottom w:val="single" w:sz="12" w:space="0" w:color="auto"/>
            </w:tcBorders>
            <w:vAlign w:val="center"/>
          </w:tcPr>
          <w:p w14:paraId="667676D4" w14:textId="5CD1AD72" w:rsidR="001105B0" w:rsidRDefault="003A212C" w:rsidP="00E2503E">
            <w:pPr>
              <w:ind w:firstLineChars="0" w:firstLine="0"/>
              <w:jc w:val="center"/>
            </w:pPr>
            <w:r>
              <w:rPr>
                <w:rFonts w:hint="eastAsia"/>
              </w:rPr>
              <w:t>認為有幫助的</w:t>
            </w:r>
            <w:r w:rsidR="001105B0">
              <w:rPr>
                <w:rFonts w:hint="eastAsia"/>
              </w:rPr>
              <w:t>人數</w:t>
            </w:r>
          </w:p>
        </w:tc>
        <w:tc>
          <w:tcPr>
            <w:tcW w:w="2305" w:type="dxa"/>
            <w:tcBorders>
              <w:top w:val="single" w:sz="12" w:space="0" w:color="auto"/>
              <w:bottom w:val="single" w:sz="12" w:space="0" w:color="auto"/>
            </w:tcBorders>
            <w:vAlign w:val="center"/>
          </w:tcPr>
          <w:p w14:paraId="69B98000" w14:textId="72F7D5AA" w:rsidR="001105B0" w:rsidRDefault="003A212C" w:rsidP="00E2503E">
            <w:pPr>
              <w:ind w:firstLineChars="0" w:firstLine="0"/>
              <w:jc w:val="center"/>
            </w:pPr>
            <w:r>
              <w:rPr>
                <w:rFonts w:hint="eastAsia"/>
              </w:rPr>
              <w:t>認為有幫助的</w:t>
            </w:r>
            <w:r w:rsidR="001105B0">
              <w:rPr>
                <w:rFonts w:hint="eastAsia"/>
              </w:rPr>
              <w:t>比例</w:t>
            </w:r>
          </w:p>
        </w:tc>
      </w:tr>
      <w:tr w:rsidR="001105B0" w14:paraId="4E6659D2" w14:textId="77777777" w:rsidTr="00E2503E">
        <w:tc>
          <w:tcPr>
            <w:tcW w:w="4394" w:type="dxa"/>
            <w:tcBorders>
              <w:top w:val="single" w:sz="12" w:space="0" w:color="auto"/>
              <w:bottom w:val="single" w:sz="6" w:space="0" w:color="auto"/>
            </w:tcBorders>
            <w:vAlign w:val="center"/>
          </w:tcPr>
          <w:p w14:paraId="4F97A33B" w14:textId="77777777" w:rsidR="001105B0" w:rsidRPr="000E0F3C" w:rsidRDefault="001105B0" w:rsidP="000E2CF1">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304" w:type="dxa"/>
            <w:tcBorders>
              <w:top w:val="single" w:sz="12" w:space="0" w:color="auto"/>
              <w:bottom w:val="single" w:sz="6" w:space="0" w:color="auto"/>
            </w:tcBorders>
            <w:vAlign w:val="center"/>
          </w:tcPr>
          <w:p w14:paraId="075DEC66" w14:textId="6C82FB46" w:rsidR="001105B0" w:rsidRDefault="001105B0" w:rsidP="000E2CF1">
            <w:pPr>
              <w:ind w:firstLineChars="0" w:firstLine="0"/>
              <w:jc w:val="center"/>
            </w:pPr>
            <w:r>
              <w:rPr>
                <w:rFonts w:hint="eastAsia"/>
              </w:rPr>
              <w:t>4</w:t>
            </w:r>
            <w:r w:rsidR="007605B8">
              <w:t>0</w:t>
            </w:r>
          </w:p>
        </w:tc>
        <w:tc>
          <w:tcPr>
            <w:tcW w:w="2305" w:type="dxa"/>
            <w:tcBorders>
              <w:top w:val="single" w:sz="12" w:space="0" w:color="auto"/>
              <w:bottom w:val="single" w:sz="6" w:space="0" w:color="auto"/>
            </w:tcBorders>
            <w:vAlign w:val="center"/>
          </w:tcPr>
          <w:p w14:paraId="3942AFFD" w14:textId="3A46909D" w:rsidR="001105B0" w:rsidRDefault="001A6CCB" w:rsidP="000E2CF1">
            <w:pPr>
              <w:ind w:firstLineChars="0" w:firstLine="0"/>
              <w:jc w:val="center"/>
            </w:pPr>
            <w:r>
              <w:t>70</w:t>
            </w:r>
            <w:r w:rsidR="001105B0">
              <w:t>.</w:t>
            </w:r>
            <w:r>
              <w:t>2</w:t>
            </w:r>
            <w:r w:rsidR="001105B0">
              <w:t>%</w:t>
            </w:r>
          </w:p>
        </w:tc>
      </w:tr>
      <w:tr w:rsidR="001105B0" w14:paraId="168ADF94" w14:textId="77777777" w:rsidTr="00E2503E">
        <w:tc>
          <w:tcPr>
            <w:tcW w:w="4394" w:type="dxa"/>
            <w:tcBorders>
              <w:top w:val="single" w:sz="6" w:space="0" w:color="auto"/>
              <w:bottom w:val="single" w:sz="6" w:space="0" w:color="auto"/>
            </w:tcBorders>
            <w:vAlign w:val="center"/>
          </w:tcPr>
          <w:p w14:paraId="4790B01F" w14:textId="77777777" w:rsidR="001105B0" w:rsidRPr="000E0F3C" w:rsidRDefault="001105B0" w:rsidP="000E2CF1">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304" w:type="dxa"/>
            <w:tcBorders>
              <w:top w:val="single" w:sz="6" w:space="0" w:color="auto"/>
              <w:bottom w:val="single" w:sz="6" w:space="0" w:color="auto"/>
            </w:tcBorders>
            <w:vAlign w:val="center"/>
          </w:tcPr>
          <w:p w14:paraId="14C15F25" w14:textId="4646797D" w:rsidR="001105B0" w:rsidRDefault="007605B8" w:rsidP="000E2CF1">
            <w:pPr>
              <w:ind w:firstLineChars="0" w:firstLine="0"/>
              <w:jc w:val="center"/>
            </w:pPr>
            <w:r>
              <w:rPr>
                <w:rFonts w:hint="eastAsia"/>
              </w:rPr>
              <w:t>3</w:t>
            </w:r>
            <w:r>
              <w:t>9</w:t>
            </w:r>
          </w:p>
        </w:tc>
        <w:tc>
          <w:tcPr>
            <w:tcW w:w="2305" w:type="dxa"/>
            <w:tcBorders>
              <w:top w:val="single" w:sz="6" w:space="0" w:color="auto"/>
              <w:bottom w:val="single" w:sz="6" w:space="0" w:color="auto"/>
            </w:tcBorders>
            <w:vAlign w:val="center"/>
          </w:tcPr>
          <w:p w14:paraId="596BC5AA" w14:textId="315E89B5" w:rsidR="001105B0" w:rsidRDefault="001A6CCB" w:rsidP="000E2CF1">
            <w:pPr>
              <w:ind w:firstLineChars="0" w:firstLine="0"/>
              <w:jc w:val="center"/>
            </w:pPr>
            <w:r>
              <w:t>68</w:t>
            </w:r>
            <w:r w:rsidR="001105B0">
              <w:t>.</w:t>
            </w:r>
            <w:r>
              <w:t>4</w:t>
            </w:r>
            <w:r w:rsidR="001105B0">
              <w:t>%</w:t>
            </w:r>
          </w:p>
        </w:tc>
      </w:tr>
      <w:tr w:rsidR="001105B0" w14:paraId="653A20E2" w14:textId="77777777" w:rsidTr="00E2503E">
        <w:tc>
          <w:tcPr>
            <w:tcW w:w="4394" w:type="dxa"/>
            <w:tcBorders>
              <w:top w:val="single" w:sz="6" w:space="0" w:color="auto"/>
              <w:bottom w:val="single" w:sz="6" w:space="0" w:color="auto"/>
            </w:tcBorders>
            <w:vAlign w:val="center"/>
          </w:tcPr>
          <w:p w14:paraId="68AFFBEB" w14:textId="77777777" w:rsidR="001105B0" w:rsidRPr="000E0F3C" w:rsidRDefault="001105B0" w:rsidP="000E2CF1">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304" w:type="dxa"/>
            <w:tcBorders>
              <w:top w:val="single" w:sz="6" w:space="0" w:color="auto"/>
              <w:bottom w:val="single" w:sz="6" w:space="0" w:color="auto"/>
            </w:tcBorders>
            <w:vAlign w:val="center"/>
          </w:tcPr>
          <w:p w14:paraId="42604754" w14:textId="1960A2A6" w:rsidR="001105B0" w:rsidRDefault="007605B8" w:rsidP="000E2CF1">
            <w:pPr>
              <w:ind w:firstLineChars="0" w:firstLine="0"/>
              <w:jc w:val="center"/>
            </w:pPr>
            <w:r>
              <w:rPr>
                <w:rFonts w:hint="eastAsia"/>
              </w:rPr>
              <w:t>3</w:t>
            </w:r>
            <w:r>
              <w:t>8</w:t>
            </w:r>
          </w:p>
        </w:tc>
        <w:tc>
          <w:tcPr>
            <w:tcW w:w="2305" w:type="dxa"/>
            <w:tcBorders>
              <w:top w:val="single" w:sz="6" w:space="0" w:color="auto"/>
              <w:bottom w:val="single" w:sz="6" w:space="0" w:color="auto"/>
            </w:tcBorders>
            <w:vAlign w:val="center"/>
          </w:tcPr>
          <w:p w14:paraId="029D3D02" w14:textId="0E965C6C" w:rsidR="001105B0" w:rsidRDefault="001A6CCB" w:rsidP="000E2CF1">
            <w:pPr>
              <w:ind w:firstLineChars="0" w:firstLine="0"/>
              <w:jc w:val="center"/>
            </w:pPr>
            <w:r>
              <w:t>66</w:t>
            </w:r>
            <w:r w:rsidR="001105B0">
              <w:t>.</w:t>
            </w:r>
            <w:r>
              <w:t>7</w:t>
            </w:r>
            <w:r w:rsidR="001105B0">
              <w:t>%</w:t>
            </w:r>
          </w:p>
        </w:tc>
      </w:tr>
      <w:tr w:rsidR="001105B0" w14:paraId="2A978FA1" w14:textId="77777777" w:rsidTr="00E2503E">
        <w:tc>
          <w:tcPr>
            <w:tcW w:w="4394" w:type="dxa"/>
            <w:tcBorders>
              <w:top w:val="single" w:sz="6" w:space="0" w:color="auto"/>
              <w:bottom w:val="single" w:sz="6" w:space="0" w:color="auto"/>
            </w:tcBorders>
            <w:vAlign w:val="center"/>
          </w:tcPr>
          <w:p w14:paraId="020C6FED" w14:textId="77777777" w:rsidR="001105B0" w:rsidRPr="000E0F3C" w:rsidRDefault="001105B0" w:rsidP="000E2CF1">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304" w:type="dxa"/>
            <w:tcBorders>
              <w:top w:val="single" w:sz="6" w:space="0" w:color="auto"/>
              <w:bottom w:val="single" w:sz="6" w:space="0" w:color="auto"/>
            </w:tcBorders>
            <w:vAlign w:val="center"/>
          </w:tcPr>
          <w:p w14:paraId="322E77D8" w14:textId="00A7036C" w:rsidR="001105B0" w:rsidRDefault="007605B8" w:rsidP="000E2CF1">
            <w:pPr>
              <w:ind w:firstLineChars="0" w:firstLine="0"/>
              <w:jc w:val="center"/>
            </w:pPr>
            <w:r>
              <w:rPr>
                <w:rFonts w:hint="eastAsia"/>
              </w:rPr>
              <w:t>4</w:t>
            </w:r>
            <w:r>
              <w:t>1</w:t>
            </w:r>
          </w:p>
        </w:tc>
        <w:tc>
          <w:tcPr>
            <w:tcW w:w="2305" w:type="dxa"/>
            <w:tcBorders>
              <w:top w:val="single" w:sz="6" w:space="0" w:color="auto"/>
              <w:bottom w:val="single" w:sz="6" w:space="0" w:color="auto"/>
            </w:tcBorders>
            <w:vAlign w:val="center"/>
          </w:tcPr>
          <w:p w14:paraId="3BB85B69" w14:textId="40A0431D" w:rsidR="001105B0" w:rsidRDefault="003A1FF7" w:rsidP="000E2CF1">
            <w:pPr>
              <w:ind w:firstLineChars="0" w:firstLine="0"/>
              <w:jc w:val="center"/>
            </w:pPr>
            <w:r>
              <w:t>71</w:t>
            </w:r>
            <w:r w:rsidR="001105B0">
              <w:t>.</w:t>
            </w:r>
            <w:r>
              <w:t>9</w:t>
            </w:r>
            <w:r w:rsidR="001105B0">
              <w:t>%</w:t>
            </w:r>
          </w:p>
        </w:tc>
      </w:tr>
      <w:tr w:rsidR="001105B0" w14:paraId="45F3A058" w14:textId="77777777" w:rsidTr="00E2503E">
        <w:tc>
          <w:tcPr>
            <w:tcW w:w="4394" w:type="dxa"/>
            <w:tcBorders>
              <w:top w:val="single" w:sz="6" w:space="0" w:color="auto"/>
              <w:bottom w:val="single" w:sz="6" w:space="0" w:color="auto"/>
            </w:tcBorders>
            <w:vAlign w:val="center"/>
          </w:tcPr>
          <w:p w14:paraId="136DEE14" w14:textId="77777777" w:rsidR="001105B0" w:rsidRPr="000E0F3C" w:rsidRDefault="001105B0" w:rsidP="000E2CF1">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304" w:type="dxa"/>
            <w:tcBorders>
              <w:top w:val="single" w:sz="6" w:space="0" w:color="auto"/>
              <w:bottom w:val="single" w:sz="6" w:space="0" w:color="auto"/>
            </w:tcBorders>
            <w:vAlign w:val="center"/>
          </w:tcPr>
          <w:p w14:paraId="7B533FE4" w14:textId="34CB2BE7" w:rsidR="001105B0" w:rsidRDefault="001A6CCB" w:rsidP="000E2CF1">
            <w:pPr>
              <w:ind w:firstLineChars="0" w:firstLine="0"/>
              <w:jc w:val="center"/>
            </w:pPr>
            <w:r>
              <w:rPr>
                <w:rFonts w:hint="eastAsia"/>
              </w:rPr>
              <w:t>3</w:t>
            </w:r>
            <w:r>
              <w:t>3</w:t>
            </w:r>
          </w:p>
        </w:tc>
        <w:tc>
          <w:tcPr>
            <w:tcW w:w="2305" w:type="dxa"/>
            <w:tcBorders>
              <w:top w:val="single" w:sz="6" w:space="0" w:color="auto"/>
              <w:bottom w:val="single" w:sz="6" w:space="0" w:color="auto"/>
            </w:tcBorders>
            <w:vAlign w:val="center"/>
          </w:tcPr>
          <w:p w14:paraId="43C70ABC" w14:textId="5ABB5108" w:rsidR="001105B0" w:rsidRDefault="003A1FF7" w:rsidP="000E2CF1">
            <w:pPr>
              <w:ind w:firstLineChars="0" w:firstLine="0"/>
              <w:jc w:val="center"/>
            </w:pPr>
            <w:r>
              <w:t>57</w:t>
            </w:r>
            <w:r w:rsidR="001105B0">
              <w:t>.</w:t>
            </w:r>
            <w:r>
              <w:t>9</w:t>
            </w:r>
            <w:r w:rsidR="001105B0">
              <w:t>%</w:t>
            </w:r>
          </w:p>
        </w:tc>
      </w:tr>
      <w:tr w:rsidR="001105B0" w14:paraId="716F29E5" w14:textId="77777777" w:rsidTr="00E2503E">
        <w:tc>
          <w:tcPr>
            <w:tcW w:w="4394" w:type="dxa"/>
            <w:tcBorders>
              <w:top w:val="single" w:sz="6" w:space="0" w:color="auto"/>
              <w:bottom w:val="single" w:sz="6" w:space="0" w:color="auto"/>
            </w:tcBorders>
            <w:vAlign w:val="center"/>
          </w:tcPr>
          <w:p w14:paraId="2E5B25D7" w14:textId="77777777" w:rsidR="001105B0" w:rsidRPr="000E0F3C" w:rsidRDefault="001105B0" w:rsidP="000E2CF1">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304" w:type="dxa"/>
            <w:tcBorders>
              <w:top w:val="single" w:sz="6" w:space="0" w:color="auto"/>
              <w:bottom w:val="single" w:sz="6" w:space="0" w:color="auto"/>
            </w:tcBorders>
            <w:vAlign w:val="center"/>
          </w:tcPr>
          <w:p w14:paraId="79C762B9" w14:textId="1DD3DFEF" w:rsidR="001105B0" w:rsidRDefault="001A6CCB" w:rsidP="000E2CF1">
            <w:pPr>
              <w:ind w:firstLineChars="0" w:firstLine="0"/>
              <w:jc w:val="center"/>
            </w:pPr>
            <w:r>
              <w:rPr>
                <w:rFonts w:hint="eastAsia"/>
              </w:rPr>
              <w:t>2</w:t>
            </w:r>
            <w:r>
              <w:t>8</w:t>
            </w:r>
          </w:p>
        </w:tc>
        <w:tc>
          <w:tcPr>
            <w:tcW w:w="2305" w:type="dxa"/>
            <w:tcBorders>
              <w:top w:val="single" w:sz="6" w:space="0" w:color="auto"/>
              <w:bottom w:val="single" w:sz="6" w:space="0" w:color="auto"/>
            </w:tcBorders>
            <w:vAlign w:val="center"/>
          </w:tcPr>
          <w:p w14:paraId="71234731" w14:textId="3D28CC4C" w:rsidR="001105B0" w:rsidRDefault="003A1FF7" w:rsidP="000E2CF1">
            <w:pPr>
              <w:ind w:firstLineChars="0" w:firstLine="0"/>
              <w:jc w:val="center"/>
            </w:pPr>
            <w:r>
              <w:t>49.1</w:t>
            </w:r>
            <w:r w:rsidR="001105B0">
              <w:t>%</w:t>
            </w:r>
          </w:p>
        </w:tc>
      </w:tr>
      <w:tr w:rsidR="001105B0" w14:paraId="3F25698E" w14:textId="77777777" w:rsidTr="00E2503E">
        <w:tc>
          <w:tcPr>
            <w:tcW w:w="4394" w:type="dxa"/>
            <w:tcBorders>
              <w:top w:val="single" w:sz="6" w:space="0" w:color="auto"/>
              <w:bottom w:val="single" w:sz="12" w:space="0" w:color="auto"/>
            </w:tcBorders>
            <w:vAlign w:val="center"/>
          </w:tcPr>
          <w:p w14:paraId="50A72336" w14:textId="77777777" w:rsidR="001105B0" w:rsidRDefault="001105B0" w:rsidP="000E2CF1">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304" w:type="dxa"/>
            <w:tcBorders>
              <w:top w:val="single" w:sz="6" w:space="0" w:color="auto"/>
              <w:bottom w:val="single" w:sz="12" w:space="0" w:color="auto"/>
            </w:tcBorders>
            <w:vAlign w:val="center"/>
          </w:tcPr>
          <w:p w14:paraId="36FEB38C" w14:textId="18D32A49" w:rsidR="001105B0" w:rsidRDefault="001A6CCB" w:rsidP="000E2CF1">
            <w:pPr>
              <w:ind w:firstLineChars="0" w:firstLine="0"/>
              <w:jc w:val="center"/>
            </w:pPr>
            <w:r>
              <w:rPr>
                <w:rFonts w:hint="eastAsia"/>
              </w:rPr>
              <w:t>3</w:t>
            </w:r>
            <w:r>
              <w:t>3</w:t>
            </w:r>
          </w:p>
        </w:tc>
        <w:tc>
          <w:tcPr>
            <w:tcW w:w="2305" w:type="dxa"/>
            <w:tcBorders>
              <w:top w:val="single" w:sz="6" w:space="0" w:color="auto"/>
              <w:bottom w:val="single" w:sz="12" w:space="0" w:color="auto"/>
            </w:tcBorders>
            <w:vAlign w:val="center"/>
          </w:tcPr>
          <w:p w14:paraId="643ACF09" w14:textId="4CCE4AA0" w:rsidR="001105B0" w:rsidRDefault="003A1FF7" w:rsidP="000E2CF1">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CC944DA" w:rsidR="006927F7" w:rsidRPr="006927F7" w:rsidRDefault="006927F7" w:rsidP="006D2D80">
      <w:pPr>
        <w:ind w:firstLineChars="0" w:firstLine="0"/>
        <w:rPr>
          <w:b/>
          <w:bCs/>
        </w:rPr>
      </w:pPr>
      <w:r w:rsidRPr="006927F7">
        <w:rPr>
          <w:rFonts w:hint="eastAsia"/>
          <w:b/>
          <w:bCs/>
        </w:rPr>
        <w:t>四、</w:t>
      </w:r>
      <w:r w:rsidR="00870BB9">
        <w:rPr>
          <w:rFonts w:hint="eastAsia"/>
          <w:b/>
          <w:bCs/>
        </w:rPr>
        <w:t>學生對</w:t>
      </w:r>
      <w:r w:rsidRPr="006927F7">
        <w:rPr>
          <w:rFonts w:hint="eastAsia"/>
          <w:b/>
          <w:bCs/>
        </w:rPr>
        <w:t>「概念理解」、「概念反思」、「概念應用」</w:t>
      </w:r>
      <w:r w:rsidR="00870BB9">
        <w:rPr>
          <w:rFonts w:hint="eastAsia"/>
          <w:b/>
          <w:bCs/>
        </w:rPr>
        <w:t>之</w:t>
      </w:r>
      <w:r w:rsidRPr="006927F7">
        <w:rPr>
          <w:rFonts w:hint="eastAsia"/>
          <w:b/>
          <w:bCs/>
        </w:rPr>
        <w:t>感受比較</w:t>
      </w:r>
    </w:p>
    <w:p w14:paraId="1C2A7B92" w14:textId="66755D62" w:rsidR="00FE45AA" w:rsidRPr="00FE45AA" w:rsidRDefault="00572C60" w:rsidP="00FE45AA">
      <w:pPr>
        <w:ind w:firstLine="480"/>
        <w:rPr>
          <w:rFonts w:cs="Times New Roman"/>
        </w:rPr>
      </w:pPr>
      <w:r>
        <w:rPr>
          <w:rFonts w:hint="eastAsia"/>
        </w:rPr>
        <w:t>為比較學生在視覺化模擬輔助教學中，對於「概念理解」、「概念反思」、「概念應用」</w:t>
      </w:r>
      <w:ins w:id="278" w:author="user" w:date="2022-07-27T20:34:00Z">
        <w:r w:rsidR="0067360F">
          <w:rPr>
            <w:rFonts w:hint="eastAsia"/>
          </w:rPr>
          <w:t>三個教學步驟</w:t>
        </w:r>
      </w:ins>
      <w:r>
        <w:rPr>
          <w:rFonts w:hint="eastAsia"/>
        </w:rPr>
        <w:t>之感受差異，本研究在實驗組的態度</w:t>
      </w:r>
      <w:proofErr w:type="gramStart"/>
      <w:r>
        <w:rPr>
          <w:rFonts w:hint="eastAsia"/>
        </w:rPr>
        <w:t>問卷後測中</w:t>
      </w:r>
      <w:proofErr w:type="gramEnd"/>
      <w:r>
        <w:rPr>
          <w:rFonts w:hint="eastAsia"/>
        </w:rPr>
        <w:t>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」面向，以複選題的方式調查學生認為本研究依照各教學策略設計的課堂活動對於學習有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w:t>
      </w:r>
      <w:r w:rsidR="008D5EA4">
        <w:rPr>
          <w:rFonts w:cs="Times New Roman" w:hint="eastAsia"/>
        </w:rPr>
        <w:t>學習</w:t>
      </w:r>
      <w:r w:rsidR="00F10DEE">
        <w:rPr>
          <w:rFonts w:cs="Times New Roman" w:hint="eastAsia"/>
        </w:rPr>
        <w:t>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；對於依照「概念反思」所設計的課堂活動，勾選「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；對於依照「概念應用」所設計的課堂活動，</w:t>
      </w:r>
      <w:r w:rsidR="00F10DEE">
        <w:rPr>
          <w:rFonts w:cs="Times New Roman" w:hint="eastAsia"/>
        </w:rPr>
        <w:lastRenderedPageBreak/>
        <w:t>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此調查結果可以得知，學生認為各項學習策略所延伸的課堂活動（例如：「老師講解」、「模擬平台之操作」、「程式實作」）對於自身學習之影響與本研究原先設定的教學目的相符，亦即</w:t>
      </w:r>
      <w:r w:rsidR="00DA49D9">
        <w:rPr>
          <w:rFonts w:cs="Times New Roman" w:hint="eastAsia"/>
        </w:rPr>
        <w:t>這些課堂活動的設計能夠體現本研究所提出之模擬式教學策略。</w:t>
      </w:r>
    </w:p>
    <w:p w14:paraId="71EB4B29" w14:textId="77777777" w:rsidR="006C3444" w:rsidRDefault="006C3444" w:rsidP="00AA29B5">
      <w:pPr>
        <w:ind w:firstLineChars="0" w:firstLine="0"/>
      </w:pPr>
    </w:p>
    <w:p w14:paraId="0DDD0AA8" w14:textId="1CC3FBDE" w:rsidR="001541FF" w:rsidRDefault="001541FF" w:rsidP="001541F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Pr>
          <w:noProof/>
        </w:rPr>
        <w:t>18</w:t>
      </w:r>
      <w:r>
        <w:fldChar w:fldCharType="end"/>
      </w:r>
      <w:r>
        <w:rPr>
          <w:rFonts w:hint="eastAsia"/>
        </w:rPr>
        <w:t>模擬式教學之</w:t>
      </w:r>
      <w:r w:rsidRPr="000B2C02">
        <w:rPr>
          <w:rFonts w:hint="eastAsia"/>
        </w:rPr>
        <w:t>感受比較複選題之選取人數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301"/>
        <w:gridCol w:w="1302"/>
        <w:gridCol w:w="1302"/>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74D5B97F" w14:textId="77777777" w:rsidR="006927F7" w:rsidRPr="006927F7" w:rsidRDefault="006927F7" w:rsidP="00C94D59">
      <w:pPr>
        <w:ind w:firstLineChars="0" w:firstLine="0"/>
      </w:pPr>
    </w:p>
    <w:p w14:paraId="722F6A88" w14:textId="77777777" w:rsidR="00A73E99" w:rsidRDefault="00A73E99">
      <w:pPr>
        <w:spacing w:line="240" w:lineRule="auto"/>
        <w:ind w:firstLineChars="0" w:firstLine="0"/>
        <w:jc w:val="left"/>
      </w:pPr>
      <w:r>
        <w:br w:type="page"/>
      </w:r>
    </w:p>
    <w:p w14:paraId="4EBC56E2" w14:textId="0C80FE23" w:rsidR="00A73E99" w:rsidRDefault="001F7F87" w:rsidP="00A73E99">
      <w:pPr>
        <w:pStyle w:val="a0"/>
      </w:pPr>
      <w:bookmarkStart w:id="279" w:name="_Toc107083472"/>
      <w:r>
        <w:rPr>
          <w:rFonts w:hint="eastAsia"/>
        </w:rPr>
        <w:lastRenderedPageBreak/>
        <w:t>講述式教學之感受</w:t>
      </w:r>
      <w:bookmarkEnd w:id="279"/>
    </w:p>
    <w:p w14:paraId="017C5404" w14:textId="29EC9040" w:rsidR="001F7F87" w:rsidRDefault="005743B5" w:rsidP="00CB3D4A">
      <w:pPr>
        <w:ind w:firstLine="480"/>
        <w:rPr>
          <w:rFonts w:ascii="Apple Color Emoji" w:hAnsi="Apple Color Emoji" w:cs="Apple Color Emoji"/>
        </w:rPr>
      </w:pPr>
      <w:r>
        <w:rPr>
          <w:rFonts w:hint="eastAsia"/>
        </w:rPr>
        <w:t>因為本研究針對模擬式教學策略所設計之課堂活動，模擬平台主要使用於「概念反思」之策略中，「概念理解」</w:t>
      </w:r>
      <w:ins w:id="280" w:author="user" w:date="2022-07-27T20:47:00Z">
        <w:r w:rsidR="009A4005">
          <w:rPr>
            <w:rFonts w:hint="eastAsia"/>
          </w:rPr>
          <w:t>主要由</w:t>
        </w:r>
      </w:ins>
      <w:del w:id="281" w:author="user" w:date="2022-07-27T20:47:00Z">
        <w:r w:rsidDel="009A4005">
          <w:rPr>
            <w:rFonts w:hint="eastAsia"/>
          </w:rPr>
          <w:delText>之策略主要發展為</w:delText>
        </w:r>
      </w:del>
      <w:r>
        <w:rPr>
          <w:rFonts w:hint="eastAsia"/>
        </w:rPr>
        <w:t>「老師講解」之</w:t>
      </w:r>
      <w:ins w:id="282" w:author="user" w:date="2022-07-27T20:47:00Z">
        <w:r w:rsidR="009A4005">
          <w:rPr>
            <w:rFonts w:hint="eastAsia"/>
          </w:rPr>
          <w:t>教學</w:t>
        </w:r>
      </w:ins>
      <w:del w:id="283" w:author="user" w:date="2022-07-27T20:47:00Z">
        <w:r w:rsidDel="009A4005">
          <w:rPr>
            <w:rFonts w:hint="eastAsia"/>
          </w:rPr>
          <w:delText>課堂</w:delText>
        </w:r>
      </w:del>
      <w:r>
        <w:rPr>
          <w:rFonts w:hint="eastAsia"/>
        </w:rPr>
        <w:t>活動，「概念應用」則</w:t>
      </w:r>
      <w:ins w:id="284" w:author="user" w:date="2022-07-27T20:47:00Z">
        <w:r w:rsidR="009A4005">
          <w:rPr>
            <w:rFonts w:hint="eastAsia"/>
          </w:rPr>
          <w:t>透過</w:t>
        </w:r>
      </w:ins>
      <w:del w:id="285" w:author="user" w:date="2022-07-27T20:47:00Z">
        <w:r w:rsidDel="009A4005">
          <w:rPr>
            <w:rFonts w:hint="eastAsia"/>
          </w:rPr>
          <w:delText>發展為</w:delText>
        </w:r>
      </w:del>
      <w:r>
        <w:rPr>
          <w:rFonts w:hint="eastAsia"/>
        </w:rPr>
        <w:t>「程式實作」之</w:t>
      </w:r>
      <w:ins w:id="286" w:author="user" w:date="2022-07-27T20:47:00Z">
        <w:r w:rsidR="009A4005">
          <w:rPr>
            <w:rFonts w:hint="eastAsia"/>
          </w:rPr>
          <w:t>教學</w:t>
        </w:r>
      </w:ins>
      <w:del w:id="287" w:author="user" w:date="2022-07-27T20:47:00Z">
        <w:r w:rsidDel="009A4005">
          <w:rPr>
            <w:rFonts w:hint="eastAsia"/>
          </w:rPr>
          <w:delText>課堂</w:delText>
        </w:r>
      </w:del>
      <w:r>
        <w:rPr>
          <w:rFonts w:hint="eastAsia"/>
        </w:rPr>
        <w:t>活動</w:t>
      </w:r>
      <w:r w:rsidR="002C4FD4">
        <w:rPr>
          <w:rFonts w:hint="eastAsia"/>
        </w:rPr>
        <w:t>，所以在控制組所進行的課程，也包含了「老師講解」、「程式實作」之</w:t>
      </w:r>
      <w:ins w:id="288" w:author="user" w:date="2022-07-27T20:47:00Z">
        <w:r w:rsidR="009A4005">
          <w:rPr>
            <w:rFonts w:hint="eastAsia"/>
          </w:rPr>
          <w:t>教學</w:t>
        </w:r>
      </w:ins>
      <w:del w:id="289" w:author="user" w:date="2022-07-27T20:47:00Z">
        <w:r w:rsidR="002C4FD4" w:rsidDel="009A4005">
          <w:rPr>
            <w:rFonts w:hint="eastAsia"/>
          </w:rPr>
          <w:delText>課堂</w:delText>
        </w:r>
      </w:del>
      <w:r w:rsidR="002C4FD4">
        <w:rPr>
          <w:rFonts w:hint="eastAsia"/>
        </w:rPr>
        <w:t>活動。為探討兩組學生對於此兩種</w:t>
      </w:r>
      <w:r w:rsidR="001541FF">
        <w:rPr>
          <w:rFonts w:hint="eastAsia"/>
        </w:rPr>
        <w:t>教學策略</w:t>
      </w:r>
      <w:r w:rsidR="002C4FD4">
        <w:rPr>
          <w:rFonts w:hint="eastAsia"/>
        </w:rPr>
        <w:t>之感受</w:t>
      </w:r>
      <w:r w:rsidR="001541FF">
        <w:rPr>
          <w:rFonts w:hint="eastAsia"/>
        </w:rPr>
        <w:t>有何</w:t>
      </w:r>
      <w:r w:rsidR="002C4FD4">
        <w:rPr>
          <w:rFonts w:hint="eastAsia"/>
        </w:rPr>
        <w:t>差異，本研究於控制組態度問卷後測中設計「講述式教學之感受」面向，以複選題的方式調查學生認為老師講解投影片的過程有助於學習</w:t>
      </w:r>
      <w:r w:rsidR="001541FF">
        <w:rPr>
          <w:rFonts w:hint="eastAsia"/>
        </w:rPr>
        <w:t>哪些課程</w:t>
      </w:r>
      <w:r w:rsidR="002C4FD4">
        <w:rPr>
          <w:rFonts w:ascii="Apple Color Emoji" w:hAnsi="Apple Color Emoji" w:cs="Apple Color Emoji" w:hint="eastAsia"/>
        </w:rPr>
        <w:t>內容</w:t>
      </w:r>
      <w:r w:rsidR="00D2671C">
        <w:rPr>
          <w:rFonts w:ascii="Apple Color Emoji" w:hAnsi="Apple Color Emoji" w:cs="Apple Color Emoji" w:hint="eastAsia"/>
        </w:rPr>
        <w:t>，以及</w:t>
      </w:r>
      <w:r w:rsidR="00D2671C">
        <w:rPr>
          <w:rFonts w:hint="eastAsia"/>
        </w:rPr>
        <w:t>認為程式實作的過程有助於學習哪些</w:t>
      </w:r>
      <w:r w:rsidR="001541FF">
        <w:rPr>
          <w:rFonts w:ascii="Apple Color Emoji" w:hAnsi="Apple Color Emoji" w:cs="Apple Color Emoji" w:hint="eastAsia"/>
        </w:rPr>
        <w:t>課程</w:t>
      </w:r>
      <w:r w:rsidR="00D2671C">
        <w:rPr>
          <w:rFonts w:ascii="Apple Color Emoji" w:hAnsi="Apple Color Emoji" w:cs="Apple Color Emoji" w:hint="eastAsia"/>
        </w:rPr>
        <w:t>內容</w:t>
      </w:r>
    </w:p>
    <w:p w14:paraId="2B3DD6D9" w14:textId="66E6438C" w:rsidR="00D903C7" w:rsidRDefault="00D2671C" w:rsidP="00D2671C">
      <w:pPr>
        <w:ind w:firstLine="480"/>
        <w:rPr>
          <w:rFonts w:cs="Times New Roman"/>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而「資料搜集」、「</w:t>
      </w:r>
      <w:r w:rsidR="00D903C7" w:rsidRPr="00D2671C">
        <w:rPr>
          <w:rFonts w:cs="Times New Roman" w:hint="eastAsia"/>
        </w:rPr>
        <w:t>訓練類神經網路的目的</w:t>
      </w:r>
      <w:r w:rsidR="00D903C7">
        <w:rPr>
          <w:rFonts w:cs="Times New Roman" w:hint="eastAsia"/>
        </w:rPr>
        <w:t>」皆為教材內容中，較簡單的</w:t>
      </w:r>
      <w:r w:rsidR="001541FF">
        <w:rPr>
          <w:rFonts w:cs="Times New Roman" w:hint="eastAsia"/>
        </w:rPr>
        <w:t>課程</w:t>
      </w:r>
      <w:r w:rsidR="00D903C7">
        <w:rPr>
          <w:rFonts w:cs="Times New Roman" w:hint="eastAsia"/>
        </w:rPr>
        <w:t>概念，由此可見控制組學生認為「老師講解」之課堂活動能夠幫助理解較簡單的課程概念。</w:t>
      </w:r>
    </w:p>
    <w:p w14:paraId="4759EC52" w14:textId="05D072DC" w:rsidR="00D2671C" w:rsidRPr="00E55D05" w:rsidRDefault="00D2671C" w:rsidP="00D2671C">
      <w:pPr>
        <w:ind w:firstLine="480"/>
      </w:pPr>
      <w:r>
        <w:rPr>
          <w:rFonts w:cs="Times New Roman" w:hint="eastAsia"/>
        </w:rPr>
        <w:t>而由表</w:t>
      </w:r>
      <w:r>
        <w:rPr>
          <w:rFonts w:cs="Times New Roman"/>
        </w:rPr>
        <w:t>4-20</w:t>
      </w:r>
      <w:r>
        <w:rPr>
          <w:rFonts w:cs="Times New Roman" w:hint="eastAsia"/>
        </w:rPr>
        <w:t>可知，對於「程式實作」之課堂活動，勾選「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1541FF">
        <w:rPr>
          <w:rFonts w:cs="Times New Roman" w:hint="eastAsia"/>
        </w:rPr>
        <w:t>課程</w:t>
      </w:r>
      <w:r w:rsidR="00040A7E">
        <w:rPr>
          <w:rFonts w:cs="Times New Roman" w:hint="eastAsia"/>
        </w:rPr>
        <w:t>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pPr>
    </w:p>
    <w:p w14:paraId="7596B0B9" w14:textId="592A3C09" w:rsidR="008D5EA4" w:rsidRDefault="008D5EA4" w:rsidP="008D5EA4">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19</w:t>
      </w:r>
      <w:r>
        <w:fldChar w:fldCharType="end"/>
      </w:r>
      <w:r w:rsidRPr="00403F6C">
        <w:rPr>
          <w:rFonts w:hint="eastAsia"/>
        </w:rPr>
        <w:t>「老師講解」有助於各概念學習的認可狀況</w:t>
      </w:r>
      <w:r w:rsidRPr="00403F6C">
        <w:rPr>
          <w:rFonts w:hint="eastAsia"/>
        </w:rPr>
        <w:t>(</w:t>
      </w:r>
      <w:r w:rsidRPr="00403F6C">
        <w:rPr>
          <w:rFonts w:hint="eastAsia"/>
        </w:rPr>
        <w:t>控制組</w:t>
      </w:r>
      <w:r w:rsidRPr="00403F6C">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4879FF" w14:paraId="3A4603FD" w14:textId="77777777" w:rsidTr="00E2503E">
        <w:tc>
          <w:tcPr>
            <w:tcW w:w="4395" w:type="dxa"/>
            <w:tcBorders>
              <w:top w:val="single" w:sz="12" w:space="0" w:color="auto"/>
              <w:bottom w:val="single" w:sz="12" w:space="0" w:color="auto"/>
            </w:tcBorders>
            <w:vAlign w:val="center"/>
          </w:tcPr>
          <w:p w14:paraId="40CC298B" w14:textId="6BBA361F" w:rsidR="004879FF" w:rsidRDefault="004879FF" w:rsidP="000E2CF1">
            <w:pPr>
              <w:ind w:firstLineChars="0" w:firstLine="0"/>
              <w:jc w:val="center"/>
            </w:pPr>
            <w:r>
              <w:rPr>
                <w:rFonts w:hint="eastAsia"/>
              </w:rPr>
              <w:t>課</w:t>
            </w:r>
            <w:r w:rsidR="008D5EA4">
              <w:rPr>
                <w:rFonts w:hint="eastAsia"/>
              </w:rPr>
              <w:t>程</w:t>
            </w:r>
            <w:r>
              <w:rPr>
                <w:rFonts w:hint="eastAsia"/>
              </w:rPr>
              <w:t>概念</w:t>
            </w:r>
          </w:p>
        </w:tc>
        <w:tc>
          <w:tcPr>
            <w:tcW w:w="2162" w:type="dxa"/>
            <w:tcBorders>
              <w:top w:val="single" w:sz="12" w:space="0" w:color="auto"/>
              <w:bottom w:val="single" w:sz="12" w:space="0" w:color="auto"/>
            </w:tcBorders>
            <w:vAlign w:val="center"/>
          </w:tcPr>
          <w:p w14:paraId="73629CA0" w14:textId="09187584" w:rsidR="004879FF" w:rsidRDefault="00E2503E" w:rsidP="00E2503E">
            <w:pPr>
              <w:ind w:firstLineChars="0" w:firstLine="0"/>
              <w:jc w:val="center"/>
            </w:pPr>
            <w:r>
              <w:rPr>
                <w:rFonts w:hint="eastAsia"/>
              </w:rPr>
              <w:t>認為有幫助的</w:t>
            </w:r>
            <w:r w:rsidR="004879FF">
              <w:rPr>
                <w:rFonts w:hint="eastAsia"/>
              </w:rPr>
              <w:t>人數</w:t>
            </w:r>
          </w:p>
        </w:tc>
        <w:tc>
          <w:tcPr>
            <w:tcW w:w="2163" w:type="dxa"/>
            <w:tcBorders>
              <w:top w:val="single" w:sz="12" w:space="0" w:color="auto"/>
              <w:bottom w:val="single" w:sz="12" w:space="0" w:color="auto"/>
            </w:tcBorders>
            <w:vAlign w:val="center"/>
          </w:tcPr>
          <w:p w14:paraId="291F8BE1" w14:textId="0A60FB89" w:rsidR="004879FF" w:rsidRDefault="00E2503E" w:rsidP="00E2503E">
            <w:pPr>
              <w:ind w:firstLineChars="0" w:firstLine="0"/>
              <w:jc w:val="center"/>
            </w:pPr>
            <w:r>
              <w:rPr>
                <w:rFonts w:hint="eastAsia"/>
              </w:rPr>
              <w:t>認為有幫助的</w:t>
            </w:r>
            <w:r w:rsidR="004879FF">
              <w:rPr>
                <w:rFonts w:hint="eastAsia"/>
              </w:rPr>
              <w:t>比例</w:t>
            </w:r>
          </w:p>
        </w:tc>
      </w:tr>
      <w:tr w:rsidR="004879FF" w14:paraId="47260D89" w14:textId="77777777" w:rsidTr="00E2503E">
        <w:tc>
          <w:tcPr>
            <w:tcW w:w="4395" w:type="dxa"/>
            <w:tcBorders>
              <w:top w:val="single" w:sz="12" w:space="0" w:color="auto"/>
              <w:bottom w:val="single" w:sz="6" w:space="0" w:color="auto"/>
            </w:tcBorders>
            <w:vAlign w:val="center"/>
          </w:tcPr>
          <w:p w14:paraId="2B13E52A" w14:textId="77777777" w:rsidR="004879FF" w:rsidRPr="000E0F3C" w:rsidRDefault="004879FF" w:rsidP="000E2CF1">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354B5772" w14:textId="41AD186C" w:rsidR="004879FF" w:rsidRDefault="004879FF" w:rsidP="000E2CF1">
            <w:pPr>
              <w:ind w:firstLineChars="0" w:firstLine="0"/>
              <w:jc w:val="center"/>
            </w:pPr>
            <w:r>
              <w:rPr>
                <w:rFonts w:hint="eastAsia"/>
              </w:rPr>
              <w:t>5</w:t>
            </w:r>
            <w:r w:rsidR="00A16DA3">
              <w:t>0</w:t>
            </w:r>
          </w:p>
        </w:tc>
        <w:tc>
          <w:tcPr>
            <w:tcW w:w="2163" w:type="dxa"/>
            <w:tcBorders>
              <w:top w:val="single" w:sz="12" w:space="0" w:color="auto"/>
              <w:bottom w:val="single" w:sz="6" w:space="0" w:color="auto"/>
            </w:tcBorders>
            <w:vAlign w:val="center"/>
          </w:tcPr>
          <w:p w14:paraId="26668C6E" w14:textId="4E0D9863" w:rsidR="004879FF" w:rsidRDefault="00A16DA3" w:rsidP="000E2CF1">
            <w:pPr>
              <w:ind w:firstLineChars="0" w:firstLine="0"/>
              <w:jc w:val="center"/>
            </w:pPr>
            <w:r>
              <w:rPr>
                <w:rFonts w:hint="eastAsia"/>
              </w:rPr>
              <w:t>7</w:t>
            </w:r>
            <w:r>
              <w:t>5.8%</w:t>
            </w:r>
          </w:p>
        </w:tc>
      </w:tr>
      <w:tr w:rsidR="004879FF" w14:paraId="64954377" w14:textId="77777777" w:rsidTr="00E2503E">
        <w:tc>
          <w:tcPr>
            <w:tcW w:w="4395" w:type="dxa"/>
            <w:tcBorders>
              <w:top w:val="single" w:sz="6" w:space="0" w:color="auto"/>
              <w:bottom w:val="single" w:sz="6" w:space="0" w:color="auto"/>
            </w:tcBorders>
            <w:vAlign w:val="center"/>
          </w:tcPr>
          <w:p w14:paraId="19E215BE" w14:textId="77777777" w:rsidR="004879FF" w:rsidRPr="000E0F3C" w:rsidRDefault="004879FF" w:rsidP="000E2CF1">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1168CCC1" w14:textId="0932A04A" w:rsidR="004879FF" w:rsidRDefault="0038670F" w:rsidP="000E2CF1">
            <w:pPr>
              <w:ind w:firstLineChars="0" w:firstLine="0"/>
              <w:jc w:val="center"/>
            </w:pPr>
            <w:r>
              <w:rPr>
                <w:rFonts w:hint="eastAsia"/>
              </w:rPr>
              <w:t>4</w:t>
            </w:r>
            <w:r w:rsidR="00A16DA3">
              <w:t>7</w:t>
            </w:r>
          </w:p>
        </w:tc>
        <w:tc>
          <w:tcPr>
            <w:tcW w:w="2163" w:type="dxa"/>
            <w:tcBorders>
              <w:top w:val="single" w:sz="6" w:space="0" w:color="auto"/>
              <w:bottom w:val="single" w:sz="6" w:space="0" w:color="auto"/>
            </w:tcBorders>
            <w:vAlign w:val="center"/>
          </w:tcPr>
          <w:p w14:paraId="7C83BA76" w14:textId="402B0939" w:rsidR="004879FF" w:rsidRDefault="00A16DA3" w:rsidP="000E2CF1">
            <w:pPr>
              <w:ind w:firstLineChars="0" w:firstLine="0"/>
              <w:jc w:val="center"/>
            </w:pPr>
            <w:r>
              <w:rPr>
                <w:rFonts w:hint="eastAsia"/>
              </w:rPr>
              <w:t>7</w:t>
            </w:r>
            <w:r>
              <w:t>1.2%</w:t>
            </w:r>
          </w:p>
        </w:tc>
      </w:tr>
      <w:tr w:rsidR="004879FF" w14:paraId="7E03E866" w14:textId="77777777" w:rsidTr="00E2503E">
        <w:tc>
          <w:tcPr>
            <w:tcW w:w="4395" w:type="dxa"/>
            <w:tcBorders>
              <w:top w:val="single" w:sz="6" w:space="0" w:color="auto"/>
              <w:bottom w:val="single" w:sz="6" w:space="0" w:color="auto"/>
            </w:tcBorders>
            <w:vAlign w:val="center"/>
          </w:tcPr>
          <w:p w14:paraId="4D4A1D26" w14:textId="77777777" w:rsidR="004879FF" w:rsidRPr="000E0F3C" w:rsidRDefault="004879FF" w:rsidP="000E2CF1">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F4D0A61" w14:textId="74C58FA4" w:rsidR="004879FF" w:rsidRDefault="0038670F" w:rsidP="000E2CF1">
            <w:pPr>
              <w:ind w:firstLineChars="0" w:firstLine="0"/>
              <w:jc w:val="center"/>
            </w:pPr>
            <w:r>
              <w:rPr>
                <w:rFonts w:hint="eastAsia"/>
              </w:rPr>
              <w:t>4</w:t>
            </w:r>
            <w:r w:rsidR="00A16DA3">
              <w:t>0</w:t>
            </w:r>
          </w:p>
        </w:tc>
        <w:tc>
          <w:tcPr>
            <w:tcW w:w="2163" w:type="dxa"/>
            <w:tcBorders>
              <w:top w:val="single" w:sz="6" w:space="0" w:color="auto"/>
              <w:bottom w:val="single" w:sz="6" w:space="0" w:color="auto"/>
            </w:tcBorders>
            <w:vAlign w:val="center"/>
          </w:tcPr>
          <w:p w14:paraId="39940155" w14:textId="044402C6" w:rsidR="004879FF" w:rsidRDefault="00A16DA3" w:rsidP="000E2CF1">
            <w:pPr>
              <w:ind w:firstLineChars="0" w:firstLine="0"/>
              <w:jc w:val="center"/>
            </w:pPr>
            <w:r>
              <w:rPr>
                <w:rFonts w:hint="eastAsia"/>
              </w:rPr>
              <w:t>6</w:t>
            </w:r>
            <w:r>
              <w:t>0.6%</w:t>
            </w:r>
          </w:p>
        </w:tc>
      </w:tr>
      <w:tr w:rsidR="004879FF" w14:paraId="310790F6" w14:textId="77777777" w:rsidTr="00E2503E">
        <w:tc>
          <w:tcPr>
            <w:tcW w:w="4395" w:type="dxa"/>
            <w:tcBorders>
              <w:top w:val="single" w:sz="6" w:space="0" w:color="auto"/>
              <w:bottom w:val="single" w:sz="6" w:space="0" w:color="auto"/>
            </w:tcBorders>
            <w:vAlign w:val="center"/>
          </w:tcPr>
          <w:p w14:paraId="76F79F0A" w14:textId="77777777" w:rsidR="004879FF" w:rsidRPr="000E0F3C" w:rsidRDefault="004879FF" w:rsidP="000E2CF1">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149D4AEE" w14:textId="454B044D" w:rsidR="004879FF" w:rsidRDefault="0038670F" w:rsidP="000E2CF1">
            <w:pPr>
              <w:ind w:firstLineChars="0" w:firstLine="0"/>
              <w:jc w:val="center"/>
            </w:pPr>
            <w:r>
              <w:rPr>
                <w:rFonts w:hint="eastAsia"/>
              </w:rPr>
              <w:t>4</w:t>
            </w:r>
            <w:r w:rsidR="00A16DA3">
              <w:t>6</w:t>
            </w:r>
          </w:p>
        </w:tc>
        <w:tc>
          <w:tcPr>
            <w:tcW w:w="2163" w:type="dxa"/>
            <w:tcBorders>
              <w:top w:val="single" w:sz="6" w:space="0" w:color="auto"/>
              <w:bottom w:val="single" w:sz="6" w:space="0" w:color="auto"/>
            </w:tcBorders>
            <w:vAlign w:val="center"/>
          </w:tcPr>
          <w:p w14:paraId="71504F85" w14:textId="7A720C05" w:rsidR="004879FF" w:rsidRDefault="00A16DA3" w:rsidP="000E2CF1">
            <w:pPr>
              <w:ind w:firstLineChars="0" w:firstLine="0"/>
              <w:jc w:val="center"/>
            </w:pPr>
            <w:r>
              <w:rPr>
                <w:rFonts w:hint="eastAsia"/>
              </w:rPr>
              <w:t>6</w:t>
            </w:r>
            <w:r>
              <w:t>9.7%</w:t>
            </w:r>
          </w:p>
        </w:tc>
      </w:tr>
      <w:tr w:rsidR="004879FF" w14:paraId="726A6322" w14:textId="77777777" w:rsidTr="00E2503E">
        <w:tc>
          <w:tcPr>
            <w:tcW w:w="4395" w:type="dxa"/>
            <w:tcBorders>
              <w:top w:val="single" w:sz="6" w:space="0" w:color="auto"/>
              <w:bottom w:val="single" w:sz="6" w:space="0" w:color="auto"/>
            </w:tcBorders>
            <w:vAlign w:val="center"/>
          </w:tcPr>
          <w:p w14:paraId="0A50F9B9" w14:textId="77777777" w:rsidR="004879FF" w:rsidRPr="000E0F3C" w:rsidRDefault="004879FF" w:rsidP="000E2CF1">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5F88E534" w14:textId="57E1B4BE" w:rsidR="004879FF" w:rsidRDefault="0038670F" w:rsidP="000E2CF1">
            <w:pPr>
              <w:ind w:firstLineChars="0" w:firstLine="0"/>
              <w:jc w:val="center"/>
            </w:pPr>
            <w:r>
              <w:rPr>
                <w:rFonts w:hint="eastAsia"/>
              </w:rPr>
              <w:t>3</w:t>
            </w:r>
            <w:r w:rsidR="00A16DA3">
              <w:t>5</w:t>
            </w:r>
          </w:p>
        </w:tc>
        <w:tc>
          <w:tcPr>
            <w:tcW w:w="2163" w:type="dxa"/>
            <w:tcBorders>
              <w:top w:val="single" w:sz="6" w:space="0" w:color="auto"/>
              <w:bottom w:val="single" w:sz="6" w:space="0" w:color="auto"/>
            </w:tcBorders>
            <w:vAlign w:val="center"/>
          </w:tcPr>
          <w:p w14:paraId="21CDE22B" w14:textId="2F200524" w:rsidR="004879FF" w:rsidRDefault="00A16DA3" w:rsidP="000E2CF1">
            <w:pPr>
              <w:ind w:firstLineChars="0" w:firstLine="0"/>
              <w:jc w:val="center"/>
            </w:pPr>
            <w:r>
              <w:rPr>
                <w:rFonts w:hint="eastAsia"/>
              </w:rPr>
              <w:t>5</w:t>
            </w:r>
            <w:r>
              <w:t>3.0%</w:t>
            </w:r>
          </w:p>
        </w:tc>
      </w:tr>
      <w:tr w:rsidR="004879FF" w14:paraId="7292D35A" w14:textId="77777777" w:rsidTr="00E2503E">
        <w:tc>
          <w:tcPr>
            <w:tcW w:w="4395" w:type="dxa"/>
            <w:tcBorders>
              <w:top w:val="single" w:sz="6" w:space="0" w:color="auto"/>
              <w:bottom w:val="single" w:sz="6" w:space="0" w:color="auto"/>
            </w:tcBorders>
            <w:vAlign w:val="center"/>
          </w:tcPr>
          <w:p w14:paraId="766A158C" w14:textId="77777777" w:rsidR="004879FF" w:rsidRPr="000E0F3C" w:rsidRDefault="004879FF" w:rsidP="000E2CF1">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5EC981FC" w14:textId="09F86824" w:rsidR="004879FF" w:rsidRDefault="0038670F" w:rsidP="000E2CF1">
            <w:pPr>
              <w:ind w:firstLineChars="0" w:firstLine="0"/>
              <w:jc w:val="center"/>
            </w:pPr>
            <w:r>
              <w:rPr>
                <w:rFonts w:hint="eastAsia"/>
              </w:rPr>
              <w:t>2</w:t>
            </w:r>
            <w:r w:rsidR="00A16DA3">
              <w:t>7</w:t>
            </w:r>
          </w:p>
        </w:tc>
        <w:tc>
          <w:tcPr>
            <w:tcW w:w="2163" w:type="dxa"/>
            <w:tcBorders>
              <w:top w:val="single" w:sz="6" w:space="0" w:color="auto"/>
              <w:bottom w:val="single" w:sz="6" w:space="0" w:color="auto"/>
            </w:tcBorders>
            <w:vAlign w:val="center"/>
          </w:tcPr>
          <w:p w14:paraId="738C9090" w14:textId="79939DF7" w:rsidR="004879FF" w:rsidRDefault="00A16DA3" w:rsidP="000E2CF1">
            <w:pPr>
              <w:ind w:firstLineChars="0" w:firstLine="0"/>
              <w:jc w:val="center"/>
            </w:pPr>
            <w:r>
              <w:rPr>
                <w:rFonts w:hint="eastAsia"/>
              </w:rPr>
              <w:t>4</w:t>
            </w:r>
            <w:r>
              <w:t>0.9%</w:t>
            </w:r>
          </w:p>
        </w:tc>
      </w:tr>
      <w:tr w:rsidR="004879FF" w14:paraId="7DB05D42" w14:textId="77777777" w:rsidTr="00E2503E">
        <w:tc>
          <w:tcPr>
            <w:tcW w:w="4395" w:type="dxa"/>
            <w:tcBorders>
              <w:top w:val="single" w:sz="6" w:space="0" w:color="auto"/>
              <w:bottom w:val="single" w:sz="12" w:space="0" w:color="auto"/>
            </w:tcBorders>
            <w:vAlign w:val="center"/>
          </w:tcPr>
          <w:p w14:paraId="05C32B65" w14:textId="77777777" w:rsidR="004879FF" w:rsidRDefault="004879FF" w:rsidP="000E2CF1">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B64735F" w14:textId="71F98F0A" w:rsidR="004879FF" w:rsidRDefault="0038670F" w:rsidP="000E2CF1">
            <w:pPr>
              <w:ind w:firstLineChars="0" w:firstLine="0"/>
              <w:jc w:val="center"/>
            </w:pPr>
            <w:r>
              <w:rPr>
                <w:rFonts w:hint="eastAsia"/>
              </w:rPr>
              <w:t>3</w:t>
            </w:r>
            <w:r w:rsidR="00A16DA3">
              <w:t>7</w:t>
            </w:r>
          </w:p>
        </w:tc>
        <w:tc>
          <w:tcPr>
            <w:tcW w:w="2163" w:type="dxa"/>
            <w:tcBorders>
              <w:top w:val="single" w:sz="6" w:space="0" w:color="auto"/>
              <w:bottom w:val="single" w:sz="12" w:space="0" w:color="auto"/>
            </w:tcBorders>
            <w:vAlign w:val="center"/>
          </w:tcPr>
          <w:p w14:paraId="47AAC766" w14:textId="121CE541" w:rsidR="004879FF" w:rsidRDefault="00A16DA3" w:rsidP="000E2CF1">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F649873" w14:textId="76D88B09" w:rsidR="008D5EA4" w:rsidRDefault="008D5EA4" w:rsidP="008D5EA4">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20</w:t>
      </w:r>
      <w:r>
        <w:fldChar w:fldCharType="end"/>
      </w:r>
      <w:r w:rsidRPr="00363546">
        <w:rPr>
          <w:rFonts w:hint="eastAsia"/>
        </w:rPr>
        <w:t>「程式實作」有助於各概念學習的認可狀況</w:t>
      </w:r>
      <w:r w:rsidRPr="00363546">
        <w:rPr>
          <w:rFonts w:hint="eastAsia"/>
        </w:rPr>
        <w:t>(</w:t>
      </w:r>
      <w:r w:rsidRPr="00363546">
        <w:rPr>
          <w:rFonts w:hint="eastAsia"/>
        </w:rPr>
        <w:t>控制組</w:t>
      </w:r>
      <w:r w:rsidRPr="00363546">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A16DA3" w14:paraId="4A67A7B5" w14:textId="77777777" w:rsidTr="00E2503E">
        <w:tc>
          <w:tcPr>
            <w:tcW w:w="4395" w:type="dxa"/>
            <w:tcBorders>
              <w:top w:val="single" w:sz="12" w:space="0" w:color="auto"/>
              <w:bottom w:val="single" w:sz="12" w:space="0" w:color="auto"/>
            </w:tcBorders>
            <w:vAlign w:val="center"/>
          </w:tcPr>
          <w:p w14:paraId="3C9F5D9A" w14:textId="12BECEBF" w:rsidR="00A16DA3" w:rsidRDefault="00A16DA3" w:rsidP="000E2CF1">
            <w:pPr>
              <w:ind w:firstLineChars="0" w:firstLine="0"/>
              <w:jc w:val="center"/>
            </w:pPr>
            <w:r>
              <w:rPr>
                <w:rFonts w:hint="eastAsia"/>
              </w:rPr>
              <w:t>課</w:t>
            </w:r>
            <w:r w:rsidR="008D5EA4">
              <w:rPr>
                <w:rFonts w:hint="eastAsia"/>
              </w:rPr>
              <w:t>程</w:t>
            </w:r>
            <w:r>
              <w:rPr>
                <w:rFonts w:hint="eastAsia"/>
              </w:rPr>
              <w:t>概念</w:t>
            </w:r>
          </w:p>
        </w:tc>
        <w:tc>
          <w:tcPr>
            <w:tcW w:w="2162" w:type="dxa"/>
            <w:tcBorders>
              <w:top w:val="single" w:sz="12" w:space="0" w:color="auto"/>
              <w:bottom w:val="single" w:sz="12" w:space="0" w:color="auto"/>
            </w:tcBorders>
            <w:vAlign w:val="center"/>
          </w:tcPr>
          <w:p w14:paraId="48D6BC41" w14:textId="459E5B2F" w:rsidR="00A16DA3" w:rsidRDefault="00E2503E" w:rsidP="00E2503E">
            <w:pPr>
              <w:ind w:firstLineChars="0" w:firstLine="0"/>
              <w:jc w:val="center"/>
            </w:pPr>
            <w:r>
              <w:rPr>
                <w:rFonts w:hint="eastAsia"/>
              </w:rPr>
              <w:t>認為有幫助的</w:t>
            </w:r>
            <w:r w:rsidR="00A16DA3">
              <w:rPr>
                <w:rFonts w:hint="eastAsia"/>
              </w:rPr>
              <w:t>人數</w:t>
            </w:r>
          </w:p>
        </w:tc>
        <w:tc>
          <w:tcPr>
            <w:tcW w:w="2163" w:type="dxa"/>
            <w:tcBorders>
              <w:top w:val="single" w:sz="12" w:space="0" w:color="auto"/>
              <w:bottom w:val="single" w:sz="12" w:space="0" w:color="auto"/>
            </w:tcBorders>
            <w:vAlign w:val="center"/>
          </w:tcPr>
          <w:p w14:paraId="7100E53F" w14:textId="671CFE8D" w:rsidR="00A16DA3" w:rsidRDefault="00E2503E" w:rsidP="00E2503E">
            <w:pPr>
              <w:ind w:firstLineChars="0" w:firstLine="0"/>
              <w:jc w:val="center"/>
            </w:pPr>
            <w:r>
              <w:rPr>
                <w:rFonts w:hint="eastAsia"/>
              </w:rPr>
              <w:t>認為有幫助的</w:t>
            </w:r>
            <w:r w:rsidR="00A16DA3">
              <w:rPr>
                <w:rFonts w:hint="eastAsia"/>
              </w:rPr>
              <w:t>比例</w:t>
            </w:r>
          </w:p>
        </w:tc>
      </w:tr>
      <w:tr w:rsidR="00A16DA3" w14:paraId="7F3E9DA0" w14:textId="77777777" w:rsidTr="00E2503E">
        <w:tc>
          <w:tcPr>
            <w:tcW w:w="4395" w:type="dxa"/>
            <w:tcBorders>
              <w:top w:val="single" w:sz="12" w:space="0" w:color="auto"/>
              <w:bottom w:val="single" w:sz="6" w:space="0" w:color="auto"/>
            </w:tcBorders>
            <w:vAlign w:val="center"/>
          </w:tcPr>
          <w:p w14:paraId="0599B47B" w14:textId="77777777" w:rsidR="00A16DA3" w:rsidRPr="000E0F3C" w:rsidRDefault="00A16DA3" w:rsidP="000E2CF1">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74AD9178" w14:textId="12D96F90" w:rsidR="00A16DA3" w:rsidRDefault="00A16DA3" w:rsidP="000E2CF1">
            <w:pPr>
              <w:ind w:firstLineChars="0" w:firstLine="0"/>
              <w:jc w:val="center"/>
            </w:pPr>
            <w:r>
              <w:rPr>
                <w:rFonts w:hint="eastAsia"/>
              </w:rPr>
              <w:t>3</w:t>
            </w:r>
            <w:r>
              <w:t>0</w:t>
            </w:r>
          </w:p>
        </w:tc>
        <w:tc>
          <w:tcPr>
            <w:tcW w:w="2163" w:type="dxa"/>
            <w:tcBorders>
              <w:top w:val="single" w:sz="12" w:space="0" w:color="auto"/>
              <w:bottom w:val="single" w:sz="6" w:space="0" w:color="auto"/>
            </w:tcBorders>
            <w:vAlign w:val="center"/>
          </w:tcPr>
          <w:p w14:paraId="41B2B10A" w14:textId="24E5047D" w:rsidR="00A16DA3" w:rsidRDefault="00A16DA3" w:rsidP="000E2CF1">
            <w:pPr>
              <w:ind w:firstLineChars="0" w:firstLine="0"/>
              <w:jc w:val="center"/>
            </w:pPr>
            <w:r>
              <w:rPr>
                <w:rFonts w:hint="eastAsia"/>
              </w:rPr>
              <w:t>4</w:t>
            </w:r>
            <w:r>
              <w:t>5.5</w:t>
            </w:r>
            <w:r w:rsidR="006A44E4">
              <w:t>%</w:t>
            </w:r>
          </w:p>
        </w:tc>
      </w:tr>
      <w:tr w:rsidR="00A16DA3" w14:paraId="0CF1A0F2" w14:textId="77777777" w:rsidTr="00E2503E">
        <w:tc>
          <w:tcPr>
            <w:tcW w:w="4395" w:type="dxa"/>
            <w:tcBorders>
              <w:top w:val="single" w:sz="6" w:space="0" w:color="auto"/>
              <w:bottom w:val="single" w:sz="6" w:space="0" w:color="auto"/>
            </w:tcBorders>
            <w:vAlign w:val="center"/>
          </w:tcPr>
          <w:p w14:paraId="203210E4" w14:textId="77777777" w:rsidR="00A16DA3" w:rsidRPr="000E0F3C" w:rsidRDefault="00A16DA3" w:rsidP="000E2CF1">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3BBEC7C8" w14:textId="4819DA37" w:rsidR="00A16DA3" w:rsidRDefault="00A16DA3" w:rsidP="000E2CF1">
            <w:pPr>
              <w:ind w:firstLineChars="0" w:firstLine="0"/>
              <w:jc w:val="center"/>
            </w:pPr>
            <w:r>
              <w:rPr>
                <w:rFonts w:hint="eastAsia"/>
              </w:rPr>
              <w:t>3</w:t>
            </w:r>
            <w:r>
              <w:t>3</w:t>
            </w:r>
          </w:p>
        </w:tc>
        <w:tc>
          <w:tcPr>
            <w:tcW w:w="2163" w:type="dxa"/>
            <w:tcBorders>
              <w:top w:val="single" w:sz="6" w:space="0" w:color="auto"/>
              <w:bottom w:val="single" w:sz="6" w:space="0" w:color="auto"/>
            </w:tcBorders>
            <w:vAlign w:val="center"/>
          </w:tcPr>
          <w:p w14:paraId="21030C0A" w14:textId="51437B7B" w:rsidR="00A16DA3" w:rsidRDefault="006A44E4" w:rsidP="000E2CF1">
            <w:pPr>
              <w:ind w:firstLineChars="0" w:firstLine="0"/>
              <w:jc w:val="center"/>
            </w:pPr>
            <w:r>
              <w:rPr>
                <w:rFonts w:hint="eastAsia"/>
              </w:rPr>
              <w:t>5</w:t>
            </w:r>
            <w:r>
              <w:t>0.0%</w:t>
            </w:r>
          </w:p>
        </w:tc>
      </w:tr>
      <w:tr w:rsidR="00A16DA3" w14:paraId="1D26A261" w14:textId="77777777" w:rsidTr="00E2503E">
        <w:tc>
          <w:tcPr>
            <w:tcW w:w="4395" w:type="dxa"/>
            <w:tcBorders>
              <w:top w:val="single" w:sz="6" w:space="0" w:color="auto"/>
              <w:bottom w:val="single" w:sz="6" w:space="0" w:color="auto"/>
            </w:tcBorders>
            <w:vAlign w:val="center"/>
          </w:tcPr>
          <w:p w14:paraId="2CB81811" w14:textId="77777777" w:rsidR="00A16DA3" w:rsidRPr="000E0F3C" w:rsidRDefault="00A16DA3" w:rsidP="000E2CF1">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D8007D6" w14:textId="69F6E08C" w:rsidR="00A16DA3" w:rsidRDefault="00A16DA3" w:rsidP="000E2CF1">
            <w:pPr>
              <w:ind w:firstLineChars="0" w:firstLine="0"/>
              <w:jc w:val="center"/>
            </w:pPr>
            <w:r>
              <w:rPr>
                <w:rFonts w:hint="eastAsia"/>
              </w:rPr>
              <w:t>3</w:t>
            </w:r>
            <w:r>
              <w:t>7</w:t>
            </w:r>
          </w:p>
        </w:tc>
        <w:tc>
          <w:tcPr>
            <w:tcW w:w="2163" w:type="dxa"/>
            <w:tcBorders>
              <w:top w:val="single" w:sz="6" w:space="0" w:color="auto"/>
              <w:bottom w:val="single" w:sz="6" w:space="0" w:color="auto"/>
            </w:tcBorders>
            <w:vAlign w:val="center"/>
          </w:tcPr>
          <w:p w14:paraId="23B97768" w14:textId="052AAD35" w:rsidR="00A16DA3" w:rsidRDefault="006A44E4" w:rsidP="000E2CF1">
            <w:pPr>
              <w:ind w:firstLineChars="0" w:firstLine="0"/>
              <w:jc w:val="center"/>
            </w:pPr>
            <w:r>
              <w:rPr>
                <w:rFonts w:hint="eastAsia"/>
              </w:rPr>
              <w:t>5</w:t>
            </w:r>
            <w:r>
              <w:t>6.1%</w:t>
            </w:r>
          </w:p>
        </w:tc>
      </w:tr>
      <w:tr w:rsidR="00A16DA3" w14:paraId="2DD1E8CA" w14:textId="77777777" w:rsidTr="00E2503E">
        <w:tc>
          <w:tcPr>
            <w:tcW w:w="4395" w:type="dxa"/>
            <w:tcBorders>
              <w:top w:val="single" w:sz="6" w:space="0" w:color="auto"/>
              <w:bottom w:val="single" w:sz="6" w:space="0" w:color="auto"/>
            </w:tcBorders>
            <w:vAlign w:val="center"/>
          </w:tcPr>
          <w:p w14:paraId="6E3035A8" w14:textId="77777777" w:rsidR="00A16DA3" w:rsidRPr="000E0F3C" w:rsidRDefault="00A16DA3" w:rsidP="000E2CF1">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4A8766BE" w14:textId="158F2121" w:rsidR="00A16DA3" w:rsidRDefault="00A16DA3" w:rsidP="000E2CF1">
            <w:pPr>
              <w:ind w:firstLineChars="0" w:firstLine="0"/>
              <w:jc w:val="center"/>
            </w:pPr>
            <w:r>
              <w:rPr>
                <w:rFonts w:hint="eastAsia"/>
              </w:rPr>
              <w:t>5</w:t>
            </w:r>
            <w:r>
              <w:t>0</w:t>
            </w:r>
          </w:p>
        </w:tc>
        <w:tc>
          <w:tcPr>
            <w:tcW w:w="2163" w:type="dxa"/>
            <w:tcBorders>
              <w:top w:val="single" w:sz="6" w:space="0" w:color="auto"/>
              <w:bottom w:val="single" w:sz="6" w:space="0" w:color="auto"/>
            </w:tcBorders>
            <w:vAlign w:val="center"/>
          </w:tcPr>
          <w:p w14:paraId="477D527A" w14:textId="13B0EAC1" w:rsidR="00A16DA3" w:rsidRDefault="006A44E4" w:rsidP="000E2CF1">
            <w:pPr>
              <w:ind w:firstLineChars="0" w:firstLine="0"/>
              <w:jc w:val="center"/>
            </w:pPr>
            <w:r>
              <w:rPr>
                <w:rFonts w:hint="eastAsia"/>
              </w:rPr>
              <w:t>7</w:t>
            </w:r>
            <w:r>
              <w:t>5.8%</w:t>
            </w:r>
          </w:p>
        </w:tc>
      </w:tr>
      <w:tr w:rsidR="00A16DA3" w14:paraId="4614BF91" w14:textId="77777777" w:rsidTr="00E2503E">
        <w:tc>
          <w:tcPr>
            <w:tcW w:w="4395" w:type="dxa"/>
            <w:tcBorders>
              <w:top w:val="single" w:sz="6" w:space="0" w:color="auto"/>
              <w:bottom w:val="single" w:sz="6" w:space="0" w:color="auto"/>
            </w:tcBorders>
            <w:vAlign w:val="center"/>
          </w:tcPr>
          <w:p w14:paraId="68DC5862" w14:textId="77777777" w:rsidR="00A16DA3" w:rsidRPr="000E0F3C" w:rsidRDefault="00A16DA3" w:rsidP="000E2CF1">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6837A0FC" w14:textId="75C3AB5E" w:rsidR="00A16DA3" w:rsidRDefault="00A16DA3" w:rsidP="000E2CF1">
            <w:pPr>
              <w:ind w:firstLineChars="0" w:firstLine="0"/>
              <w:jc w:val="center"/>
            </w:pPr>
            <w:r>
              <w:rPr>
                <w:rFonts w:hint="eastAsia"/>
              </w:rPr>
              <w:t>3</w:t>
            </w:r>
            <w:r>
              <w:t>0</w:t>
            </w:r>
          </w:p>
        </w:tc>
        <w:tc>
          <w:tcPr>
            <w:tcW w:w="2163" w:type="dxa"/>
            <w:tcBorders>
              <w:top w:val="single" w:sz="6" w:space="0" w:color="auto"/>
              <w:bottom w:val="single" w:sz="6" w:space="0" w:color="auto"/>
            </w:tcBorders>
            <w:vAlign w:val="center"/>
          </w:tcPr>
          <w:p w14:paraId="3927C747" w14:textId="42A6CA6F" w:rsidR="00A16DA3" w:rsidRDefault="006A44E4" w:rsidP="000E2CF1">
            <w:pPr>
              <w:ind w:firstLineChars="0" w:firstLine="0"/>
              <w:jc w:val="center"/>
            </w:pPr>
            <w:r>
              <w:rPr>
                <w:rFonts w:hint="eastAsia"/>
              </w:rPr>
              <w:t>4</w:t>
            </w:r>
            <w:r>
              <w:t>5.5%</w:t>
            </w:r>
          </w:p>
        </w:tc>
      </w:tr>
      <w:tr w:rsidR="00A16DA3" w14:paraId="273F7D62" w14:textId="77777777" w:rsidTr="00E2503E">
        <w:tc>
          <w:tcPr>
            <w:tcW w:w="4395" w:type="dxa"/>
            <w:tcBorders>
              <w:top w:val="single" w:sz="6" w:space="0" w:color="auto"/>
              <w:bottom w:val="single" w:sz="6" w:space="0" w:color="auto"/>
            </w:tcBorders>
            <w:vAlign w:val="center"/>
          </w:tcPr>
          <w:p w14:paraId="2505F02C" w14:textId="77777777" w:rsidR="00A16DA3" w:rsidRPr="000E0F3C" w:rsidRDefault="00A16DA3" w:rsidP="000E2CF1">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FDBA14C" w14:textId="796ED6F1" w:rsidR="00A16DA3" w:rsidRDefault="00A16DA3" w:rsidP="000E2CF1">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57C7CE3A" w14:textId="7204F137" w:rsidR="00A16DA3" w:rsidRDefault="006A44E4" w:rsidP="000E2CF1">
            <w:pPr>
              <w:ind w:firstLineChars="0" w:firstLine="0"/>
              <w:jc w:val="center"/>
            </w:pPr>
            <w:r>
              <w:rPr>
                <w:rFonts w:hint="eastAsia"/>
              </w:rPr>
              <w:t>3</w:t>
            </w:r>
            <w:r>
              <w:t>9.4%</w:t>
            </w:r>
          </w:p>
        </w:tc>
      </w:tr>
      <w:tr w:rsidR="00A16DA3" w14:paraId="6B6FDC23" w14:textId="77777777" w:rsidTr="00E2503E">
        <w:tc>
          <w:tcPr>
            <w:tcW w:w="4395" w:type="dxa"/>
            <w:tcBorders>
              <w:top w:val="single" w:sz="6" w:space="0" w:color="auto"/>
              <w:bottom w:val="single" w:sz="12" w:space="0" w:color="auto"/>
            </w:tcBorders>
            <w:vAlign w:val="center"/>
          </w:tcPr>
          <w:p w14:paraId="49B9EB2C" w14:textId="77777777" w:rsidR="00A16DA3" w:rsidRDefault="00A16DA3" w:rsidP="000E2CF1">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7C7FD744" w14:textId="31E32C17" w:rsidR="00A16DA3" w:rsidRDefault="00A16DA3" w:rsidP="000E2CF1">
            <w:pPr>
              <w:ind w:firstLineChars="0" w:firstLine="0"/>
              <w:jc w:val="center"/>
            </w:pPr>
            <w:r>
              <w:rPr>
                <w:rFonts w:hint="eastAsia"/>
              </w:rPr>
              <w:t>3</w:t>
            </w:r>
            <w:r>
              <w:t>9</w:t>
            </w:r>
          </w:p>
        </w:tc>
        <w:tc>
          <w:tcPr>
            <w:tcW w:w="2163" w:type="dxa"/>
            <w:tcBorders>
              <w:top w:val="single" w:sz="6" w:space="0" w:color="auto"/>
              <w:bottom w:val="single" w:sz="12" w:space="0" w:color="auto"/>
            </w:tcBorders>
            <w:vAlign w:val="center"/>
          </w:tcPr>
          <w:p w14:paraId="4F723534" w14:textId="00164941" w:rsidR="00A16DA3" w:rsidRDefault="006A44E4" w:rsidP="000E2CF1">
            <w:pPr>
              <w:ind w:firstLineChars="0" w:firstLine="0"/>
              <w:jc w:val="center"/>
            </w:pPr>
            <w:r>
              <w:rPr>
                <w:rFonts w:hint="eastAsia"/>
              </w:rPr>
              <w:t>5</w:t>
            </w:r>
            <w:r>
              <w:t>9.1%</w:t>
            </w:r>
          </w:p>
        </w:tc>
      </w:tr>
    </w:tbl>
    <w:p w14:paraId="05C86886" w14:textId="55FF5F41" w:rsidR="001F7F87" w:rsidRDefault="001F7F87">
      <w:pPr>
        <w:spacing w:line="240" w:lineRule="auto"/>
        <w:ind w:firstLineChars="0" w:firstLine="0"/>
        <w:jc w:val="left"/>
      </w:pPr>
    </w:p>
    <w:p w14:paraId="46C46498" w14:textId="75F38EC7" w:rsidR="00A73E99" w:rsidRDefault="001F7F87" w:rsidP="001F7F87">
      <w:pPr>
        <w:pStyle w:val="a0"/>
      </w:pPr>
      <w:bookmarkStart w:id="290" w:name="_Toc107083473"/>
      <w:r>
        <w:rPr>
          <w:rFonts w:hint="eastAsia"/>
        </w:rPr>
        <w:lastRenderedPageBreak/>
        <w:t>討論</w:t>
      </w:r>
      <w:bookmarkEnd w:id="290"/>
    </w:p>
    <w:p w14:paraId="3449521B" w14:textId="43AF69D3"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學習成就、學習態度之影響，以及模擬式教學策略之感受等三面向進行探討。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67743B66" w:rsidR="00697980" w:rsidRPr="00CE251F" w:rsidRDefault="00CE251F" w:rsidP="00CB3D4A">
      <w:pPr>
        <w:ind w:firstLine="480"/>
        <w:rPr>
          <w:b/>
          <w:bCs/>
        </w:rPr>
      </w:pPr>
      <w:r w:rsidRPr="00CE251F">
        <w:rPr>
          <w:b/>
          <w:bCs/>
        </w:rPr>
        <w:t xml:space="preserve">1. </w:t>
      </w:r>
      <w:r w:rsidRPr="00CE251F">
        <w:rPr>
          <w:rFonts w:hint="eastAsia"/>
          <w:b/>
          <w:bCs/>
        </w:rPr>
        <w:t>對</w:t>
      </w:r>
      <w:r w:rsidR="00DE743D">
        <w:rPr>
          <w:rFonts w:hint="eastAsia"/>
          <w:b/>
          <w:bCs/>
        </w:rPr>
        <w:t>學習</w:t>
      </w:r>
      <w:r w:rsidRPr="00CE251F">
        <w:rPr>
          <w:rFonts w:hint="eastAsia"/>
          <w:b/>
          <w:bCs/>
        </w:rPr>
        <w:t>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3E47E67E" w14:textId="77777777" w:rsidR="004719B0" w:rsidRDefault="00241373" w:rsidP="005A2FEA">
      <w:pPr>
        <w:ind w:firstLine="480"/>
      </w:pPr>
      <w:r>
        <w:rPr>
          <w:rFonts w:hint="eastAsia"/>
        </w:rPr>
        <w:t>本研究之實驗組採用模擬式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w:t>
      </w:r>
      <w:r w:rsidR="001A38B8">
        <w:rPr>
          <w:rFonts w:hint="eastAsia"/>
        </w:rPr>
        <w:lastRenderedPageBreak/>
        <w:t>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p>
    <w:p w14:paraId="5C323399" w14:textId="2A3469BD" w:rsidR="007A1EDD" w:rsidRDefault="004719B0" w:rsidP="005A2FEA">
      <w:pPr>
        <w:ind w:firstLine="480"/>
      </w:pPr>
      <w:r>
        <w:rPr>
          <w:rFonts w:hint="eastAsia"/>
        </w:rPr>
        <w:t>此</w:t>
      </w:r>
      <w:r w:rsidR="004E2DE3">
        <w:rPr>
          <w:rFonts w:hint="eastAsia"/>
        </w:rPr>
        <w:t>結果也印證了本研究文獻回顧中說明的，</w:t>
      </w:r>
      <w:r w:rsidR="004E2DE3" w:rsidRPr="004E2DE3">
        <w:rPr>
          <w:rFonts w:hint="eastAsia"/>
        </w:rPr>
        <w:t>模擬式教學能夠提升學生互動與操作的機會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r w:rsidR="00DB6F6A">
        <w:rPr>
          <w:rFonts w:hint="eastAsia"/>
        </w:rPr>
        <w:t>以下將以本研究中，兩個教學單元為例，更詳細地說明</w:t>
      </w:r>
      <w:r w:rsidR="000F436C">
        <w:rPr>
          <w:rFonts w:hint="eastAsia"/>
        </w:rPr>
        <w:t>教材與教學活動之設計是如何增進學生對於人工智慧概念的學習成效。</w:t>
      </w:r>
    </w:p>
    <w:p w14:paraId="6F1B563B" w14:textId="4C7D6F56" w:rsidR="00904EF3" w:rsidRDefault="004719B0" w:rsidP="00901AA1">
      <w:pPr>
        <w:ind w:firstLine="480"/>
      </w:pPr>
      <w:r w:rsidRPr="00870BB9">
        <w:rPr>
          <w:rFonts w:hint="eastAsia"/>
        </w:rPr>
        <w:t>以本研究的實驗組課程</w:t>
      </w:r>
      <w:r w:rsidR="00573825" w:rsidRPr="00870BB9">
        <w:rPr>
          <w:rFonts w:hint="eastAsia"/>
        </w:rPr>
        <w:t>來說，</w:t>
      </w:r>
      <w:r w:rsidR="00500294" w:rsidRPr="00870BB9">
        <w:rPr>
          <w:rFonts w:hint="eastAsia"/>
        </w:rPr>
        <w:t>在教導學生訓練一個類神經網路分辨貓與狗的圖片時，</w:t>
      </w:r>
      <w:r w:rsidR="00B30B9E" w:rsidRPr="00870BB9">
        <w:rPr>
          <w:rFonts w:hint="eastAsia"/>
        </w:rPr>
        <w:t>老師會先透過投影片講解訓練類神經網路的目的或過程</w:t>
      </w:r>
      <w:r w:rsidR="00B30B9E" w:rsidRPr="00870BB9">
        <w:t>(</w:t>
      </w:r>
      <w:r w:rsidR="00B30B9E" w:rsidRPr="00870BB9">
        <w:rPr>
          <w:rFonts w:hint="eastAsia"/>
        </w:rPr>
        <w:t>如圖</w:t>
      </w:r>
      <w:r w:rsidR="00B30B9E" w:rsidRPr="00870BB9">
        <w:t>4-1)</w:t>
      </w:r>
      <w:r w:rsidR="00B30B9E" w:rsidRPr="00870BB9">
        <w:rPr>
          <w:rFonts w:hint="eastAsia"/>
        </w:rPr>
        <w:t>，再讓學生使用模擬平台操作相關概念</w:t>
      </w:r>
      <w:r w:rsidR="00B30B9E" w:rsidRPr="00870BB9">
        <w:t>(</w:t>
      </w:r>
      <w:r w:rsidR="00B30B9E" w:rsidRPr="00870BB9">
        <w:rPr>
          <w:rFonts w:hint="eastAsia"/>
        </w:rPr>
        <w:t>如圖</w:t>
      </w:r>
      <w:r w:rsidR="00B30B9E" w:rsidRPr="00870BB9">
        <w:t>4-</w:t>
      </w:r>
      <w:r w:rsidR="00B30B9E" w:rsidRPr="00870BB9">
        <w:rPr>
          <w:rFonts w:hint="eastAsia"/>
        </w:rPr>
        <w:t>2</w:t>
      </w:r>
      <w:r w:rsidR="00B30B9E" w:rsidRPr="00870BB9">
        <w:t>)</w:t>
      </w:r>
      <w:r w:rsidR="008D4005" w:rsidRPr="00870BB9">
        <w:rPr>
          <w:rFonts w:hint="eastAsia"/>
        </w:rPr>
        <w:t>。</w:t>
      </w:r>
      <w:r w:rsidR="00730845" w:rsidRPr="00870BB9">
        <w:rPr>
          <w:rFonts w:hint="eastAsia"/>
        </w:rPr>
        <w:t>在此單元中，學生可以點擊模擬平台上設計的按鈕，讓類神經網路開始讀取訓練資料集當中的圖片，然後畫面會以動態的方式呈現訓練過程，</w:t>
      </w:r>
      <w:r w:rsidR="00730845" w:rsidRPr="002F31BD">
        <w:rPr>
          <w:rFonts w:hint="eastAsia"/>
          <w:highlight w:val="yellow"/>
        </w:rPr>
        <w:t>像是圖</w:t>
      </w:r>
      <w:r w:rsidR="00730845" w:rsidRPr="002F31BD">
        <w:rPr>
          <w:highlight w:val="yellow"/>
        </w:rPr>
        <w:t>4-</w:t>
      </w:r>
      <w:r w:rsidR="00730845" w:rsidRPr="002F31BD">
        <w:rPr>
          <w:rFonts w:hint="eastAsia"/>
          <w:highlight w:val="yellow"/>
        </w:rPr>
        <w:t>2</w:t>
      </w:r>
      <w:r w:rsidR="00730845" w:rsidRPr="002F31BD">
        <w:rPr>
          <w:rFonts w:hint="eastAsia"/>
          <w:highlight w:val="yellow"/>
        </w:rPr>
        <w:t>中有呈現「調整權重」的過程，在類神經網路讀取圖片並重新調整權重的過程中，畫面中會呈現權重數值的修改，並用黃色的標記讓學生更清楚知道類神經網路的權重正在修改</w:t>
      </w:r>
      <w:r w:rsidR="002F31BD" w:rsidRPr="002F31BD">
        <w:rPr>
          <w:rFonts w:hint="eastAsia"/>
          <w:highlight w:val="yellow"/>
        </w:rPr>
        <w:t>，讓學生了解到類神經網路是如何學習到分類規則</w:t>
      </w:r>
      <w:r w:rsidR="008D4005" w:rsidRPr="002F31BD">
        <w:rPr>
          <w:rFonts w:hint="eastAsia"/>
          <w:highlight w:val="yellow"/>
        </w:rPr>
        <w:t>。</w:t>
      </w:r>
      <w:commentRangeStart w:id="291"/>
      <w:r w:rsidR="008D4005" w:rsidRPr="00870BB9">
        <w:rPr>
          <w:rFonts w:hint="eastAsia"/>
        </w:rPr>
        <w:t>在操作模擬平台的教學活動中，本研究也設計學習單引導學生操作模擬平台，讓學生更清楚知道操作平台的學習目的為何，以上述訓練類神經網路的單元說明，學習單</w:t>
      </w:r>
      <w:r w:rsidR="00A44FAE" w:rsidRPr="00870BB9">
        <w:rPr>
          <w:rFonts w:hint="eastAsia"/>
        </w:rPr>
        <w:t>會提出問題，例如：按下「進行第一次迭代」</w:t>
      </w:r>
      <w:commentRangeStart w:id="292"/>
      <w:r w:rsidR="00A44FAE" w:rsidRPr="00870BB9">
        <w:rPr>
          <w:rFonts w:hint="eastAsia"/>
        </w:rPr>
        <w:t>且接續按下「讀取圖片」</w:t>
      </w:r>
      <w:commentRangeEnd w:id="292"/>
      <w:r w:rsidR="00213DB9">
        <w:rPr>
          <w:rStyle w:val="af7"/>
        </w:rPr>
        <w:commentReference w:id="292"/>
      </w:r>
      <w:r w:rsidR="00A44FAE" w:rsidRPr="00870BB9">
        <w:rPr>
          <w:rFonts w:hint="eastAsia"/>
        </w:rPr>
        <w:t>，觀察頁面中呈現了什麼</w:t>
      </w:r>
      <w:r w:rsidR="007A1EDD" w:rsidRPr="00870BB9">
        <w:rPr>
          <w:rFonts w:hint="eastAsia"/>
        </w:rPr>
        <w:t>？</w:t>
      </w:r>
      <w:r w:rsidR="00A44FAE" w:rsidRPr="00870BB9">
        <w:t>(</w:t>
      </w:r>
      <w:r w:rsidR="00A44FAE" w:rsidRPr="00870BB9">
        <w:rPr>
          <w:rFonts w:hint="eastAsia"/>
        </w:rPr>
        <w:t>詳見附錄一</w:t>
      </w:r>
      <w:r w:rsidR="003730CB" w:rsidRPr="00870BB9">
        <w:rPr>
          <w:rFonts w:hint="eastAsia"/>
        </w:rPr>
        <w:t>，第一單元、第二單元概念學習單</w:t>
      </w:r>
      <w:r w:rsidR="00A44FAE" w:rsidRPr="00870BB9">
        <w:rPr>
          <w:rFonts w:hint="eastAsia"/>
        </w:rPr>
        <w:t>)</w:t>
      </w:r>
      <w:r w:rsidR="007A1EDD" w:rsidRPr="00870BB9">
        <w:rPr>
          <w:rFonts w:hint="eastAsia"/>
        </w:rPr>
        <w:t>。</w:t>
      </w:r>
      <w:r w:rsidR="000F436C" w:rsidRPr="00870BB9">
        <w:rPr>
          <w:rFonts w:hint="eastAsia"/>
        </w:rPr>
        <w:t>在教導權重與誤差之關係時，老師透過投影片講解相關計算方式與過程</w:t>
      </w:r>
      <w:r w:rsidR="000F436C" w:rsidRPr="00870BB9">
        <w:t>(</w:t>
      </w:r>
      <w:r w:rsidR="000F436C" w:rsidRPr="00870BB9">
        <w:rPr>
          <w:rFonts w:hint="eastAsia"/>
        </w:rPr>
        <w:t>如圖</w:t>
      </w:r>
      <w:r w:rsidR="000F436C" w:rsidRPr="00870BB9">
        <w:t>4-3)</w:t>
      </w:r>
      <w:r w:rsidR="000F436C" w:rsidRPr="00870BB9">
        <w:rPr>
          <w:rFonts w:hint="eastAsia"/>
        </w:rPr>
        <w:t>，</w:t>
      </w:r>
      <w:r w:rsidR="001058C9" w:rsidRPr="00870BB9">
        <w:rPr>
          <w:rFonts w:hint="eastAsia"/>
        </w:rPr>
        <w:t>再讓學生使用平台，輸入類神經網路的輸入值、權重、期望輸出，學生按下畫面中的計算按鈕，畫面則會呈現類神經網路的輸出值、誤差</w:t>
      </w:r>
      <w:r w:rsidR="001058C9" w:rsidRPr="00870BB9">
        <w:t>(</w:t>
      </w:r>
      <w:r w:rsidR="001058C9" w:rsidRPr="00870BB9">
        <w:rPr>
          <w:rFonts w:hint="eastAsia"/>
        </w:rPr>
        <w:t>如圖</w:t>
      </w:r>
      <w:r w:rsidR="001058C9" w:rsidRPr="00870BB9">
        <w:t>4-4)</w:t>
      </w:r>
      <w:r w:rsidR="001058C9" w:rsidRPr="00870BB9">
        <w:rPr>
          <w:rFonts w:hint="eastAsia"/>
        </w:rPr>
        <w:t>，</w:t>
      </w:r>
      <w:r w:rsidR="00901AA1" w:rsidRPr="00870BB9">
        <w:rPr>
          <w:rFonts w:hint="eastAsia"/>
        </w:rPr>
        <w:t>並在學習單提出問題，例如：若以健康評分系統為例，平均心跳為</w:t>
      </w:r>
      <w:r w:rsidR="00901AA1" w:rsidRPr="00870BB9">
        <w:rPr>
          <w:rFonts w:hint="eastAsia"/>
        </w:rPr>
        <w:t>90</w:t>
      </w:r>
      <w:r w:rsidR="00901AA1" w:rsidRPr="00870BB9">
        <w:rPr>
          <w:rFonts w:hint="eastAsia"/>
        </w:rPr>
        <w:t>、平均血壓為</w:t>
      </w:r>
      <w:r w:rsidR="00901AA1" w:rsidRPr="00870BB9">
        <w:rPr>
          <w:rFonts w:hint="eastAsia"/>
        </w:rPr>
        <w:t>70</w:t>
      </w:r>
      <w:r w:rsidR="00901AA1" w:rsidRPr="00870BB9">
        <w:rPr>
          <w:rFonts w:hint="eastAsia"/>
        </w:rPr>
        <w:t>，期望輸出為</w:t>
      </w:r>
      <w:r w:rsidR="00901AA1" w:rsidRPr="00870BB9">
        <w:t>97</w:t>
      </w:r>
      <w:r w:rsidR="00901AA1" w:rsidRPr="00870BB9">
        <w:rPr>
          <w:rFonts w:hint="eastAsia"/>
        </w:rPr>
        <w:t>，如果心跳的權重為</w:t>
      </w:r>
      <w:r w:rsidR="00901AA1" w:rsidRPr="00870BB9">
        <w:rPr>
          <w:rFonts w:hint="eastAsia"/>
        </w:rPr>
        <w:t>0.8</w:t>
      </w:r>
      <w:r w:rsidR="00901AA1" w:rsidRPr="00870BB9">
        <w:rPr>
          <w:rFonts w:hint="eastAsia"/>
        </w:rPr>
        <w:t>、血壓的權重為</w:t>
      </w:r>
      <w:r w:rsidR="00901AA1" w:rsidRPr="00870BB9">
        <w:rPr>
          <w:rFonts w:hint="eastAsia"/>
        </w:rPr>
        <w:t>0.7</w:t>
      </w:r>
      <w:r w:rsidR="00901AA1" w:rsidRPr="00870BB9">
        <w:rPr>
          <w:rFonts w:hint="eastAsia"/>
        </w:rPr>
        <w:t>，則此時誤差為多少？</w:t>
      </w:r>
      <w:r w:rsidR="00DE6E8D" w:rsidRPr="00870BB9">
        <w:rPr>
          <w:rFonts w:hint="eastAsia"/>
        </w:rPr>
        <w:t>請試著調整權重，並說明調整權重的目的</w:t>
      </w:r>
      <w:r w:rsidR="00DE6E8D" w:rsidRPr="00870BB9">
        <w:t>(</w:t>
      </w:r>
      <w:r w:rsidR="00DE6E8D" w:rsidRPr="00870BB9">
        <w:rPr>
          <w:rFonts w:hint="eastAsia"/>
        </w:rPr>
        <w:t>詳見附錄一，第三單元、第四單元概念學習單</w:t>
      </w:r>
      <w:r w:rsidR="00DE6E8D" w:rsidRPr="00870BB9">
        <w:rPr>
          <w:rFonts w:hint="eastAsia"/>
        </w:rPr>
        <w:t>)</w:t>
      </w:r>
      <w:r w:rsidR="00DE6E8D" w:rsidRPr="00870BB9">
        <w:rPr>
          <w:rFonts w:hint="eastAsia"/>
        </w:rPr>
        <w:t>。</w:t>
      </w:r>
      <w:commentRangeEnd w:id="291"/>
      <w:r w:rsidR="00213DB9">
        <w:rPr>
          <w:rStyle w:val="af7"/>
        </w:rPr>
        <w:commentReference w:id="291"/>
      </w:r>
    </w:p>
    <w:p w14:paraId="092B5DA2" w14:textId="77777777" w:rsidR="00B30B9E" w:rsidRDefault="00500294" w:rsidP="00B30B9E">
      <w:pPr>
        <w:keepNext/>
        <w:ind w:firstLine="480"/>
        <w:jc w:val="center"/>
      </w:pPr>
      <w:r>
        <w:rPr>
          <w:rFonts w:hint="eastAsia"/>
          <w:noProof/>
        </w:rPr>
        <w:lastRenderedPageBreak/>
        <w:drawing>
          <wp:inline distT="0" distB="0" distL="0" distR="0" wp14:anchorId="3271EBB4" wp14:editId="41C1D31D">
            <wp:extent cx="3162035" cy="1679899"/>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02192" cy="1701233"/>
                    </a:xfrm>
                    <a:prstGeom prst="rect">
                      <a:avLst/>
                    </a:prstGeom>
                  </pic:spPr>
                </pic:pic>
              </a:graphicData>
            </a:graphic>
          </wp:inline>
        </w:drawing>
      </w:r>
    </w:p>
    <w:p w14:paraId="02C22F62" w14:textId="34FA6279" w:rsidR="00B30B9E" w:rsidRDefault="00B30B9E" w:rsidP="00B30B9E">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1</w:t>
      </w:r>
      <w:r>
        <w:fldChar w:fldCharType="end"/>
      </w:r>
      <w:r>
        <w:rPr>
          <w:rFonts w:hint="eastAsia"/>
        </w:rPr>
        <w:t>訓練類神經網路之教材投影片示例</w:t>
      </w:r>
    </w:p>
    <w:p w14:paraId="7B5CEC80" w14:textId="77777777" w:rsidR="00B30B9E" w:rsidRDefault="00B30B9E" w:rsidP="00B30B9E">
      <w:pPr>
        <w:keepNext/>
        <w:ind w:firstLine="480"/>
        <w:jc w:val="center"/>
      </w:pPr>
      <w:r>
        <w:rPr>
          <w:rFonts w:hint="eastAsia"/>
          <w:noProof/>
        </w:rPr>
        <w:drawing>
          <wp:inline distT="0" distB="0" distL="0" distR="0" wp14:anchorId="55395BB1" wp14:editId="45969B00">
            <wp:extent cx="2304440" cy="1800000"/>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04440" cy="1800000"/>
                    </a:xfrm>
                    <a:prstGeom prst="rect">
                      <a:avLst/>
                    </a:prstGeom>
                  </pic:spPr>
                </pic:pic>
              </a:graphicData>
            </a:graphic>
          </wp:inline>
        </w:drawing>
      </w:r>
      <w:r>
        <w:rPr>
          <w:rFonts w:hint="eastAsia"/>
          <w:noProof/>
        </w:rPr>
        <w:drawing>
          <wp:inline distT="0" distB="0" distL="0" distR="0" wp14:anchorId="109B2EE2" wp14:editId="33E970C8">
            <wp:extent cx="2305458" cy="180000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05458" cy="1800000"/>
                    </a:xfrm>
                    <a:prstGeom prst="rect">
                      <a:avLst/>
                    </a:prstGeom>
                  </pic:spPr>
                </pic:pic>
              </a:graphicData>
            </a:graphic>
          </wp:inline>
        </w:drawing>
      </w:r>
    </w:p>
    <w:p w14:paraId="2E5D15CE" w14:textId="7EDC4AF1" w:rsidR="007A1EDD" w:rsidRDefault="00B30B9E" w:rsidP="003730CB">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2</w:t>
      </w:r>
      <w:r>
        <w:fldChar w:fldCharType="end"/>
      </w:r>
      <w:r w:rsidRPr="003C559A">
        <w:rPr>
          <w:rFonts w:hint="eastAsia"/>
        </w:rPr>
        <w:t>訓練類神經網路模擬畫面</w:t>
      </w:r>
    </w:p>
    <w:p w14:paraId="63A785D0" w14:textId="77777777" w:rsidR="000F436C" w:rsidRDefault="000F436C" w:rsidP="000F436C">
      <w:pPr>
        <w:keepNext/>
        <w:ind w:firstLine="480"/>
        <w:jc w:val="center"/>
      </w:pPr>
      <w:r>
        <w:rPr>
          <w:rFonts w:hint="eastAsia"/>
          <w:noProof/>
        </w:rPr>
        <w:drawing>
          <wp:inline distT="0" distB="0" distL="0" distR="0" wp14:anchorId="21536FD0" wp14:editId="1DBEEB0B">
            <wp:extent cx="2361696" cy="1809552"/>
            <wp:effectExtent l="0" t="0" r="63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83287" cy="1826095"/>
                    </a:xfrm>
                    <a:prstGeom prst="rect">
                      <a:avLst/>
                    </a:prstGeom>
                  </pic:spPr>
                </pic:pic>
              </a:graphicData>
            </a:graphic>
          </wp:inline>
        </w:drawing>
      </w:r>
    </w:p>
    <w:p w14:paraId="14738DB0" w14:textId="26FF7C69" w:rsidR="000F436C" w:rsidRDefault="000F436C" w:rsidP="000F436C">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3</w:t>
      </w:r>
      <w:r>
        <w:fldChar w:fldCharType="end"/>
      </w:r>
      <w:r>
        <w:rPr>
          <w:rFonts w:hint="eastAsia"/>
        </w:rPr>
        <w:t>誤差計算</w:t>
      </w:r>
      <w:r w:rsidRPr="00530087">
        <w:rPr>
          <w:rFonts w:hint="eastAsia"/>
        </w:rPr>
        <w:t>之教材投影片示例</w:t>
      </w:r>
    </w:p>
    <w:p w14:paraId="6DCCEADA" w14:textId="77777777" w:rsidR="005F4E3A" w:rsidRDefault="005F4E3A" w:rsidP="005F4E3A">
      <w:pPr>
        <w:keepNext/>
        <w:ind w:firstLine="480"/>
        <w:jc w:val="center"/>
      </w:pPr>
      <w:r>
        <w:rPr>
          <w:rFonts w:hint="eastAsia"/>
          <w:noProof/>
        </w:rPr>
        <w:drawing>
          <wp:inline distT="0" distB="0" distL="0" distR="0" wp14:anchorId="74CC3921" wp14:editId="59B88F36">
            <wp:extent cx="2558663" cy="1692000"/>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185AFDEF" wp14:editId="75CC8234">
            <wp:extent cx="2532344" cy="1692000"/>
            <wp:effectExtent l="0" t="0" r="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0A6715FE" w14:textId="30420DB1" w:rsidR="005F4E3A" w:rsidRPr="005F4E3A" w:rsidRDefault="005F4E3A" w:rsidP="005F4E3A">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4</w:t>
      </w:r>
      <w:r>
        <w:fldChar w:fldCharType="end"/>
      </w:r>
      <w:r w:rsidRPr="00EC502E">
        <w:rPr>
          <w:rFonts w:hint="eastAsia"/>
        </w:rPr>
        <w:t>權重與誤差模擬畫面</w:t>
      </w:r>
    </w:p>
    <w:p w14:paraId="19EF5E70" w14:textId="0EC675B3" w:rsidR="000F62EF" w:rsidRDefault="000F62EF" w:rsidP="001647F5">
      <w:pPr>
        <w:ind w:firstLine="480"/>
      </w:pPr>
      <w:r>
        <w:rPr>
          <w:rFonts w:hint="eastAsia"/>
        </w:rPr>
        <w:lastRenderedPageBreak/>
        <w:t>然而，本研究除了</w:t>
      </w:r>
      <w:r w:rsidR="008509CF">
        <w:rPr>
          <w:rFonts w:hint="eastAsia"/>
        </w:rPr>
        <w:t>運用</w:t>
      </w:r>
      <w:r>
        <w:rPr>
          <w:rFonts w:hint="eastAsia"/>
        </w:rPr>
        <w:t>量化分析結果推測視覺化模擬輔助平台之介入，相較於傳統講述教學，對於人工智慧概念學習有</w:t>
      </w:r>
      <w:r w:rsidR="008509CF">
        <w:rPr>
          <w:rFonts w:hint="eastAsia"/>
        </w:rPr>
        <w:t>顯著提升，也透過質性訪談資料發現</w:t>
      </w:r>
      <w:r w:rsidR="00C15DA6">
        <w:rPr>
          <w:rFonts w:hint="eastAsia"/>
        </w:rPr>
        <w:t>學生認同本研究的教學設計對於學習教材內容是有幫助的，以下將進一步說明：</w:t>
      </w:r>
    </w:p>
    <w:p w14:paraId="404EA74D" w14:textId="0BCAA033" w:rsidR="001647F5" w:rsidRPr="001647F5" w:rsidRDefault="00447442" w:rsidP="005C6F9B">
      <w:pPr>
        <w:ind w:firstLine="480"/>
      </w:pPr>
      <w:r>
        <w:rPr>
          <w:rFonts w:hint="eastAsia"/>
        </w:rPr>
        <w:t>從表</w:t>
      </w:r>
      <w:r>
        <w:t>4-21</w:t>
      </w:r>
      <w:r>
        <w:rPr>
          <w:rFonts w:hint="eastAsia"/>
        </w:rPr>
        <w:t>實驗組的訪談內容</w:t>
      </w:r>
      <w:r w:rsidR="00930018">
        <w:rPr>
          <w:rFonts w:hint="eastAsia"/>
        </w:rPr>
        <w:t>，以及對照表</w:t>
      </w:r>
      <w:r w:rsidR="00930018">
        <w:t>4-22</w:t>
      </w:r>
      <w:r w:rsidR="00930018">
        <w:rPr>
          <w:rFonts w:hint="eastAsia"/>
        </w:rPr>
        <w:t>控制組的訪談內容</w:t>
      </w:r>
      <w:r>
        <w:rPr>
          <w:rFonts w:hint="eastAsia"/>
        </w:rPr>
        <w:t>，本研究發現三項益處與過往模擬式教學相關研究相符：</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，在表</w:t>
      </w:r>
      <w:r w:rsidR="00293AE5">
        <w:t>4-21</w:t>
      </w:r>
      <w:r w:rsidR="00293AE5">
        <w:rPr>
          <w:rFonts w:hint="eastAsia"/>
        </w:rPr>
        <w:t>訪談內容節錄編號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Pr>
          <w:rFonts w:hint="eastAsia"/>
        </w:rPr>
        <w:t>1</w:t>
      </w:r>
      <w:r w:rsidR="00293AE5">
        <w:t>6</w:t>
      </w:r>
      <w:r w:rsidR="00293AE5">
        <w:rPr>
          <w:rFonts w:hint="eastAsia"/>
        </w:rPr>
        <w:t>、</w:t>
      </w:r>
      <w:r w:rsidR="00293AE5">
        <w:rPr>
          <w:rFonts w:hint="eastAsia"/>
        </w:rPr>
        <w:t>1</w:t>
      </w:r>
      <w:r w:rsidR="00293AE5">
        <w:t>9</w:t>
      </w:r>
      <w:r w:rsidR="00293AE5">
        <w:rPr>
          <w:rFonts w:hint="eastAsia"/>
        </w:rPr>
        <w:t>、</w:t>
      </w:r>
      <w:r w:rsidR="00293AE5">
        <w:rPr>
          <w:rFonts w:hint="eastAsia"/>
        </w:rPr>
        <w:t>2</w:t>
      </w:r>
      <w:r w:rsidR="00293AE5">
        <w:t>4</w:t>
      </w:r>
      <w:r w:rsidR="00293AE5">
        <w:rPr>
          <w:rFonts w:hint="eastAsia"/>
        </w:rPr>
        <w:t>中，</w:t>
      </w:r>
      <w:r w:rsidR="001C3F2F">
        <w:rPr>
          <w:rFonts w:hint="eastAsia"/>
        </w:rPr>
        <w:t>皆可以發現學生認同這些功能能夠幫助學習；</w:t>
      </w:r>
      <w:r w:rsidR="001C3F2F">
        <w:t>(2)</w:t>
      </w:r>
      <w:r w:rsidR="001647F5">
        <w:t xml:space="preserve"> </w:t>
      </w:r>
      <w:r w:rsidR="001C3F2F">
        <w:rPr>
          <w:rFonts w:hint="eastAsia"/>
        </w:rPr>
        <w:t>融入</w:t>
      </w:r>
      <w:r w:rsidR="00222389">
        <w:rPr>
          <w:rFonts w:hint="eastAsia"/>
        </w:rPr>
        <w:t>真實生活情境</w:t>
      </w:r>
      <w:r w:rsidR="001C3F2F">
        <w:rPr>
          <w:rFonts w:hint="eastAsia"/>
        </w:rPr>
        <w:t>能幫助學生理解，在教導演算法相關主題時，將演算法的執行過程融入</w:t>
      </w:r>
      <w:r w:rsidR="00222389">
        <w:rPr>
          <w:rFonts w:hint="eastAsia"/>
        </w:rPr>
        <w:t>真實</w:t>
      </w:r>
      <w:r w:rsidR="001C3F2F">
        <w:rPr>
          <w:rFonts w:hint="eastAsia"/>
        </w:rPr>
        <w:t>生活</w:t>
      </w:r>
      <w:r w:rsidR="00222389">
        <w:rPr>
          <w:rFonts w:hint="eastAsia"/>
        </w:rPr>
        <w:t>情境</w:t>
      </w:r>
      <w:r w:rsidR="001C3F2F">
        <w:rPr>
          <w:rFonts w:hint="eastAsia"/>
        </w:rPr>
        <w:t>，是能夠幫助學生理解課程內容的</w:t>
      </w:r>
      <w:r w:rsidR="001C3F2F" w:rsidRPr="00C56584">
        <w:t xml:space="preserve">(Hansen, Narayanan, &amp; </w:t>
      </w:r>
      <w:proofErr w:type="spellStart"/>
      <w:r w:rsidR="001C3F2F" w:rsidRPr="00C56584">
        <w:t>Schrimpsher</w:t>
      </w:r>
      <w:proofErr w:type="spellEnd"/>
      <w:r w:rsidR="001C3F2F" w:rsidRPr="00C56584">
        <w:t>, 2000)</w:t>
      </w:r>
      <w:r w:rsidR="001C3F2F">
        <w:rPr>
          <w:rFonts w:hint="eastAsia"/>
        </w:rPr>
        <w:t>，所以本研究在設計模擬平台之功能時，也將</w:t>
      </w:r>
      <w:r w:rsidR="00222389">
        <w:rPr>
          <w:rFonts w:hint="eastAsia"/>
        </w:rPr>
        <w:t>真實</w:t>
      </w:r>
      <w:r w:rsidR="001C3F2F">
        <w:rPr>
          <w:rFonts w:hint="eastAsia"/>
        </w:rPr>
        <w:t>生活</w:t>
      </w:r>
      <w:r w:rsidR="00222389">
        <w:rPr>
          <w:rFonts w:hint="eastAsia"/>
        </w:rPr>
        <w:t>情境融入</w:t>
      </w:r>
      <w:r w:rsidR="001C3F2F">
        <w:rPr>
          <w:rFonts w:hint="eastAsia"/>
        </w:rPr>
        <w:t>至教材內容中，像是健康照護與貓狗圖片分類的例子以增進學生對於課程的理解程度，像是表</w:t>
      </w:r>
      <w:r w:rsidR="001C3F2F">
        <w:t>4-21</w:t>
      </w:r>
      <w:r w:rsidR="001C3F2F">
        <w:rPr>
          <w:rFonts w:hint="eastAsia"/>
        </w:rPr>
        <w:t>中，節錄編號</w:t>
      </w:r>
      <w:r w:rsidR="001C3F2F">
        <w:t>14</w:t>
      </w:r>
      <w:r w:rsidR="001C3F2F">
        <w:rPr>
          <w:rFonts w:hint="eastAsia"/>
        </w:rPr>
        <w:t>~</w:t>
      </w:r>
      <w:r w:rsidR="001C3F2F">
        <w:t>19</w:t>
      </w:r>
      <w:r w:rsidR="001C3F2F">
        <w:rPr>
          <w:rFonts w:hint="eastAsia"/>
        </w:rPr>
        <w:t>的訪談內容，可以發現學生認同健康照護與貓狗圖片分類的例子印象較為深刻</w:t>
      </w:r>
      <w:r w:rsidR="001C3F2F">
        <w:t>(</w:t>
      </w:r>
      <w:r w:rsidR="001C3F2F">
        <w:rPr>
          <w:rFonts w:hint="eastAsia"/>
        </w:rPr>
        <w:t>如圖</w:t>
      </w:r>
      <w:r w:rsidR="001C3F2F">
        <w:t>3-3</w:t>
      </w:r>
      <w:r w:rsidR="001C3F2F">
        <w:rPr>
          <w:rFonts w:hint="eastAsia"/>
        </w:rPr>
        <w:t>、圖</w:t>
      </w:r>
      <w:r w:rsidR="001C3F2F">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w:t>
      </w:r>
      <w:r w:rsidR="00222389">
        <w:rPr>
          <w:rFonts w:hint="eastAsia"/>
        </w:rPr>
        <w:t>真實生活情境</w:t>
      </w:r>
      <w:r w:rsidR="001C3F2F">
        <w:rPr>
          <w:rFonts w:hint="eastAsia"/>
        </w:rPr>
        <w:t>，是能夠幫助學生理解課程內容的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，換句話說，就是有使用到模擬平台的學生們，能夠透過平台減輕對於計算的認知負荷，而清楚學習到每</w:t>
      </w:r>
      <w:proofErr w:type="gramStart"/>
      <w:r w:rsidR="001647F5">
        <w:rPr>
          <w:rFonts w:cs="Times New Roman" w:hint="eastAsia"/>
          <w:kern w:val="0"/>
        </w:rPr>
        <w:t>個</w:t>
      </w:r>
      <w:proofErr w:type="gramEnd"/>
      <w:r w:rsidR="001647F5">
        <w:rPr>
          <w:rFonts w:cs="Times New Roman" w:hint="eastAsia"/>
          <w:kern w:val="0"/>
        </w:rPr>
        <w:t>單元的主要概念，在</w:t>
      </w:r>
      <w:r w:rsidR="001647F5" w:rsidRPr="00D50F62">
        <w:rPr>
          <w:rFonts w:hint="eastAsia"/>
        </w:rPr>
        <w:t>表</w:t>
      </w:r>
      <w:r w:rsidR="001647F5" w:rsidRPr="00D50F62">
        <w:rPr>
          <w:rFonts w:hint="eastAsia"/>
        </w:rPr>
        <w:t>4-21</w:t>
      </w:r>
      <w:r w:rsidR="001647F5" w:rsidRPr="00D50F62">
        <w:rPr>
          <w:rFonts w:hint="eastAsia"/>
        </w:rPr>
        <w:t>中節錄編號</w:t>
      </w:r>
      <w:r w:rsidR="001647F5">
        <w:t>20~28</w:t>
      </w:r>
      <w:r w:rsidR="001647F5" w:rsidRPr="00D50F62">
        <w:rPr>
          <w:rFonts w:hint="eastAsia"/>
        </w:rPr>
        <w:t>的訪談內容</w:t>
      </w:r>
      <w:r w:rsidR="001647F5">
        <w:rPr>
          <w:rFonts w:hint="eastAsia"/>
        </w:rPr>
        <w:t>可以發現學生對於「激勵函數</w:t>
      </w:r>
      <w:r w:rsidR="001647F5" w:rsidRPr="00870BB9">
        <w:rPr>
          <w:rFonts w:hint="eastAsia"/>
        </w:rPr>
        <w:t>」這個課</w:t>
      </w:r>
      <w:r w:rsidR="008D5EA4" w:rsidRPr="00870BB9">
        <w:rPr>
          <w:rFonts w:hint="eastAsia"/>
        </w:rPr>
        <w:t>程</w:t>
      </w:r>
      <w:r w:rsidR="001647F5" w:rsidRPr="00870BB9">
        <w:rPr>
          <w:rFonts w:hint="eastAsia"/>
        </w:rPr>
        <w:t>單元，普遍覺得困難，在課程內容設計中，本單元確實將許多運算融入至此單元中</w:t>
      </w:r>
      <w:proofErr w:type="gramStart"/>
      <w:r w:rsidR="00503E58" w:rsidRPr="00870BB9">
        <w:rPr>
          <w:rFonts w:hint="eastAsia"/>
        </w:rPr>
        <w:t>（</w:t>
      </w:r>
      <w:proofErr w:type="gramEnd"/>
      <w:r w:rsidR="00503E58" w:rsidRPr="00870BB9">
        <w:rPr>
          <w:rFonts w:hint="eastAsia"/>
        </w:rPr>
        <w:t>例如：輸入值與權重相乘、減去臨界值</w:t>
      </w:r>
      <w:proofErr w:type="gramStart"/>
      <w:r w:rsidR="00503E58" w:rsidRPr="00870BB9">
        <w:rPr>
          <w:rFonts w:hint="eastAsia"/>
        </w:rPr>
        <w:t>）</w:t>
      </w:r>
      <w:proofErr w:type="gramEnd"/>
      <w:r w:rsidR="001647F5" w:rsidRPr="00870BB9">
        <w:rPr>
          <w:rFonts w:hint="eastAsia"/>
        </w:rPr>
        <w:t>，使學生認為課程從此單元開始變得</w:t>
      </w:r>
      <w:r w:rsidR="001647F5">
        <w:rPr>
          <w:rFonts w:hint="eastAsia"/>
        </w:rPr>
        <w:t>更加困難，但訪談內容也顯示，學生認為本單元遇到的學習</w:t>
      </w:r>
      <w:r w:rsidR="001647F5">
        <w:rPr>
          <w:rFonts w:hint="eastAsia"/>
        </w:rPr>
        <w:lastRenderedPageBreak/>
        <w:t>困難，在模擬平台上是能夠幫助自己解決學習困難的，表示學生在面對較複雜計算的教學</w:t>
      </w:r>
      <w:r w:rsidR="001647F5" w:rsidRPr="00870BB9">
        <w:rPr>
          <w:rFonts w:hint="eastAsia"/>
        </w:rPr>
        <w:t>內容時，</w:t>
      </w:r>
      <w:r w:rsidR="001647F5" w:rsidRPr="00F33828">
        <w:rPr>
          <w:rFonts w:hint="eastAsia"/>
          <w:highlight w:val="yellow"/>
        </w:rPr>
        <w:t>模擬平台是能夠</w:t>
      </w:r>
      <w:r w:rsidR="005C6F9B" w:rsidRPr="00F33828">
        <w:rPr>
          <w:rFonts w:hint="eastAsia"/>
          <w:highlight w:val="yellow"/>
        </w:rPr>
        <w:t>協助學生進行數學計算</w:t>
      </w:r>
      <w:proofErr w:type="gramStart"/>
      <w:r w:rsidR="005C6F9B" w:rsidRPr="00F33828">
        <w:rPr>
          <w:rFonts w:cs="Times New Roman" w:hint="eastAsia"/>
          <w:kern w:val="0"/>
          <w:highlight w:val="yellow"/>
        </w:rPr>
        <w:t>（</w:t>
      </w:r>
      <w:proofErr w:type="gramEnd"/>
      <w:r w:rsidR="005C6F9B" w:rsidRPr="00F33828">
        <w:rPr>
          <w:rFonts w:cs="Times New Roman" w:hint="eastAsia"/>
          <w:kern w:val="0"/>
          <w:highlight w:val="yellow"/>
        </w:rPr>
        <w:t>例如：</w:t>
      </w:r>
      <w:commentRangeStart w:id="293"/>
      <w:r w:rsidR="005C6F9B" w:rsidRPr="00F33828">
        <w:rPr>
          <w:rFonts w:cs="Times New Roman" w:hint="eastAsia"/>
          <w:kern w:val="0"/>
          <w:highlight w:val="yellow"/>
        </w:rPr>
        <w:t>加、減、乘、除</w:t>
      </w:r>
      <w:r w:rsidR="00F33828" w:rsidRPr="00F33828">
        <w:rPr>
          <w:rFonts w:cs="Times New Roman" w:hint="eastAsia"/>
          <w:kern w:val="0"/>
          <w:highlight w:val="yellow"/>
        </w:rPr>
        <w:t>，或是透過激勵函數的數值轉換</w:t>
      </w:r>
      <w:proofErr w:type="gramStart"/>
      <w:r w:rsidR="005C6F9B" w:rsidRPr="00F33828">
        <w:rPr>
          <w:rFonts w:cs="Times New Roman" w:hint="eastAsia"/>
          <w:kern w:val="0"/>
          <w:highlight w:val="yellow"/>
        </w:rPr>
        <w:t>）</w:t>
      </w:r>
      <w:commentRangeEnd w:id="293"/>
      <w:proofErr w:type="gramEnd"/>
      <w:r w:rsidR="00F90758">
        <w:rPr>
          <w:rStyle w:val="af7"/>
        </w:rPr>
        <w:commentReference w:id="293"/>
      </w:r>
      <w:r w:rsidR="005C6F9B" w:rsidRPr="00870BB9">
        <w:rPr>
          <w:rFonts w:cs="Times New Roman" w:hint="eastAsia"/>
          <w:kern w:val="0"/>
        </w:rPr>
        <w:t>，減少學習過程中的認知負荷，讓學生更專注學習演算法的輸入、運算過程、輸出，以及不同情況應該如何調整演算法的設計</w:t>
      </w:r>
      <w:r w:rsidR="001647F5" w:rsidRPr="00870BB9">
        <w:rPr>
          <w:rFonts w:hint="eastAsia"/>
        </w:rPr>
        <w:t>，而且本研究</w:t>
      </w:r>
      <w:r w:rsidR="001647F5" w:rsidRPr="00870BB9">
        <w:rPr>
          <w:rFonts w:cs="Times New Roman" w:hint="eastAsia"/>
          <w:kern w:val="0"/>
        </w:rPr>
        <w:t>從表</w:t>
      </w:r>
      <w:r w:rsidR="001647F5" w:rsidRPr="00870BB9">
        <w:rPr>
          <w:rFonts w:cs="Times New Roman"/>
          <w:kern w:val="0"/>
        </w:rPr>
        <w:t>4-22</w:t>
      </w:r>
      <w:r w:rsidR="001647F5" w:rsidRPr="00870BB9">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w:t>
      </w:r>
      <w:r w:rsidR="001647F5">
        <w:rPr>
          <w:rFonts w:cs="Times New Roman" w:hint="eastAsia"/>
          <w:kern w:val="0"/>
        </w:rPr>
        <w:t>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674E7A1B" w:rsidR="00472860" w:rsidRDefault="00472860" w:rsidP="00472860">
      <w:pPr>
        <w:pStyle w:val="af"/>
        <w:keepNext/>
        <w:ind w:firstLine="400"/>
        <w:jc w:val="center"/>
      </w:pPr>
      <w:commentRangeStart w:id="294"/>
      <w:r>
        <w:rPr>
          <w:rFonts w:hint="eastAsia"/>
        </w:rPr>
        <w:t>表</w:t>
      </w:r>
      <w:r>
        <w:rPr>
          <w:rFonts w:hint="eastAsia"/>
        </w:rPr>
        <w:t xml:space="preserve"> 4- </w:t>
      </w:r>
      <w:r>
        <w:fldChar w:fldCharType="begin"/>
      </w:r>
      <w:r w:rsidRPr="00322095">
        <w:instrText xml:space="preserve"> SEQ </w:instrText>
      </w:r>
      <w:r w:rsidRPr="00322095">
        <w:rPr>
          <w:rFonts w:hint="eastAsia"/>
        </w:rPr>
        <w:instrText>表</w:instrText>
      </w:r>
      <w:r w:rsidRPr="00322095">
        <w:instrText xml:space="preserve">_4- \* ARABIC </w:instrText>
      </w:r>
      <w:r>
        <w:fldChar w:fldCharType="separate"/>
      </w:r>
      <w:r w:rsidR="001541FF">
        <w:rPr>
          <w:noProof/>
        </w:rPr>
        <w:t>21</w:t>
      </w:r>
      <w:r>
        <w:fldChar w:fldCharType="end"/>
      </w:r>
      <w:r w:rsidRPr="00502EEE">
        <w:rPr>
          <w:rFonts w:hint="eastAsia"/>
        </w:rPr>
        <w:t>實驗組之訪談內容節錄</w:t>
      </w:r>
      <w:commentRangeEnd w:id="294"/>
      <w:r w:rsidR="00322095">
        <w:rPr>
          <w:rStyle w:val="af7"/>
        </w:rPr>
        <w:commentReference w:id="294"/>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lastRenderedPageBreak/>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lastRenderedPageBreak/>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w:t>
            </w:r>
            <w:r w:rsidRPr="00B75118">
              <w:rPr>
                <w:rFonts w:hint="eastAsia"/>
              </w:rPr>
              <w:lastRenderedPageBreak/>
              <w:t>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lastRenderedPageBreak/>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lastRenderedPageBreak/>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55DF299A" w:rsidR="000A6E05" w:rsidRDefault="000A6E05" w:rsidP="000A6E05">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22</w:t>
      </w:r>
      <w:r>
        <w:fldChar w:fldCharType="end"/>
      </w:r>
      <w:r>
        <w:rPr>
          <w:rFonts w:hint="eastAsia"/>
        </w:rPr>
        <w:t>控制</w:t>
      </w:r>
      <w:r w:rsidRPr="00BB5BC4">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0E2CF1">
        <w:trPr>
          <w:jc w:val="center"/>
        </w:trPr>
        <w:tc>
          <w:tcPr>
            <w:tcW w:w="1275" w:type="dxa"/>
            <w:tcBorders>
              <w:top w:val="single" w:sz="12" w:space="0" w:color="auto"/>
              <w:bottom w:val="single" w:sz="12" w:space="0" w:color="auto"/>
            </w:tcBorders>
            <w:vAlign w:val="center"/>
          </w:tcPr>
          <w:p w14:paraId="1C15C596" w14:textId="77777777" w:rsidR="000A6E05" w:rsidRDefault="000A6E05" w:rsidP="000E2CF1">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0E2CF1">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0E2CF1">
            <w:pPr>
              <w:ind w:firstLineChars="0" w:firstLine="0"/>
              <w:jc w:val="center"/>
            </w:pPr>
            <w:r>
              <w:rPr>
                <w:rFonts w:hint="eastAsia"/>
              </w:rPr>
              <w:t>學生編號</w:t>
            </w:r>
          </w:p>
        </w:tc>
      </w:tr>
      <w:tr w:rsidR="000A6E05" w14:paraId="5D65876B" w14:textId="77777777" w:rsidTr="000E2CF1">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0E2CF1">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0E2CF1">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0E2CF1">
            <w:pPr>
              <w:ind w:firstLineChars="0" w:firstLine="0"/>
              <w:jc w:val="center"/>
            </w:pPr>
            <w:r>
              <w:t>10313</w:t>
            </w:r>
          </w:p>
        </w:tc>
      </w:tr>
      <w:tr w:rsidR="000A6E05" w14:paraId="02AEA664" w14:textId="77777777" w:rsidTr="000E2CF1">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0E2CF1">
            <w:pPr>
              <w:ind w:firstLineChars="0" w:firstLine="0"/>
              <w:jc w:val="cente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0E2CF1">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0E2CF1">
            <w:pPr>
              <w:ind w:firstLineChars="0" w:firstLine="0"/>
              <w:jc w:val="center"/>
            </w:pPr>
            <w:r>
              <w:t>10327</w:t>
            </w:r>
          </w:p>
        </w:tc>
      </w:tr>
      <w:tr w:rsidR="000A6E05" w14:paraId="00F4CC07" w14:textId="77777777" w:rsidTr="000E2CF1">
        <w:trPr>
          <w:jc w:val="center"/>
        </w:trPr>
        <w:tc>
          <w:tcPr>
            <w:tcW w:w="1275" w:type="dxa"/>
            <w:tcBorders>
              <w:top w:val="single" w:sz="6" w:space="0" w:color="auto"/>
              <w:bottom w:val="single" w:sz="6" w:space="0" w:color="auto"/>
            </w:tcBorders>
            <w:vAlign w:val="center"/>
          </w:tcPr>
          <w:p w14:paraId="0131EAC7" w14:textId="77777777" w:rsidR="000A6E05" w:rsidRDefault="000A6E05" w:rsidP="000E2CF1">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0E2CF1">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0E2CF1">
            <w:pPr>
              <w:ind w:firstLineChars="0" w:firstLine="0"/>
              <w:jc w:val="center"/>
            </w:pPr>
            <w:r>
              <w:t>10320</w:t>
            </w:r>
          </w:p>
        </w:tc>
      </w:tr>
      <w:tr w:rsidR="000A6E05" w14:paraId="4AE49AAD" w14:textId="77777777" w:rsidTr="000E2CF1">
        <w:trPr>
          <w:jc w:val="center"/>
        </w:trPr>
        <w:tc>
          <w:tcPr>
            <w:tcW w:w="1275" w:type="dxa"/>
            <w:tcBorders>
              <w:top w:val="single" w:sz="6" w:space="0" w:color="auto"/>
              <w:bottom w:val="single" w:sz="6" w:space="0" w:color="auto"/>
            </w:tcBorders>
            <w:vAlign w:val="center"/>
          </w:tcPr>
          <w:p w14:paraId="4A43D5A6" w14:textId="77777777" w:rsidR="000A6E05" w:rsidRDefault="000A6E05" w:rsidP="000E2CF1">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0E2CF1">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0E2CF1">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0E2CF1">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0E2CF1">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0E2CF1">
            <w:pPr>
              <w:ind w:firstLineChars="0" w:firstLine="0"/>
              <w:jc w:val="center"/>
            </w:pPr>
            <w:r>
              <w:t>11304</w:t>
            </w:r>
          </w:p>
        </w:tc>
      </w:tr>
    </w:tbl>
    <w:p w14:paraId="17B58E15" w14:textId="2B1881B0" w:rsidR="00CE251F" w:rsidRDefault="00CE251F" w:rsidP="00BF11C5">
      <w:pPr>
        <w:ind w:firstLineChars="0" w:firstLine="0"/>
      </w:pPr>
    </w:p>
    <w:p w14:paraId="66341068" w14:textId="0A2A3FC9" w:rsidR="00CE251F" w:rsidRPr="00CE251F" w:rsidRDefault="00CE251F" w:rsidP="00CB3D4A">
      <w:pPr>
        <w:ind w:firstLine="480"/>
        <w:rPr>
          <w:b/>
          <w:bCs/>
        </w:rPr>
      </w:pPr>
      <w:r w:rsidRPr="00CE251F">
        <w:rPr>
          <w:b/>
          <w:bCs/>
        </w:rPr>
        <w:t xml:space="preserve">2. </w:t>
      </w:r>
      <w:r w:rsidRPr="00CE251F">
        <w:rPr>
          <w:rFonts w:hint="eastAsia"/>
          <w:b/>
          <w:bCs/>
        </w:rPr>
        <w:t>對</w:t>
      </w:r>
      <w:r w:rsidR="00DE743D">
        <w:rPr>
          <w:rFonts w:hint="eastAsia"/>
          <w:b/>
          <w:bCs/>
        </w:rPr>
        <w:t>學習</w:t>
      </w:r>
      <w:r w:rsidRPr="00CE251F">
        <w:rPr>
          <w:rFonts w:hint="eastAsia"/>
          <w:b/>
          <w:bCs/>
        </w:rPr>
        <w:t>人工智慧演算法實作之影響</w:t>
      </w:r>
    </w:p>
    <w:p w14:paraId="36FD75CD" w14:textId="7E769AD1"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w:t>
      </w:r>
      <w:proofErr w:type="spellStart"/>
      <w:r w:rsidRPr="00591DD3">
        <w:rPr>
          <w:rFonts w:cs="Times New Roman" w:hint="eastAsia"/>
        </w:rPr>
        <w:t>Esteves</w:t>
      </w:r>
      <w:proofErr w:type="spellEnd"/>
      <w:r w:rsidRPr="00591DD3">
        <w:rPr>
          <w:rFonts w:cs="Times New Roman" w:hint="eastAsia"/>
        </w:rPr>
        <w:t xml:space="preserve">,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使本研究原本預期模擬式教學能夠輔助學生學習課</w:t>
      </w:r>
      <w:r w:rsidR="008D5EA4">
        <w:rPr>
          <w:rFonts w:hint="eastAsia"/>
        </w:rPr>
        <w:t>程</w:t>
      </w:r>
      <w:r w:rsidR="002B4CDC">
        <w:rPr>
          <w:rFonts w:hint="eastAsia"/>
        </w:rPr>
        <w:t>中的概念，進而提升程式實作上的表現，但如實驗結果所呈現實驗組在人工智慧概念後測有顯著高於控制組，但演算法實作的部分卻沒有，而以下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567C01A" w:rsidR="00CE251F" w:rsidRPr="008F0D05" w:rsidRDefault="002B4CDC" w:rsidP="00F54F8A">
      <w:pPr>
        <w:ind w:firstLineChars="0" w:firstLine="480"/>
        <w:rPr>
          <w:rFonts w:cs="Times New Roman"/>
        </w:rPr>
      </w:pPr>
      <w:commentRangeStart w:id="295"/>
      <w:r>
        <w:rPr>
          <w:rFonts w:cs="Times New Roman" w:hint="eastAsia"/>
        </w:rPr>
        <w:t>在文獻回顧中，本研究提到</w:t>
      </w:r>
      <w:r w:rsidRPr="00591DD3">
        <w:rPr>
          <w:rFonts w:cs="Times New Roman" w:hint="eastAsia"/>
        </w:rPr>
        <w:t>學生在學習程式設計或演算法時，通常需要四種基礎知識才能熟悉程式設計的技巧</w:t>
      </w:r>
      <w:r w:rsidR="008F0D05">
        <w:rPr>
          <w:rFonts w:cs="Times New Roman" w:hint="eastAsia"/>
        </w:rPr>
        <w:t>，包含「基礎數學知識」、「程式的環境」、「程式相關知識」、「轉化程式邏輯」</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008F0D05">
        <w:rPr>
          <w:rFonts w:cs="Times New Roman" w:hint="eastAsia"/>
        </w:rPr>
        <w:t>，而本研究之視覺化模擬平台較著</w:t>
      </w:r>
      <w:r w:rsidR="008F0D05">
        <w:rPr>
          <w:rFonts w:cs="Times New Roman" w:hint="eastAsia"/>
        </w:rPr>
        <w:lastRenderedPageBreak/>
        <w:t>重於「演算法視覺化」、「概念模擬」，</w:t>
      </w:r>
      <w:r w:rsidR="00F54F8A">
        <w:rPr>
          <w:rFonts w:cs="Times New Roman" w:hint="eastAsia"/>
        </w:rPr>
        <w:t>雖然僅有部分功能</w:t>
      </w:r>
      <w:r w:rsidR="00F54F8A">
        <w:rPr>
          <w:rFonts w:cs="Times New Roman"/>
        </w:rPr>
        <w:t>(</w:t>
      </w:r>
      <w:r w:rsidR="00F54F8A">
        <w:rPr>
          <w:rFonts w:cs="Times New Roman" w:hint="eastAsia"/>
        </w:rPr>
        <w:t>如圖</w:t>
      </w:r>
      <w:r w:rsidR="00F54F8A">
        <w:rPr>
          <w:rFonts w:cs="Times New Roman"/>
        </w:rPr>
        <w:t>3-7</w:t>
      </w:r>
      <w:r w:rsidR="00F54F8A">
        <w:rPr>
          <w:rFonts w:cs="Times New Roman" w:hint="eastAsia"/>
        </w:rPr>
        <w:t>、圖</w:t>
      </w:r>
      <w:r w:rsidR="00F54F8A">
        <w:rPr>
          <w:rFonts w:cs="Times New Roman"/>
        </w:rPr>
        <w:t>3-8</w:t>
      </w:r>
      <w:r w:rsidR="00F54F8A">
        <w:rPr>
          <w:rFonts w:cs="Times New Roman" w:hint="eastAsia"/>
        </w:rPr>
        <w:t>、圖</w:t>
      </w:r>
      <w:r w:rsidR="00F54F8A">
        <w:rPr>
          <w:rFonts w:cs="Times New Roman"/>
        </w:rPr>
        <w:t>3-9</w:t>
      </w:r>
      <w:r w:rsidR="00F54F8A">
        <w:rPr>
          <w:rFonts w:cs="Times New Roman" w:hint="eastAsia"/>
        </w:rPr>
        <w:t>)</w:t>
      </w:r>
      <w:r w:rsidR="00F54F8A">
        <w:rPr>
          <w:rFonts w:cs="Times New Roman" w:hint="eastAsia"/>
        </w:rPr>
        <w:t>與</w:t>
      </w:r>
      <w:r w:rsidR="008F0D05">
        <w:rPr>
          <w:rFonts w:cs="Times New Roman" w:hint="eastAsia"/>
        </w:rPr>
        <w:t>文獻所述的「基礎數學知識」</w:t>
      </w:r>
      <w:r w:rsidR="00F54F8A">
        <w:rPr>
          <w:rFonts w:cs="Times New Roman" w:hint="eastAsia"/>
        </w:rPr>
        <w:t>相符</w:t>
      </w:r>
      <w:r w:rsidR="008F0D05">
        <w:rPr>
          <w:rFonts w:cs="Times New Roman" w:hint="eastAsia"/>
        </w:rPr>
        <w:t>，</w:t>
      </w:r>
      <w:r w:rsidR="00F54F8A">
        <w:rPr>
          <w:rFonts w:cs="Times New Roman" w:hint="eastAsia"/>
        </w:rPr>
        <w:t>但仍然</w:t>
      </w:r>
      <w:r w:rsidR="008F0D05">
        <w:rPr>
          <w:rFonts w:cs="Times New Roman" w:hint="eastAsia"/>
        </w:rPr>
        <w:t>可見本研究的視覺化模擬平台缺乏其他三種知識的教學，雖然在課程設計中有「程式實作」的課堂活動，讓教師有機會教導程式相關知識，也讓學生有程式實作的機會，</w:t>
      </w:r>
      <w:r w:rsidR="00AC5E21">
        <w:rPr>
          <w:rFonts w:cs="Times New Roman" w:hint="eastAsia"/>
        </w:rPr>
        <w:t>但程式設計學習的時間較少，</w:t>
      </w:r>
      <w:r w:rsidR="00C27A00">
        <w:rPr>
          <w:rFonts w:cs="Times New Roman" w:hint="eastAsia"/>
        </w:rPr>
        <w:t>因為兩組在這方面的學習機會、學習方法完全相同，所以可以推測兩組</w:t>
      </w:r>
      <w:r w:rsidR="00C27A00">
        <w:rPr>
          <w:rFonts w:hint="eastAsia"/>
        </w:rPr>
        <w:t>人工智慧演算法實作成績並無呈現顯著差異的原因來自於此。</w:t>
      </w:r>
      <w:commentRangeEnd w:id="295"/>
      <w:r w:rsidR="00F90758">
        <w:rPr>
          <w:rStyle w:val="af7"/>
        </w:rPr>
        <w:commentReference w:id="295"/>
      </w:r>
    </w:p>
    <w:p w14:paraId="1061B6C6" w14:textId="54674AAF"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w:t>
      </w:r>
      <w:commentRangeStart w:id="296"/>
      <w:r>
        <w:rPr>
          <w:rFonts w:hint="eastAsia"/>
        </w:rPr>
        <w:t>都覺得有困難</w:t>
      </w:r>
      <w:commentRangeEnd w:id="296"/>
      <w:r w:rsidR="00DD4D91">
        <w:rPr>
          <w:rStyle w:val="af7"/>
        </w:rPr>
        <w:commentReference w:id="296"/>
      </w:r>
      <w:proofErr w:type="gramStart"/>
      <w:ins w:id="297" w:author="user" w:date="2022-07-27T21:17:00Z">
        <w:r w:rsidR="00F90758">
          <w:rPr>
            <w:rFonts w:hint="eastAsia"/>
          </w:rPr>
          <w:t>（</w:t>
        </w:r>
        <w:proofErr w:type="gramEnd"/>
        <w:r w:rsidR="00F90758">
          <w:t>…</w:t>
        </w:r>
        <w:proofErr w:type="gramStart"/>
        <w:r w:rsidR="00F90758">
          <w:t>…</w:t>
        </w:r>
        <w:proofErr w:type="gramEnd"/>
        <w:r w:rsidR="00F90758">
          <w:t>..</w:t>
        </w:r>
        <w:r w:rsidR="00F90758">
          <w:rPr>
            <w:rFonts w:hint="eastAsia"/>
          </w:rPr>
          <w:t>）</w:t>
        </w:r>
      </w:ins>
      <w:r>
        <w:rPr>
          <w:rFonts w:hint="eastAsia"/>
        </w:rPr>
        <w:t>，</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AC7A230" w14:textId="77777777" w:rsidR="005B667C" w:rsidRDefault="005B667C" w:rsidP="00CB3D4A">
      <w:pPr>
        <w:ind w:firstLine="480"/>
      </w:pPr>
    </w:p>
    <w:p w14:paraId="7ECCA580" w14:textId="70A4C9D1" w:rsidR="00690ED8" w:rsidRDefault="00690ED8" w:rsidP="00690ED8">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23</w:t>
      </w:r>
      <w:r>
        <w:fldChar w:fldCharType="end"/>
      </w:r>
      <w:r w:rsidRPr="00EB6A0B">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0E2CF1">
        <w:trPr>
          <w:jc w:val="center"/>
        </w:trPr>
        <w:tc>
          <w:tcPr>
            <w:tcW w:w="1275" w:type="dxa"/>
            <w:tcBorders>
              <w:top w:val="single" w:sz="12" w:space="0" w:color="auto"/>
              <w:bottom w:val="single" w:sz="12" w:space="0" w:color="auto"/>
            </w:tcBorders>
            <w:vAlign w:val="center"/>
          </w:tcPr>
          <w:p w14:paraId="4116DCD4" w14:textId="77777777" w:rsidR="00C27A00" w:rsidRDefault="00C27A00" w:rsidP="000E2CF1">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0E2CF1">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0E2CF1">
            <w:pPr>
              <w:ind w:firstLineChars="0" w:firstLine="0"/>
              <w:jc w:val="center"/>
            </w:pPr>
            <w:r>
              <w:rPr>
                <w:rFonts w:hint="eastAsia"/>
              </w:rPr>
              <w:t>學生編號</w:t>
            </w:r>
          </w:p>
        </w:tc>
      </w:tr>
      <w:tr w:rsidR="00C27A00" w14:paraId="4E0AB13C" w14:textId="77777777" w:rsidTr="000E2CF1">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0E2CF1">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0E2CF1">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0E2CF1">
            <w:pPr>
              <w:ind w:firstLineChars="0" w:firstLine="0"/>
              <w:jc w:val="center"/>
            </w:pPr>
            <w:r>
              <w:t>101</w:t>
            </w:r>
            <w:r>
              <w:rPr>
                <w:rFonts w:hint="eastAsia"/>
              </w:rPr>
              <w:t>1</w:t>
            </w:r>
            <w:r>
              <w:t>8</w:t>
            </w:r>
          </w:p>
        </w:tc>
      </w:tr>
      <w:tr w:rsidR="00C27A00" w14:paraId="2C8EB5D9" w14:textId="77777777" w:rsidTr="000E2CF1">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0E2CF1">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0E2CF1">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0E2CF1">
            <w:pPr>
              <w:ind w:firstLineChars="0" w:firstLine="0"/>
              <w:jc w:val="center"/>
            </w:pPr>
            <w:r>
              <w:t>10122</w:t>
            </w:r>
          </w:p>
        </w:tc>
      </w:tr>
      <w:tr w:rsidR="00C27A00" w14:paraId="0F7666B8" w14:textId="77777777" w:rsidTr="000E2CF1">
        <w:trPr>
          <w:jc w:val="center"/>
        </w:trPr>
        <w:tc>
          <w:tcPr>
            <w:tcW w:w="1275" w:type="dxa"/>
            <w:tcBorders>
              <w:top w:val="single" w:sz="6" w:space="0" w:color="auto"/>
              <w:bottom w:val="single" w:sz="6" w:space="0" w:color="auto"/>
            </w:tcBorders>
            <w:vAlign w:val="center"/>
          </w:tcPr>
          <w:p w14:paraId="79E306DE" w14:textId="77777777" w:rsidR="00C27A00" w:rsidRDefault="00C27A00" w:rsidP="000E2CF1">
            <w:pPr>
              <w:ind w:firstLineChars="0" w:firstLine="0"/>
              <w:jc w:val="center"/>
            </w:pPr>
            <w:r>
              <w:rPr>
                <w:rFonts w:hint="eastAsia"/>
              </w:rPr>
              <w:lastRenderedPageBreak/>
              <w:t>3</w:t>
            </w:r>
          </w:p>
        </w:tc>
        <w:tc>
          <w:tcPr>
            <w:tcW w:w="6380" w:type="dxa"/>
            <w:tcBorders>
              <w:top w:val="single" w:sz="6" w:space="0" w:color="auto"/>
              <w:bottom w:val="single" w:sz="6" w:space="0" w:color="auto"/>
            </w:tcBorders>
          </w:tcPr>
          <w:p w14:paraId="158B65F7" w14:textId="7F1F4609" w:rsidR="00C27A00" w:rsidRPr="00F96768" w:rsidRDefault="00C27A00" w:rsidP="000E2CF1">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0E2CF1">
            <w:pPr>
              <w:ind w:firstLineChars="0" w:firstLine="0"/>
              <w:jc w:val="center"/>
            </w:pPr>
            <w:r>
              <w:t>10</w:t>
            </w:r>
            <w:r w:rsidR="00690ED8">
              <w:t>128</w:t>
            </w:r>
          </w:p>
        </w:tc>
      </w:tr>
      <w:tr w:rsidR="00C27A00" w14:paraId="0D7987E1" w14:textId="77777777" w:rsidTr="000E2CF1">
        <w:trPr>
          <w:jc w:val="center"/>
        </w:trPr>
        <w:tc>
          <w:tcPr>
            <w:tcW w:w="1275" w:type="dxa"/>
            <w:tcBorders>
              <w:top w:val="single" w:sz="6" w:space="0" w:color="auto"/>
              <w:bottom w:val="single" w:sz="6" w:space="0" w:color="auto"/>
            </w:tcBorders>
            <w:vAlign w:val="center"/>
          </w:tcPr>
          <w:p w14:paraId="4C4F50DF" w14:textId="77777777" w:rsidR="00C27A00" w:rsidRDefault="00C27A00" w:rsidP="000E2CF1">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0E2CF1">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0E2CF1">
            <w:pPr>
              <w:ind w:firstLineChars="0" w:firstLine="0"/>
              <w:jc w:val="center"/>
            </w:pPr>
            <w:r>
              <w:rPr>
                <w:rFonts w:hint="eastAsia"/>
              </w:rPr>
              <w:t>1</w:t>
            </w:r>
            <w:r>
              <w:t>1</w:t>
            </w:r>
            <w:r w:rsidR="00690ED8">
              <w:t>215</w:t>
            </w:r>
          </w:p>
        </w:tc>
      </w:tr>
      <w:tr w:rsidR="00690ED8" w14:paraId="67854A6B" w14:textId="77777777" w:rsidTr="000E2CF1">
        <w:trPr>
          <w:jc w:val="center"/>
        </w:trPr>
        <w:tc>
          <w:tcPr>
            <w:tcW w:w="1275" w:type="dxa"/>
            <w:tcBorders>
              <w:top w:val="single" w:sz="6" w:space="0" w:color="auto"/>
              <w:bottom w:val="single" w:sz="6" w:space="0" w:color="auto"/>
            </w:tcBorders>
            <w:vAlign w:val="center"/>
          </w:tcPr>
          <w:p w14:paraId="2D5E7721" w14:textId="527320B4" w:rsidR="00690ED8" w:rsidRDefault="00690ED8" w:rsidP="000E2CF1">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0E2CF1">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0E2CF1">
            <w:pPr>
              <w:ind w:firstLineChars="0" w:firstLine="0"/>
              <w:jc w:val="center"/>
            </w:pPr>
            <w:r>
              <w:rPr>
                <w:rFonts w:hint="eastAsia"/>
              </w:rPr>
              <w:t>1</w:t>
            </w:r>
            <w:r>
              <w:t>1237</w:t>
            </w:r>
          </w:p>
        </w:tc>
      </w:tr>
      <w:tr w:rsidR="00690ED8" w14:paraId="30A1F335" w14:textId="77777777" w:rsidTr="000E2CF1">
        <w:trPr>
          <w:jc w:val="center"/>
        </w:trPr>
        <w:tc>
          <w:tcPr>
            <w:tcW w:w="1275" w:type="dxa"/>
            <w:tcBorders>
              <w:top w:val="single" w:sz="6" w:space="0" w:color="auto"/>
              <w:bottom w:val="single" w:sz="6" w:space="0" w:color="auto"/>
            </w:tcBorders>
            <w:vAlign w:val="center"/>
          </w:tcPr>
          <w:p w14:paraId="41948416" w14:textId="26DB995A" w:rsidR="00690ED8" w:rsidRDefault="00690ED8" w:rsidP="000E2CF1">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0E2CF1">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0E2CF1">
            <w:pPr>
              <w:ind w:firstLineChars="0" w:firstLine="0"/>
              <w:jc w:val="center"/>
            </w:pPr>
            <w:r>
              <w:rPr>
                <w:rFonts w:hint="eastAsia"/>
              </w:rPr>
              <w:t>1</w:t>
            </w:r>
            <w:r>
              <w:t>1225</w:t>
            </w:r>
          </w:p>
        </w:tc>
      </w:tr>
      <w:tr w:rsidR="00690ED8" w14:paraId="18181262" w14:textId="77777777" w:rsidTr="000E2CF1">
        <w:trPr>
          <w:jc w:val="center"/>
        </w:trPr>
        <w:tc>
          <w:tcPr>
            <w:tcW w:w="1275" w:type="dxa"/>
            <w:tcBorders>
              <w:top w:val="single" w:sz="6" w:space="0" w:color="auto"/>
              <w:bottom w:val="single" w:sz="6" w:space="0" w:color="auto"/>
            </w:tcBorders>
            <w:vAlign w:val="center"/>
          </w:tcPr>
          <w:p w14:paraId="48CA7E51" w14:textId="5196D1A5" w:rsidR="00690ED8" w:rsidRDefault="00690ED8" w:rsidP="000E2CF1">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0E2CF1">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0E2CF1">
            <w:pPr>
              <w:ind w:firstLineChars="0" w:firstLine="0"/>
              <w:jc w:val="center"/>
            </w:pPr>
            <w:r>
              <w:rPr>
                <w:rFonts w:hint="eastAsia"/>
              </w:rPr>
              <w:t>1</w:t>
            </w:r>
            <w:r>
              <w:t>1225</w:t>
            </w:r>
          </w:p>
        </w:tc>
      </w:tr>
      <w:tr w:rsidR="00C27A00" w14:paraId="65A653AB" w14:textId="77777777" w:rsidTr="000E2CF1">
        <w:trPr>
          <w:jc w:val="center"/>
        </w:trPr>
        <w:tc>
          <w:tcPr>
            <w:tcW w:w="1275" w:type="dxa"/>
            <w:tcBorders>
              <w:top w:val="single" w:sz="6" w:space="0" w:color="auto"/>
              <w:bottom w:val="single" w:sz="12" w:space="0" w:color="auto"/>
            </w:tcBorders>
            <w:vAlign w:val="center"/>
          </w:tcPr>
          <w:p w14:paraId="0A5E70AC" w14:textId="21F59520" w:rsidR="00C27A00" w:rsidRDefault="00690ED8" w:rsidP="000E2CF1">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0E2CF1">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0E2CF1">
            <w:pPr>
              <w:ind w:firstLineChars="0" w:firstLine="0"/>
              <w:jc w:val="center"/>
            </w:pPr>
            <w:r>
              <w:t>11</w:t>
            </w:r>
            <w:r w:rsidR="00690ED8">
              <w:t>229</w:t>
            </w:r>
          </w:p>
        </w:tc>
      </w:tr>
    </w:tbl>
    <w:p w14:paraId="4385B262" w14:textId="27A5C19D" w:rsidR="008F0D05" w:rsidRDefault="008F0D05" w:rsidP="00CB3D4A">
      <w:pPr>
        <w:ind w:firstLine="480"/>
      </w:pPr>
    </w:p>
    <w:p w14:paraId="7B3736F0" w14:textId="76A2077E" w:rsidR="005B667C" w:rsidRDefault="005B667C" w:rsidP="005B667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24</w:t>
      </w:r>
      <w:r>
        <w:fldChar w:fldCharType="end"/>
      </w:r>
      <w:r>
        <w:rPr>
          <w:rFonts w:hint="eastAsia"/>
        </w:rPr>
        <w:t>控制</w:t>
      </w:r>
      <w:r w:rsidRPr="00E33371">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0E2CF1">
        <w:trPr>
          <w:jc w:val="center"/>
        </w:trPr>
        <w:tc>
          <w:tcPr>
            <w:tcW w:w="1275" w:type="dxa"/>
            <w:tcBorders>
              <w:top w:val="single" w:sz="12" w:space="0" w:color="auto"/>
              <w:bottom w:val="single" w:sz="12" w:space="0" w:color="auto"/>
            </w:tcBorders>
            <w:vAlign w:val="center"/>
          </w:tcPr>
          <w:p w14:paraId="341BF4B2" w14:textId="77777777" w:rsidR="005B667C" w:rsidRDefault="005B667C" w:rsidP="000E2CF1">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0E2CF1">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0E2CF1">
            <w:pPr>
              <w:ind w:firstLineChars="0" w:firstLine="0"/>
              <w:jc w:val="center"/>
            </w:pPr>
            <w:r>
              <w:rPr>
                <w:rFonts w:hint="eastAsia"/>
              </w:rPr>
              <w:t>學生編號</w:t>
            </w:r>
          </w:p>
        </w:tc>
      </w:tr>
      <w:tr w:rsidR="005B667C" w14:paraId="7BC55EFA" w14:textId="77777777" w:rsidTr="000E2CF1">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0E2CF1">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0E2CF1">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0E2CF1">
            <w:pPr>
              <w:ind w:firstLineChars="0" w:firstLine="0"/>
              <w:jc w:val="center"/>
            </w:pPr>
            <w:r>
              <w:t>10302</w:t>
            </w:r>
          </w:p>
        </w:tc>
      </w:tr>
      <w:tr w:rsidR="005B667C" w14:paraId="62E042BA" w14:textId="77777777" w:rsidTr="000E2CF1">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0E2CF1">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0E2CF1">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0E2CF1">
            <w:pPr>
              <w:ind w:firstLineChars="0" w:firstLine="0"/>
              <w:jc w:val="center"/>
            </w:pPr>
            <w:r>
              <w:t>10321</w:t>
            </w:r>
          </w:p>
        </w:tc>
      </w:tr>
      <w:tr w:rsidR="005B667C" w14:paraId="6033B99D" w14:textId="77777777" w:rsidTr="000E2CF1">
        <w:trPr>
          <w:jc w:val="center"/>
        </w:trPr>
        <w:tc>
          <w:tcPr>
            <w:tcW w:w="1275" w:type="dxa"/>
            <w:tcBorders>
              <w:top w:val="single" w:sz="6" w:space="0" w:color="auto"/>
              <w:bottom w:val="single" w:sz="6" w:space="0" w:color="auto"/>
            </w:tcBorders>
            <w:vAlign w:val="center"/>
          </w:tcPr>
          <w:p w14:paraId="506CD790" w14:textId="77777777" w:rsidR="005B667C" w:rsidRDefault="005B667C" w:rsidP="000E2CF1">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0E2CF1">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0E2CF1">
            <w:pPr>
              <w:ind w:firstLineChars="0" w:firstLine="0"/>
              <w:jc w:val="center"/>
            </w:pPr>
            <w:r>
              <w:t>11302</w:t>
            </w:r>
          </w:p>
        </w:tc>
      </w:tr>
      <w:tr w:rsidR="005B667C" w14:paraId="09267EEA" w14:textId="77777777" w:rsidTr="000E2CF1">
        <w:trPr>
          <w:jc w:val="center"/>
        </w:trPr>
        <w:tc>
          <w:tcPr>
            <w:tcW w:w="1275" w:type="dxa"/>
            <w:tcBorders>
              <w:top w:val="single" w:sz="6" w:space="0" w:color="auto"/>
              <w:bottom w:val="single" w:sz="6" w:space="0" w:color="auto"/>
            </w:tcBorders>
            <w:vAlign w:val="center"/>
          </w:tcPr>
          <w:p w14:paraId="3B64A9CE" w14:textId="77777777" w:rsidR="005B667C" w:rsidRDefault="005B667C" w:rsidP="000E2CF1">
            <w:pPr>
              <w:ind w:firstLineChars="0" w:firstLine="0"/>
              <w:jc w:val="center"/>
            </w:pPr>
            <w:r>
              <w:rPr>
                <w:rFonts w:hint="eastAsia"/>
              </w:rPr>
              <w:lastRenderedPageBreak/>
              <w:t>4</w:t>
            </w:r>
          </w:p>
        </w:tc>
        <w:tc>
          <w:tcPr>
            <w:tcW w:w="6380" w:type="dxa"/>
            <w:tcBorders>
              <w:top w:val="single" w:sz="6" w:space="0" w:color="auto"/>
              <w:bottom w:val="single" w:sz="6" w:space="0" w:color="auto"/>
            </w:tcBorders>
          </w:tcPr>
          <w:p w14:paraId="1FD321A6" w14:textId="63B9C878" w:rsidR="005B667C" w:rsidRPr="001705B2" w:rsidRDefault="005B667C" w:rsidP="000E2CF1">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0E2CF1">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0E2CF1">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0E2CF1">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0E2CF1">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1C59705C" w:rsidR="00697980" w:rsidRDefault="00A43F99" w:rsidP="00CB3D4A">
      <w:pPr>
        <w:ind w:firstLine="480"/>
      </w:pPr>
      <w:r>
        <w:rPr>
          <w:rFonts w:hint="eastAsia"/>
        </w:rPr>
        <w:t>為了探討本研究所使用之教學方法，是否能提升學習態度，本研究設計了「電腦科學學習動機」、「電腦科學自我效能」、「資訊科學抽象概念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5AE97A02"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w:t>
      </w:r>
      <w:r w:rsidR="001541FF">
        <w:rPr>
          <w:rFonts w:cs="Times New Roman" w:hint="eastAsia"/>
          <w:noProof/>
        </w:rPr>
        <w:t>課程內容</w:t>
      </w:r>
      <w:r w:rsidR="003314C6">
        <w:rPr>
          <w:rFonts w:cs="Times New Roman" w:hint="eastAsia"/>
          <w:noProof/>
        </w:rPr>
        <w:t>本身的重要，以及了解到學習活動可以達成未來的目標，都有可能影響著學生的學習態度</w:t>
      </w:r>
      <w:r w:rsidR="00BE694D">
        <w:rPr>
          <w:rFonts w:cs="Times New Roman" w:hint="eastAsia"/>
          <w:noProof/>
        </w:rPr>
        <w:t>。</w:t>
      </w:r>
    </w:p>
    <w:p w14:paraId="5B113EC9" w14:textId="2AAD4ABE" w:rsidR="00697980" w:rsidRDefault="003314C6" w:rsidP="006969A5">
      <w:pPr>
        <w:ind w:firstLine="480"/>
      </w:pPr>
      <w:r>
        <w:rPr>
          <w:rFonts w:cs="Times New Roman" w:hint="eastAsia"/>
          <w:noProof/>
        </w:rPr>
        <w:lastRenderedPageBreak/>
        <w:t>就這樣的觀點來看，回顧本研究的教學方法與教材，還有搭配訪談內容來分析為何此實驗課程沒辦法提升學生的學習態度，可能是因為教材只有在</w:t>
      </w:r>
      <w:r>
        <w:rPr>
          <w:rFonts w:hint="eastAsia"/>
        </w:rPr>
        <w:t>融入</w:t>
      </w:r>
      <w:r w:rsidR="00222389">
        <w:rPr>
          <w:rFonts w:hint="eastAsia"/>
        </w:rPr>
        <w:t>真實生活情境的部分</w:t>
      </w:r>
      <w:r>
        <w:rPr>
          <w:rFonts w:hint="eastAsia"/>
        </w:rPr>
        <w:t>，幫助學生理解課程內容</w:t>
      </w:r>
      <w:r w:rsidR="00222389">
        <w:rPr>
          <w:rFonts w:hint="eastAsia"/>
        </w:rPr>
        <w:t>並使其</w:t>
      </w:r>
      <w:r>
        <w:rPr>
          <w:rFonts w:hint="eastAsia"/>
        </w:rPr>
        <w:t>能夠樂於參與</w:t>
      </w:r>
      <w:r w:rsidR="00BE694D">
        <w:rPr>
          <w:rFonts w:hint="eastAsia"/>
        </w:rPr>
        <w:t>課程其中，但對於學習課</w:t>
      </w:r>
      <w:r w:rsidR="008D5EA4">
        <w:rPr>
          <w:rFonts w:hint="eastAsia"/>
        </w:rPr>
        <w:t>程</w:t>
      </w:r>
      <w:r w:rsidR="00BE694D">
        <w:rPr>
          <w:rFonts w:hint="eastAsia"/>
        </w:rPr>
        <w:t>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w:t>
      </w:r>
      <w:r w:rsidR="008D5EA4">
        <w:rPr>
          <w:rFonts w:hint="eastAsia"/>
        </w:rPr>
        <w:t>程</w:t>
      </w:r>
      <w:r w:rsidR="00BE694D">
        <w:rPr>
          <w:rFonts w:hint="eastAsia"/>
        </w:rPr>
        <w:t>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54E6599F" w:rsidR="00D665B2" w:rsidRPr="00870BB9"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w:t>
      </w:r>
      <w:r w:rsidR="008D5EA4">
        <w:rPr>
          <w:rFonts w:hint="eastAsia"/>
        </w:rPr>
        <w:t>程</w:t>
      </w:r>
      <w:r>
        <w:rPr>
          <w:rFonts w:hint="eastAsia"/>
        </w:rPr>
        <w:t>中</w:t>
      </w:r>
      <w:r w:rsidRPr="00870BB9">
        <w:rPr>
          <w:rFonts w:hint="eastAsia"/>
        </w:rPr>
        <w:t>的學習表現更有信心，進而在調查學生自己對於此課程理解程度的評鑑時，</w:t>
      </w:r>
      <w:r w:rsidR="00D507CB" w:rsidRPr="00870BB9">
        <w:rPr>
          <w:rFonts w:hint="eastAsia"/>
        </w:rPr>
        <w:t>呈現顯著的差異。</w:t>
      </w:r>
    </w:p>
    <w:p w14:paraId="26EDFFAA" w14:textId="2CA20B4A" w:rsidR="00D507CB" w:rsidRPr="00D507CB" w:rsidRDefault="00D507CB" w:rsidP="00CB3D4A">
      <w:pPr>
        <w:ind w:firstLine="480"/>
        <w:rPr>
          <w:b/>
          <w:bCs/>
        </w:rPr>
      </w:pPr>
      <w:r w:rsidRPr="00870BB9">
        <w:rPr>
          <w:rFonts w:hint="eastAsia"/>
        </w:rPr>
        <w:t>另外，這也印證了模擬式教學能讓</w:t>
      </w:r>
      <w:r w:rsidRPr="00870BB9">
        <w:rPr>
          <w:rFonts w:cs="Times New Roman" w:hint="eastAsia"/>
          <w:kern w:val="0"/>
        </w:rPr>
        <w:t>學生</w:t>
      </w:r>
      <w:r w:rsidR="00C94D59" w:rsidRPr="00870BB9">
        <w:rPr>
          <w:rFonts w:cs="Times New Roman" w:hint="eastAsia"/>
          <w:kern w:val="0"/>
        </w:rPr>
        <w:t>反覆探索問題與解決問題</w:t>
      </w:r>
      <w:r w:rsidRPr="00870BB9">
        <w:rPr>
          <w:rFonts w:cs="Times New Roman" w:hint="eastAsia"/>
          <w:kern w:val="0"/>
        </w:rPr>
        <w:t>，</w:t>
      </w:r>
      <w:r w:rsidR="00C94D59" w:rsidRPr="00870BB9">
        <w:rPr>
          <w:rFonts w:cs="Times New Roman" w:hint="eastAsia"/>
          <w:kern w:val="0"/>
        </w:rPr>
        <w:t>也較容易讓學生思考問題，不只提升學生的學習成就，也增進學習信心</w:t>
      </w:r>
      <w:r w:rsidR="00C94D59" w:rsidRPr="00870BB9">
        <w:rPr>
          <w:rFonts w:cs="Times New Roman"/>
          <w:kern w:val="0"/>
        </w:rPr>
        <w:t>(</w:t>
      </w:r>
      <w:proofErr w:type="spellStart"/>
      <w:r w:rsidR="00C94D59" w:rsidRPr="00870BB9">
        <w:rPr>
          <w:rFonts w:cs="Times New Roman" w:hint="eastAsia"/>
          <w:noProof/>
        </w:rPr>
        <w:t>F</w:t>
      </w:r>
      <w:r w:rsidR="00C94D59" w:rsidRPr="00870BB9">
        <w:rPr>
          <w:rFonts w:cs="Times New Roman"/>
          <w:noProof/>
        </w:rPr>
        <w:t>aryniarz</w:t>
      </w:r>
      <w:proofErr w:type="spellEnd"/>
      <w:r w:rsidR="00C94D59" w:rsidRPr="00870BB9">
        <w:rPr>
          <w:rFonts w:cs="Times New Roman"/>
          <w:noProof/>
        </w:rPr>
        <w:t xml:space="preserve"> &amp; Lockwood, 1992)</w:t>
      </w:r>
      <w:r w:rsidRPr="00870BB9">
        <w:rPr>
          <w:rFonts w:cs="Times New Roman" w:hint="eastAsia"/>
          <w:kern w:val="0"/>
        </w:rPr>
        <w:t>。從過往研究的角度討論，就代表在本研究中的實驗組學生，</w:t>
      </w:r>
      <w:r w:rsidR="00C94D59" w:rsidRPr="00870BB9">
        <w:rPr>
          <w:rFonts w:cs="Times New Roman" w:hint="eastAsia"/>
          <w:kern w:val="0"/>
        </w:rPr>
        <w:t>擁有</w:t>
      </w:r>
      <w:r w:rsidRPr="00870BB9">
        <w:rPr>
          <w:rFonts w:cs="Times New Roman" w:hint="eastAsia"/>
          <w:kern w:val="0"/>
        </w:rPr>
        <w:t>模擬操作的</w:t>
      </w:r>
      <w:r w:rsidR="00C94D59" w:rsidRPr="00870BB9">
        <w:rPr>
          <w:rFonts w:cs="Times New Roman" w:hint="eastAsia"/>
          <w:kern w:val="0"/>
        </w:rPr>
        <w:t>機會也透過學習單的題目引導，比起控制組學生，更深入地探究了類神經網路相關的知識，</w:t>
      </w:r>
      <w:r w:rsidRPr="00870BB9">
        <w:rPr>
          <w:rFonts w:cs="Times New Roman" w:hint="eastAsia"/>
          <w:kern w:val="0"/>
        </w:rPr>
        <w:t>提升概念學習的成效，也同時增進自己對於學習內容的信心。</w:t>
      </w:r>
    </w:p>
    <w:p w14:paraId="468CDC0A" w14:textId="37F9E41F" w:rsidR="00697980" w:rsidRDefault="00697980" w:rsidP="00CB3D4A">
      <w:pPr>
        <w:ind w:firstLine="480"/>
      </w:pPr>
    </w:p>
    <w:p w14:paraId="175C46F6" w14:textId="2DB2F8FB" w:rsidR="00697980" w:rsidRPr="00697980" w:rsidRDefault="00697980" w:rsidP="00697980">
      <w:pPr>
        <w:ind w:firstLineChars="0" w:firstLine="0"/>
        <w:rPr>
          <w:b/>
          <w:bCs/>
        </w:rPr>
      </w:pPr>
      <w:r w:rsidRPr="00697980">
        <w:rPr>
          <w:rFonts w:hint="eastAsia"/>
          <w:b/>
          <w:bCs/>
        </w:rPr>
        <w:t>三、</w:t>
      </w:r>
      <w:commentRangeStart w:id="298"/>
      <w:r w:rsidRPr="00697980">
        <w:rPr>
          <w:rFonts w:hint="eastAsia"/>
          <w:b/>
          <w:bCs/>
        </w:rPr>
        <w:t>模擬式教學策略之感受</w:t>
      </w:r>
      <w:commentRangeEnd w:id="298"/>
      <w:r w:rsidR="00E85AB0">
        <w:rPr>
          <w:rStyle w:val="af7"/>
        </w:rPr>
        <w:commentReference w:id="298"/>
      </w:r>
    </w:p>
    <w:p w14:paraId="5900630C" w14:textId="3D74FD8E" w:rsidR="00697980" w:rsidRDefault="004E0846" w:rsidP="00CB3D4A">
      <w:pPr>
        <w:ind w:firstLine="480"/>
      </w:pPr>
      <w:r>
        <w:rPr>
          <w:rFonts w:hint="eastAsia"/>
        </w:rPr>
        <w:t>本研究為了解學生對於視覺化模擬輔助教學之感受，於實驗組態度問卷後測中設計四個面向進行探討，包含「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440232">
        <w:rPr>
          <w:rFonts w:hint="eastAsia"/>
        </w:rPr>
        <w:t>，以下各針對四個面向的分析結果進行討論：</w:t>
      </w:r>
    </w:p>
    <w:p w14:paraId="4C2FFAC4" w14:textId="77777777" w:rsidR="006050F3" w:rsidRDefault="006050F3" w:rsidP="00CB3D4A">
      <w:pPr>
        <w:ind w:firstLine="480"/>
      </w:pPr>
    </w:p>
    <w:p w14:paraId="281FFA13" w14:textId="148C75C9" w:rsidR="00440232" w:rsidRPr="00D437F3" w:rsidRDefault="00440232" w:rsidP="00440232">
      <w:pPr>
        <w:ind w:firstLine="480"/>
        <w:rPr>
          <w:b/>
          <w:bCs/>
        </w:rPr>
      </w:pPr>
      <w:r w:rsidRPr="00D437F3">
        <w:rPr>
          <w:b/>
          <w:bCs/>
        </w:rPr>
        <w:lastRenderedPageBreak/>
        <w:t xml:space="preserve">1. </w:t>
      </w:r>
      <w:r w:rsidR="003B6B3F">
        <w:rPr>
          <w:rFonts w:hint="eastAsia"/>
          <w:b/>
          <w:bCs/>
        </w:rPr>
        <w:t>「老師講解」有助於</w:t>
      </w:r>
      <w:r w:rsidR="001541FF">
        <w:rPr>
          <w:rFonts w:hint="eastAsia"/>
          <w:b/>
          <w:bCs/>
        </w:rPr>
        <w:t>課程</w:t>
      </w:r>
      <w:r w:rsidR="003B6B3F">
        <w:rPr>
          <w:rFonts w:hint="eastAsia"/>
          <w:b/>
          <w:bCs/>
        </w:rPr>
        <w:t>概念學習之認可狀況</w:t>
      </w:r>
    </w:p>
    <w:p w14:paraId="56E2AE20" w14:textId="20229004" w:rsidR="00DE743D" w:rsidRPr="00870BB9" w:rsidRDefault="00591D0C"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理解』</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w:t>
      </w:r>
      <w:r w:rsidRPr="00870BB9">
        <w:rPr>
          <w:rFonts w:cs="Times New Roman" w:hint="eastAsia"/>
        </w:rPr>
        <w:t>學習演算法」這些比較困難的</w:t>
      </w:r>
      <w:r w:rsidR="008415ED" w:rsidRPr="00870BB9">
        <w:rPr>
          <w:rFonts w:cs="Times New Roman" w:hint="eastAsia"/>
        </w:rPr>
        <w:t>課</w:t>
      </w:r>
      <w:r w:rsidR="00DE743D" w:rsidRPr="00870BB9">
        <w:rPr>
          <w:rFonts w:cs="Times New Roman" w:hint="eastAsia"/>
        </w:rPr>
        <w:t>程</w:t>
      </w:r>
      <w:r w:rsidR="008415ED" w:rsidRPr="00870BB9">
        <w:rPr>
          <w:rFonts w:cs="Times New Roman" w:hint="eastAsia"/>
        </w:rPr>
        <w:t>概念</w:t>
      </w:r>
      <w:r w:rsidRPr="00870BB9">
        <w:rPr>
          <w:rFonts w:cs="Times New Roman" w:hint="eastAsia"/>
        </w:rPr>
        <w:t>，勾選的學生人數較少</w:t>
      </w:r>
      <w:r w:rsidR="00DE743D" w:rsidRPr="00870BB9">
        <w:rPr>
          <w:rFonts w:cs="Times New Roman" w:hint="eastAsia"/>
        </w:rPr>
        <w:t>。</w:t>
      </w:r>
    </w:p>
    <w:p w14:paraId="127D68CF" w14:textId="25EC21B1" w:rsidR="00DE743D" w:rsidRDefault="00DE743D" w:rsidP="00DE743D">
      <w:pPr>
        <w:ind w:firstLine="480"/>
        <w:rPr>
          <w:rFonts w:cs="Times New Roman"/>
        </w:rPr>
      </w:pPr>
      <w:commentRangeStart w:id="299"/>
      <w:r w:rsidRPr="00870BB9">
        <w:rPr>
          <w:rFonts w:cs="Times New Roman" w:hint="eastAsia"/>
        </w:rPr>
        <w:t>在本研究的第三章視覺化模擬輔助教學策略所述，</w:t>
      </w:r>
      <w:r w:rsidRPr="00870BB9">
        <w:rPr>
          <w:rFonts w:hint="eastAsia"/>
        </w:rPr>
        <w:t>在概念理解的過程中，教師透過投影片或教科書講解每個單元所要介紹的內容，投影片或教科書會以文字與視覺化圖表的方式呈現，讓學生初步理解單元內容，在教導「</w:t>
      </w:r>
      <w:r w:rsidRPr="00870BB9">
        <w:rPr>
          <w:rFonts w:cs="Times New Roman" w:hint="eastAsia"/>
        </w:rPr>
        <w:t>如何應用類神經網路解決問題</w:t>
      </w:r>
      <w:r w:rsidRPr="00870BB9">
        <w:rPr>
          <w:rFonts w:hint="eastAsia"/>
        </w:rPr>
        <w:t>」時，是透過投影片講解訓練過後的類神經網路如何應用（如圖</w:t>
      </w:r>
      <w:r w:rsidRPr="00870BB9">
        <w:t>4-5</w:t>
      </w:r>
      <w:r w:rsidRPr="00870BB9">
        <w:rPr>
          <w:rFonts w:hint="eastAsia"/>
        </w:rPr>
        <w:t>），由於在本研究設計的教材中，是以貓狗圖片分類為例，所以在講解此課程概念時，透過投影片說明訓練後的類神經網路可以輸入圖片，最後輸出判斷的機率值；在教導</w:t>
      </w:r>
      <w:r w:rsidRPr="00870BB9">
        <w:rPr>
          <w:rFonts w:cs="Times New Roman" w:hint="eastAsia"/>
        </w:rPr>
        <w:t>「資料搜集」、「訓練類神經網路的目的」時，也是透過投影片講解的方式（如圖</w:t>
      </w:r>
      <w:r w:rsidRPr="00870BB9">
        <w:rPr>
          <w:rFonts w:cs="Times New Roman"/>
        </w:rPr>
        <w:t>4-6</w:t>
      </w:r>
      <w:r w:rsidRPr="00870BB9">
        <w:rPr>
          <w:rFonts w:cs="Times New Roman" w:hint="eastAsia"/>
        </w:rPr>
        <w:t>、圖</w:t>
      </w:r>
      <w:r w:rsidRPr="00870BB9">
        <w:rPr>
          <w:rFonts w:cs="Times New Roman"/>
        </w:rPr>
        <w:t>4-7</w:t>
      </w:r>
      <w:r w:rsidRPr="00870BB9">
        <w:rPr>
          <w:rFonts w:cs="Times New Roman" w:hint="eastAsia"/>
        </w:rPr>
        <w:t>），說明訓練類神經網路前，需要搜集資料，以及搜集資料的過程中需要注意資料標示的正確性（例如：貓的圖片被標示為狗的圖片），或是注意資料搜集的比例問題（例如：狗的圖片搜集太多），說明為何要訓練類神經網路時，主要講解訓練的過程，類神經網路透過圖片的判斷結果與實際情況的比較，計算誤差並調整權重，讓學生理解類神經網路初始設定的權重沒有辦法正確判斷圖片的內容，需要透過訓練才能學習到判斷或分類的規則；在教導「激勵函數」、「學習演算法」時，則是說明類神經網路的輸入值與對應的權重相乘後，減去臨界值再透過激勵函數進行數值轉換（如圖</w:t>
      </w:r>
      <w:r w:rsidRPr="00870BB9">
        <w:rPr>
          <w:rFonts w:cs="Times New Roman"/>
        </w:rPr>
        <w:t>4-8</w:t>
      </w:r>
      <w:r w:rsidRPr="00870BB9">
        <w:rPr>
          <w:rFonts w:cs="Times New Roman" w:hint="eastAsia"/>
        </w:rPr>
        <w:t>），以及類神經網路計算出現誤差時，如何透過學習演算法計算出權重的調整方向與大小（如圖</w:t>
      </w:r>
      <w:r w:rsidRPr="00870BB9">
        <w:rPr>
          <w:rFonts w:cs="Times New Roman"/>
        </w:rPr>
        <w:t>4-9</w:t>
      </w:r>
      <w:r w:rsidRPr="00870BB9">
        <w:rPr>
          <w:rFonts w:cs="Times New Roman" w:hint="eastAsia"/>
        </w:rPr>
        <w:t>）。然而，就如同本節前述所討論，「激勵函數」、「學習演算法」的課程內容牽涉到較多繁複的計算，雖然教學目的不是期望學生練習基礎的數學計算</w:t>
      </w:r>
      <w:proofErr w:type="gramStart"/>
      <w:r w:rsidRPr="00870BB9">
        <w:rPr>
          <w:rFonts w:cs="Times New Roman" w:hint="eastAsia"/>
        </w:rPr>
        <w:t>（</w:t>
      </w:r>
      <w:proofErr w:type="gramEnd"/>
      <w:r w:rsidRPr="00870BB9">
        <w:rPr>
          <w:rFonts w:cs="Times New Roman" w:hint="eastAsia"/>
        </w:rPr>
        <w:t>例如：</w:t>
      </w:r>
      <w:commentRangeStart w:id="300"/>
      <w:r w:rsidRPr="00870BB9">
        <w:rPr>
          <w:rFonts w:cs="Times New Roman" w:hint="eastAsia"/>
        </w:rPr>
        <w:t>加、減、乘、除</w:t>
      </w:r>
      <w:commentRangeEnd w:id="300"/>
      <w:r w:rsidR="00DD4D91">
        <w:rPr>
          <w:rStyle w:val="af7"/>
        </w:rPr>
        <w:commentReference w:id="300"/>
      </w:r>
      <w:proofErr w:type="gramStart"/>
      <w:r w:rsidRPr="00870BB9">
        <w:rPr>
          <w:rFonts w:cs="Times New Roman" w:hint="eastAsia"/>
        </w:rPr>
        <w:t>）</w:t>
      </w:r>
      <w:commentRangeEnd w:id="299"/>
      <w:proofErr w:type="gramEnd"/>
      <w:r w:rsidR="00E85AB0">
        <w:rPr>
          <w:rStyle w:val="af7"/>
        </w:rPr>
        <w:commentReference w:id="299"/>
      </w:r>
      <w:r w:rsidRPr="00870BB9">
        <w:rPr>
          <w:rFonts w:cs="Times New Roman" w:hint="eastAsia"/>
        </w:rPr>
        <w:t>，</w:t>
      </w:r>
      <w:commentRangeStart w:id="301"/>
      <w:r w:rsidRPr="00870BB9">
        <w:rPr>
          <w:rFonts w:cs="Times New Roman" w:hint="eastAsia"/>
        </w:rPr>
        <w:t>但在講解投影片的過程，沒有任何工具輔助的情況下，只能讓學生自行計算，這使學生在此學習過程消耗更多認知資源，可能較容易造成教學上</w:t>
      </w:r>
      <w:r w:rsidRPr="00870BB9">
        <w:rPr>
          <w:rFonts w:cs="Times New Roman" w:hint="eastAsia"/>
        </w:rPr>
        <w:lastRenderedPageBreak/>
        <w:t>的困</w:t>
      </w:r>
      <w:proofErr w:type="gramStart"/>
      <w:r w:rsidRPr="00870BB9">
        <w:rPr>
          <w:rFonts w:cs="Times New Roman" w:hint="eastAsia"/>
        </w:rPr>
        <w:t>難</w:t>
      </w:r>
      <w:commentRangeEnd w:id="301"/>
      <w:proofErr w:type="gramEnd"/>
      <w:r w:rsidR="00E85AB0">
        <w:rPr>
          <w:rStyle w:val="af7"/>
        </w:rPr>
        <w:commentReference w:id="301"/>
      </w:r>
      <w:r w:rsidRPr="00870BB9">
        <w:rPr>
          <w:rFonts w:cs="Times New Roman" w:hint="eastAsia"/>
        </w:rPr>
        <w:t>，在前述的討論中呈現的質性訪談資料，</w:t>
      </w:r>
      <w:commentRangeStart w:id="302"/>
      <w:r w:rsidRPr="00870BB9">
        <w:rPr>
          <w:rFonts w:cs="Times New Roman" w:hint="eastAsia"/>
        </w:rPr>
        <w:t>也足以印證學生認為這些課程概念較為困難。</w:t>
      </w:r>
      <w:commentRangeEnd w:id="302"/>
      <w:r w:rsidR="00E85AB0">
        <w:rPr>
          <w:rStyle w:val="af7"/>
        </w:rPr>
        <w:commentReference w:id="302"/>
      </w:r>
    </w:p>
    <w:p w14:paraId="4F7790BA" w14:textId="77777777" w:rsidR="00DE743D" w:rsidRDefault="00DE743D" w:rsidP="00DE743D">
      <w:pPr>
        <w:keepNext/>
        <w:ind w:firstLine="480"/>
        <w:jc w:val="center"/>
      </w:pPr>
      <w:r>
        <w:rPr>
          <w:rFonts w:cs="Times New Roman" w:hint="eastAsia"/>
          <w:noProof/>
        </w:rPr>
        <w:drawing>
          <wp:inline distT="0" distB="0" distL="0" distR="0" wp14:anchorId="71985248" wp14:editId="5E919F73">
            <wp:extent cx="3427263" cy="1800000"/>
            <wp:effectExtent l="0" t="0" r="1905" b="3810"/>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圖片 47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27263" cy="1800000"/>
                    </a:xfrm>
                    <a:prstGeom prst="rect">
                      <a:avLst/>
                    </a:prstGeom>
                  </pic:spPr>
                </pic:pic>
              </a:graphicData>
            </a:graphic>
          </wp:inline>
        </w:drawing>
      </w:r>
    </w:p>
    <w:p w14:paraId="1F857DED" w14:textId="04EC5E40" w:rsidR="00DE743D" w:rsidRDefault="00DE743D" w:rsidP="00DE743D">
      <w:pPr>
        <w:pStyle w:val="af"/>
        <w:ind w:firstLine="400"/>
        <w:jc w:val="center"/>
        <w:rPr>
          <w:noProof/>
        </w:rP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5</w:t>
      </w:r>
      <w:r>
        <w:fldChar w:fldCharType="end"/>
      </w:r>
      <w:r>
        <w:rPr>
          <w:rFonts w:hint="eastAsia"/>
        </w:rPr>
        <w:t>如何應用類神經網路</w:t>
      </w:r>
      <w:r>
        <w:rPr>
          <w:rFonts w:hint="eastAsia"/>
          <w:noProof/>
        </w:rPr>
        <w:t>解決問題之教材投影片</w:t>
      </w:r>
    </w:p>
    <w:p w14:paraId="30682898" w14:textId="77777777" w:rsidR="00DE743D" w:rsidRDefault="00DE743D" w:rsidP="00DE743D">
      <w:pPr>
        <w:keepNext/>
        <w:ind w:firstLine="480"/>
        <w:jc w:val="center"/>
      </w:pPr>
      <w:r>
        <w:rPr>
          <w:noProof/>
        </w:rPr>
        <w:drawing>
          <wp:inline distT="0" distB="0" distL="0" distR="0" wp14:anchorId="01CA4B53" wp14:editId="15299A85">
            <wp:extent cx="3173905" cy="1800000"/>
            <wp:effectExtent l="0" t="0" r="1270" b="3810"/>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圖片 47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73905" cy="1800000"/>
                    </a:xfrm>
                    <a:prstGeom prst="rect">
                      <a:avLst/>
                    </a:prstGeom>
                  </pic:spPr>
                </pic:pic>
              </a:graphicData>
            </a:graphic>
          </wp:inline>
        </w:drawing>
      </w:r>
    </w:p>
    <w:p w14:paraId="316F8C73" w14:textId="5FA68576" w:rsidR="00DE743D" w:rsidRDefault="00DE743D" w:rsidP="00DE743D">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6</w:t>
      </w:r>
      <w:r>
        <w:fldChar w:fldCharType="end"/>
      </w:r>
      <w:r>
        <w:rPr>
          <w:rFonts w:hint="eastAsia"/>
        </w:rPr>
        <w:t>資料搜集之教材投影片</w:t>
      </w:r>
    </w:p>
    <w:p w14:paraId="0EAD6776" w14:textId="77777777" w:rsidR="00DE743D" w:rsidRDefault="00DE743D" w:rsidP="00DE743D">
      <w:pPr>
        <w:keepNext/>
        <w:ind w:firstLine="480"/>
        <w:jc w:val="center"/>
      </w:pPr>
      <w:r>
        <w:rPr>
          <w:rFonts w:hint="eastAsia"/>
          <w:noProof/>
        </w:rPr>
        <w:drawing>
          <wp:inline distT="0" distB="0" distL="0" distR="0" wp14:anchorId="13411EAF" wp14:editId="222492CE">
            <wp:extent cx="3192605" cy="1800000"/>
            <wp:effectExtent l="0" t="0" r="0" b="3810"/>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圖片 47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92605" cy="1800000"/>
                    </a:xfrm>
                    <a:prstGeom prst="rect">
                      <a:avLst/>
                    </a:prstGeom>
                  </pic:spPr>
                </pic:pic>
              </a:graphicData>
            </a:graphic>
          </wp:inline>
        </w:drawing>
      </w:r>
    </w:p>
    <w:p w14:paraId="0B1E2C34" w14:textId="4A25966C" w:rsidR="00DE743D" w:rsidRDefault="00DE743D" w:rsidP="00DE743D">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7</w:t>
      </w:r>
      <w:r>
        <w:fldChar w:fldCharType="end"/>
      </w:r>
      <w:r w:rsidRPr="001F1A63">
        <w:rPr>
          <w:rFonts w:hint="eastAsia"/>
        </w:rPr>
        <w:t>訓練類神經網路的目的</w:t>
      </w:r>
      <w:r>
        <w:rPr>
          <w:rFonts w:hint="eastAsia"/>
        </w:rPr>
        <w:t>之教材投影片</w:t>
      </w:r>
    </w:p>
    <w:p w14:paraId="7CE745A5" w14:textId="77777777" w:rsidR="00DE743D" w:rsidRDefault="00DE743D" w:rsidP="00DE743D">
      <w:pPr>
        <w:keepNext/>
        <w:ind w:firstLine="480"/>
        <w:jc w:val="center"/>
      </w:pPr>
      <w:r>
        <w:rPr>
          <w:rFonts w:hint="eastAsia"/>
          <w:noProof/>
        </w:rPr>
        <w:lastRenderedPageBreak/>
        <w:drawing>
          <wp:inline distT="0" distB="0" distL="0" distR="0" wp14:anchorId="0CE1AB6E" wp14:editId="556B26EE">
            <wp:extent cx="3428009" cy="1800000"/>
            <wp:effectExtent l="0" t="0" r="1270" b="3810"/>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圖片 47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28009" cy="1800000"/>
                    </a:xfrm>
                    <a:prstGeom prst="rect">
                      <a:avLst/>
                    </a:prstGeom>
                  </pic:spPr>
                </pic:pic>
              </a:graphicData>
            </a:graphic>
          </wp:inline>
        </w:drawing>
      </w:r>
    </w:p>
    <w:p w14:paraId="4742634C" w14:textId="7342692E" w:rsidR="00DE743D" w:rsidRDefault="00DE743D" w:rsidP="00DE743D">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8</w:t>
      </w:r>
      <w:r>
        <w:fldChar w:fldCharType="end"/>
      </w:r>
      <w:r>
        <w:rPr>
          <w:rFonts w:hint="eastAsia"/>
        </w:rPr>
        <w:t>激勵函數之教材投影片</w:t>
      </w:r>
    </w:p>
    <w:p w14:paraId="76C94EAE" w14:textId="77777777" w:rsidR="00DE743D" w:rsidRDefault="00DE743D" w:rsidP="00DE743D">
      <w:pPr>
        <w:keepNext/>
        <w:ind w:firstLine="480"/>
        <w:jc w:val="center"/>
      </w:pPr>
      <w:r>
        <w:rPr>
          <w:rFonts w:hint="eastAsia"/>
          <w:noProof/>
        </w:rPr>
        <w:drawing>
          <wp:inline distT="0" distB="0" distL="0" distR="0" wp14:anchorId="25C114BB" wp14:editId="0AD125AD">
            <wp:extent cx="3670637" cy="1800000"/>
            <wp:effectExtent l="0" t="0" r="0" b="3810"/>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圖片 47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70637" cy="1800000"/>
                    </a:xfrm>
                    <a:prstGeom prst="rect">
                      <a:avLst/>
                    </a:prstGeom>
                  </pic:spPr>
                </pic:pic>
              </a:graphicData>
            </a:graphic>
          </wp:inline>
        </w:drawing>
      </w:r>
    </w:p>
    <w:p w14:paraId="224F7854" w14:textId="19EE9A16" w:rsidR="00DE743D" w:rsidRPr="00DE743D" w:rsidRDefault="00DE743D" w:rsidP="00DE743D">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9</w:t>
      </w:r>
      <w:r>
        <w:fldChar w:fldCharType="end"/>
      </w:r>
      <w:r>
        <w:rPr>
          <w:rFonts w:hint="eastAsia"/>
        </w:rPr>
        <w:t>學習演算法之教材投影片</w:t>
      </w:r>
    </w:p>
    <w:p w14:paraId="6679140E" w14:textId="7997FC5B" w:rsidR="00DE743D" w:rsidRPr="00870BB9" w:rsidRDefault="00DE743D" w:rsidP="00DE743D">
      <w:pPr>
        <w:ind w:firstLine="480"/>
        <w:rPr>
          <w:rFonts w:cs="Times New Roman"/>
        </w:rPr>
      </w:pPr>
      <w:r w:rsidRPr="00870BB9">
        <w:rPr>
          <w:rFonts w:cs="Times New Roman" w:hint="eastAsia"/>
        </w:rPr>
        <w:t>所以可以從</w:t>
      </w:r>
      <w:r w:rsidRPr="00870BB9">
        <w:rPr>
          <w:rFonts w:hint="eastAsia"/>
        </w:rPr>
        <w:t>「模擬式教學策略『概念理解』</w:t>
      </w:r>
      <w:r w:rsidR="001541FF">
        <w:rPr>
          <w:rFonts w:hint="eastAsia"/>
        </w:rPr>
        <w:t>之</w:t>
      </w:r>
      <w:r w:rsidRPr="00870BB9">
        <w:rPr>
          <w:rFonts w:hint="eastAsia"/>
        </w:rPr>
        <w:t>感受」面向的調查</w:t>
      </w:r>
      <w:r w:rsidRPr="00870BB9">
        <w:rPr>
          <w:rFonts w:cs="Times New Roman" w:hint="eastAsia"/>
        </w:rPr>
        <w:t>結果了解到，對於比較簡單的課程概念而言，學生從「老師講解」的過程較容易感受到幫助，比較困難的課程概念則讓學生認為「老師講解」的過程幫助較少，就如同對學習人工智慧概念之影響的討論中所述，學生認為較難的「激勵函數」此單元，通常是透過模擬平台的協助才有解決學習上的困難。</w:t>
      </w:r>
    </w:p>
    <w:p w14:paraId="1A67652E" w14:textId="3A62CDFA" w:rsidR="00DE7880" w:rsidRDefault="00DE7880" w:rsidP="00CB3D4A">
      <w:pPr>
        <w:ind w:firstLine="480"/>
      </w:pPr>
      <w:r w:rsidRPr="00870BB9">
        <w:rPr>
          <w:rFonts w:cs="Times New Roman" w:hint="eastAsia"/>
        </w:rPr>
        <w:t>但本研究因為實驗組與控制組的課堂活動設</w:t>
      </w:r>
      <w:r>
        <w:rPr>
          <w:rFonts w:cs="Times New Roman" w:hint="eastAsia"/>
        </w:rPr>
        <w:t>計，在「老師講解」這項課堂活動的安排是完全相同的，所以也針對控制組學生調查「老師講解」這項課堂活動對他們而言有幫助到哪些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4-19</w:t>
      </w:r>
      <w:r>
        <w:rPr>
          <w:rFonts w:cs="Times New Roman" w:hint="eastAsia"/>
        </w:rPr>
        <w:t>可知，控制組對於「老師講解」之課堂活動，勾選「資料搜集」的學生人數最多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1541FF">
        <w:rPr>
          <w:rFonts w:cs="Times New Roman" w:hint="eastAsia"/>
        </w:rPr>
        <w:t>課程</w:t>
      </w:r>
      <w:r w:rsidR="008415ED">
        <w:rPr>
          <w:rFonts w:cs="Times New Roman" w:hint="eastAsia"/>
        </w:rPr>
        <w:t>概念</w:t>
      </w:r>
      <w:r w:rsidR="00FE3767">
        <w:rPr>
          <w:rFonts w:cs="Times New Roman" w:hint="eastAsia"/>
        </w:rPr>
        <w:t>也是較少學生勾選，這樣的調查結果，可以推測模擬平台的介入並沒有影響學生對於「老師講解」這項課堂活動的感受。</w:t>
      </w:r>
    </w:p>
    <w:p w14:paraId="58276043" w14:textId="79A4CA8B" w:rsidR="00440232" w:rsidRDefault="00440232" w:rsidP="00CB3D4A">
      <w:pPr>
        <w:ind w:firstLine="480"/>
      </w:pPr>
    </w:p>
    <w:p w14:paraId="41FB3F64" w14:textId="75F585F1" w:rsidR="00440232" w:rsidRPr="00D437F3" w:rsidRDefault="00440232" w:rsidP="00440232">
      <w:pPr>
        <w:ind w:firstLine="480"/>
        <w:rPr>
          <w:b/>
          <w:bCs/>
        </w:rPr>
      </w:pPr>
      <w:r w:rsidRPr="00D437F3">
        <w:rPr>
          <w:rFonts w:hint="eastAsia"/>
          <w:b/>
          <w:bCs/>
        </w:rPr>
        <w:lastRenderedPageBreak/>
        <w:t>2</w:t>
      </w:r>
      <w:r w:rsidRPr="00D437F3">
        <w:rPr>
          <w:b/>
          <w:bCs/>
        </w:rPr>
        <w:t xml:space="preserve">. </w:t>
      </w:r>
      <w:r w:rsidR="003B6B3F">
        <w:rPr>
          <w:rFonts w:hint="eastAsia"/>
          <w:b/>
          <w:bCs/>
        </w:rPr>
        <w:t>「模擬平台之操作」有助於</w:t>
      </w:r>
      <w:r w:rsidR="001541FF">
        <w:rPr>
          <w:rFonts w:hint="eastAsia"/>
          <w:b/>
          <w:bCs/>
        </w:rPr>
        <w:t>課程</w:t>
      </w:r>
      <w:r w:rsidR="003B6B3F">
        <w:rPr>
          <w:rFonts w:hint="eastAsia"/>
          <w:b/>
          <w:bCs/>
        </w:rPr>
        <w:t>概念學習之認可狀況</w:t>
      </w:r>
    </w:p>
    <w:p w14:paraId="5A01D5EF" w14:textId="04B4D170" w:rsidR="00697980" w:rsidRPr="008D257F" w:rsidRDefault="00FE3767" w:rsidP="008D257F">
      <w:pPr>
        <w:ind w:firstLine="480"/>
        <w:rPr>
          <w:rFonts w:ascii="Cambria" w:hAnsi="Cambria" w:cs="Apple Color Emoji"/>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」面向，透過七題李克特氏五點量表之題目，調查學生是否同意模擬平台的操作有</w:t>
      </w:r>
      <w:r>
        <w:rPr>
          <w:rFonts w:ascii="Apple Color Emoji" w:hAnsi="Apple Color Emoji" w:cs="Apple Color Emoji" w:hint="eastAsia"/>
        </w:rPr>
        <w:t>助於課</w:t>
      </w:r>
      <w:r w:rsidR="008D257F">
        <w:rPr>
          <w:rFonts w:ascii="Apple Color Emoji" w:hAnsi="Apple Color Emoji" w:cs="Apple Color Emoji" w:hint="eastAsia"/>
        </w:rPr>
        <w:t>程</w:t>
      </w:r>
      <w:r>
        <w:rPr>
          <w:rFonts w:ascii="Apple Color Emoji" w:hAnsi="Apple Color Emoji" w:cs="Apple Color Emoji" w:hint="eastAsia"/>
        </w:rPr>
        <w:t>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6BEB18BB" w:rsidR="00F47839" w:rsidRPr="00F47839" w:rsidRDefault="005F7777" w:rsidP="00F47839">
      <w:pPr>
        <w:ind w:firstLine="480"/>
      </w:pPr>
      <w:r>
        <w:rPr>
          <w:rFonts w:hint="eastAsia"/>
        </w:rPr>
        <w:t>其結果顯示學生普遍認為「概念反思」這個教學策略所延伸出的教學活動「模擬平台之操作」，是有助於學習</w:t>
      </w:r>
      <w:r w:rsidR="001541FF">
        <w:rPr>
          <w:rFonts w:hint="eastAsia"/>
        </w:rPr>
        <w:t>課程</w:t>
      </w:r>
      <w:r w:rsidR="008415ED">
        <w:rPr>
          <w:rFonts w:hint="eastAsia"/>
        </w:rPr>
        <w:t>概念</w:t>
      </w:r>
      <w:r>
        <w:rPr>
          <w:rFonts w:hint="eastAsia"/>
        </w:rPr>
        <w:t>的，而且就如本研究在</w:t>
      </w:r>
      <w:r w:rsidR="00303F8B">
        <w:rPr>
          <w:rFonts w:hint="eastAsia"/>
        </w:rPr>
        <w:t>第三章研究方法中說明</w:t>
      </w:r>
      <w:r>
        <w:rPr>
          <w:rFonts w:hint="eastAsia"/>
        </w:rPr>
        <w:t>模擬式</w:t>
      </w:r>
      <w:r w:rsidR="00303F8B">
        <w:rPr>
          <w:rFonts w:hint="eastAsia"/>
        </w:rPr>
        <w:t>教學策略的「概念反思」，是需要模擬平台搭配學習單，讓學生能夠依照學習單上的問題操作</w:t>
      </w:r>
      <w:r w:rsidR="00303F8B" w:rsidRPr="00870BB9">
        <w:rPr>
          <w:rFonts w:hint="eastAsia"/>
        </w:rPr>
        <w:t>模擬平台並回答問題，驗證與澄清學生的概念，反思在「概念理解」過程中所學習到的概念</w:t>
      </w:r>
      <w:r w:rsidR="00DE743D" w:rsidRPr="00870BB9">
        <w:rPr>
          <w:rFonts w:hint="eastAsia"/>
        </w:rPr>
        <w:t>，在本節前述的討論中，從量化分析的角度說明了模擬平台的介入對學生學習人工智慧概念有顯著地提升，也具體地舉例學生在學習教材中的「訓練類神經網路」、「權重」、「誤差」等概念時，是透過</w:t>
      </w:r>
      <w:commentRangeStart w:id="303"/>
      <w:r w:rsidR="00DE743D" w:rsidRPr="00870BB9">
        <w:rPr>
          <w:rFonts w:hint="eastAsia"/>
        </w:rPr>
        <w:t>學習單的引導，</w:t>
      </w:r>
      <w:commentRangeEnd w:id="303"/>
      <w:r w:rsidR="00DD4D91">
        <w:rPr>
          <w:rStyle w:val="af7"/>
        </w:rPr>
        <w:commentReference w:id="303"/>
      </w:r>
      <w:r w:rsidR="00DE743D" w:rsidRPr="00870BB9">
        <w:rPr>
          <w:rFonts w:hint="eastAsia"/>
        </w:rPr>
        <w:t>進而操作模擬平台並驗證概念、回答問題，而「模擬式教學策略『概念反思』</w:t>
      </w:r>
      <w:r w:rsidR="001541FF">
        <w:rPr>
          <w:rFonts w:hint="eastAsia"/>
        </w:rPr>
        <w:t>之</w:t>
      </w:r>
      <w:r w:rsidR="00DE743D" w:rsidRPr="00870BB9">
        <w:rPr>
          <w:rFonts w:hint="eastAsia"/>
        </w:rPr>
        <w:t>感受」面向的調查結果也顯示學生普遍認同此教學活動的設計</w:t>
      </w:r>
      <w:r w:rsidR="00303F8B" w:rsidRPr="00870BB9">
        <w:rPr>
          <w:rFonts w:hint="eastAsia"/>
        </w:rPr>
        <w:t>，也能夠在學生的訪談內容中發現，學生會認為有模擬平台搭配學習單的輔助對學習是有幫助的</w:t>
      </w:r>
      <w:r w:rsidR="00F47839" w:rsidRPr="00870BB9">
        <w:rPr>
          <w:rFonts w:hint="eastAsia"/>
        </w:rPr>
        <w:t>，如表</w:t>
      </w:r>
      <w:r w:rsidR="00F47839" w:rsidRPr="00870BB9">
        <w:t>4-25</w:t>
      </w:r>
      <w:r w:rsidR="00F47839" w:rsidRPr="00870BB9">
        <w:rPr>
          <w:rFonts w:hint="eastAsia"/>
        </w:rPr>
        <w:t>所示。</w:t>
      </w:r>
    </w:p>
    <w:p w14:paraId="2A41F692" w14:textId="40F36FE9" w:rsidR="00697980" w:rsidRDefault="00697980" w:rsidP="00CB3D4A">
      <w:pPr>
        <w:ind w:firstLine="480"/>
      </w:pPr>
    </w:p>
    <w:p w14:paraId="45418BC8" w14:textId="715C8C9A" w:rsidR="00F47839" w:rsidRDefault="00F47839" w:rsidP="00F47839">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25</w:t>
      </w:r>
      <w:r>
        <w:fldChar w:fldCharType="end"/>
      </w:r>
      <w:r w:rsidRPr="001D3178">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0E2CF1">
        <w:trPr>
          <w:jc w:val="center"/>
        </w:trPr>
        <w:tc>
          <w:tcPr>
            <w:tcW w:w="1275" w:type="dxa"/>
            <w:tcBorders>
              <w:top w:val="single" w:sz="12" w:space="0" w:color="auto"/>
              <w:bottom w:val="single" w:sz="12" w:space="0" w:color="auto"/>
            </w:tcBorders>
            <w:vAlign w:val="center"/>
          </w:tcPr>
          <w:p w14:paraId="7C840B96" w14:textId="77777777" w:rsidR="00364298" w:rsidRDefault="00364298" w:rsidP="000E2CF1">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0E2CF1">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0E2CF1">
            <w:pPr>
              <w:ind w:firstLineChars="0" w:firstLine="0"/>
              <w:jc w:val="center"/>
            </w:pPr>
            <w:r>
              <w:rPr>
                <w:rFonts w:hint="eastAsia"/>
              </w:rPr>
              <w:t>學生編號</w:t>
            </w:r>
          </w:p>
        </w:tc>
      </w:tr>
      <w:tr w:rsidR="00364298" w14:paraId="6C4B0850" w14:textId="77777777" w:rsidTr="000E2CF1">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0E2CF1">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0E2CF1">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0E2CF1">
            <w:pPr>
              <w:ind w:firstLineChars="0" w:firstLine="0"/>
              <w:jc w:val="center"/>
            </w:pPr>
            <w:r>
              <w:t>10</w:t>
            </w:r>
            <w:r w:rsidR="00F47839">
              <w:t>110</w:t>
            </w:r>
          </w:p>
        </w:tc>
      </w:tr>
      <w:tr w:rsidR="00364298" w14:paraId="0A121915" w14:textId="77777777" w:rsidTr="000E2CF1">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0E2CF1">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0E2CF1">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0E2CF1">
            <w:pPr>
              <w:ind w:firstLineChars="0" w:firstLine="0"/>
              <w:jc w:val="center"/>
            </w:pPr>
            <w:r>
              <w:t>10</w:t>
            </w:r>
            <w:r w:rsidR="00F47839">
              <w:t>118</w:t>
            </w:r>
          </w:p>
        </w:tc>
      </w:tr>
      <w:tr w:rsidR="00364298" w14:paraId="60E2D5FF" w14:textId="77777777" w:rsidTr="000E2CF1">
        <w:trPr>
          <w:jc w:val="center"/>
        </w:trPr>
        <w:tc>
          <w:tcPr>
            <w:tcW w:w="1275" w:type="dxa"/>
            <w:tcBorders>
              <w:top w:val="single" w:sz="6" w:space="0" w:color="auto"/>
              <w:bottom w:val="single" w:sz="6" w:space="0" w:color="auto"/>
            </w:tcBorders>
            <w:vAlign w:val="center"/>
          </w:tcPr>
          <w:p w14:paraId="7358FE5C" w14:textId="77777777" w:rsidR="00364298" w:rsidRDefault="00364298" w:rsidP="000E2CF1">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0E2CF1">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0E2CF1">
            <w:pPr>
              <w:ind w:firstLineChars="0" w:firstLine="0"/>
              <w:jc w:val="center"/>
            </w:pPr>
            <w:r>
              <w:t>1</w:t>
            </w:r>
            <w:r w:rsidR="00F47839">
              <w:t>0109</w:t>
            </w:r>
          </w:p>
        </w:tc>
      </w:tr>
      <w:tr w:rsidR="00364298" w14:paraId="0AE5E1D8" w14:textId="77777777" w:rsidTr="000E2CF1">
        <w:trPr>
          <w:jc w:val="center"/>
        </w:trPr>
        <w:tc>
          <w:tcPr>
            <w:tcW w:w="1275" w:type="dxa"/>
            <w:tcBorders>
              <w:top w:val="single" w:sz="6" w:space="0" w:color="auto"/>
              <w:bottom w:val="single" w:sz="6" w:space="0" w:color="auto"/>
            </w:tcBorders>
            <w:vAlign w:val="center"/>
          </w:tcPr>
          <w:p w14:paraId="793888B3" w14:textId="77777777" w:rsidR="00364298" w:rsidRDefault="00364298" w:rsidP="000E2CF1">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0E2CF1">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0E2CF1">
            <w:pPr>
              <w:ind w:firstLineChars="0" w:firstLine="0"/>
              <w:jc w:val="center"/>
            </w:pPr>
            <w:r>
              <w:t>10128</w:t>
            </w:r>
          </w:p>
        </w:tc>
      </w:tr>
      <w:tr w:rsidR="00F47839" w14:paraId="1682C08C" w14:textId="77777777" w:rsidTr="000E2CF1">
        <w:trPr>
          <w:jc w:val="center"/>
        </w:trPr>
        <w:tc>
          <w:tcPr>
            <w:tcW w:w="1275" w:type="dxa"/>
            <w:tcBorders>
              <w:top w:val="single" w:sz="6" w:space="0" w:color="auto"/>
              <w:bottom w:val="single" w:sz="6" w:space="0" w:color="auto"/>
            </w:tcBorders>
            <w:vAlign w:val="center"/>
          </w:tcPr>
          <w:p w14:paraId="2E05748D" w14:textId="29BEE4DA" w:rsidR="00F47839" w:rsidRDefault="00F47839" w:rsidP="000E2CF1">
            <w:pPr>
              <w:ind w:firstLineChars="0" w:firstLine="0"/>
              <w:jc w:val="center"/>
            </w:pPr>
            <w:r>
              <w:rPr>
                <w:rFonts w:hint="eastAsia"/>
              </w:rPr>
              <w:lastRenderedPageBreak/>
              <w:t>5</w:t>
            </w:r>
          </w:p>
        </w:tc>
        <w:tc>
          <w:tcPr>
            <w:tcW w:w="6380" w:type="dxa"/>
            <w:tcBorders>
              <w:top w:val="single" w:sz="6" w:space="0" w:color="auto"/>
              <w:bottom w:val="single" w:sz="6" w:space="0" w:color="auto"/>
            </w:tcBorders>
          </w:tcPr>
          <w:p w14:paraId="2254FE18" w14:textId="14F76EC8" w:rsidR="00F47839" w:rsidRPr="001705B2" w:rsidRDefault="00F47839" w:rsidP="000E2CF1">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0E2CF1">
            <w:pPr>
              <w:ind w:firstLineChars="0" w:firstLine="0"/>
              <w:jc w:val="center"/>
            </w:pPr>
            <w:r>
              <w:t>11215</w:t>
            </w:r>
          </w:p>
        </w:tc>
      </w:tr>
      <w:tr w:rsidR="00364298" w14:paraId="62918893" w14:textId="77777777" w:rsidTr="000E2CF1">
        <w:trPr>
          <w:jc w:val="center"/>
        </w:trPr>
        <w:tc>
          <w:tcPr>
            <w:tcW w:w="1275" w:type="dxa"/>
            <w:tcBorders>
              <w:top w:val="single" w:sz="6" w:space="0" w:color="auto"/>
              <w:bottom w:val="single" w:sz="12" w:space="0" w:color="auto"/>
            </w:tcBorders>
            <w:vAlign w:val="center"/>
          </w:tcPr>
          <w:p w14:paraId="3015D5B0" w14:textId="0C3FEED1" w:rsidR="00364298" w:rsidRDefault="00F47839" w:rsidP="000E2CF1">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0E2CF1">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0E2CF1">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421493EC" w:rsidR="00440232" w:rsidRPr="00D437F3" w:rsidRDefault="00440232" w:rsidP="00CB3D4A">
      <w:pPr>
        <w:ind w:firstLine="480"/>
        <w:rPr>
          <w:b/>
          <w:bCs/>
        </w:rPr>
      </w:pPr>
      <w:r w:rsidRPr="00D437F3">
        <w:rPr>
          <w:b/>
          <w:bCs/>
        </w:rPr>
        <w:t xml:space="preserve">3. </w:t>
      </w:r>
      <w:r w:rsidR="003B6B3F">
        <w:rPr>
          <w:rFonts w:hint="eastAsia"/>
          <w:b/>
          <w:bCs/>
        </w:rPr>
        <w:t>「程式實作」有助於</w:t>
      </w:r>
      <w:r w:rsidR="001541FF">
        <w:rPr>
          <w:rFonts w:hint="eastAsia"/>
          <w:b/>
          <w:bCs/>
        </w:rPr>
        <w:t>課程</w:t>
      </w:r>
      <w:r w:rsidR="003B6B3F">
        <w:rPr>
          <w:rFonts w:hint="eastAsia"/>
          <w:b/>
          <w:bCs/>
        </w:rPr>
        <w:t>概念學習之認可狀況</w:t>
      </w:r>
    </w:p>
    <w:p w14:paraId="39B50AFA" w14:textId="71EE885B" w:rsidR="00440232" w:rsidRDefault="00A17A67"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69F1CD7E" w:rsidR="00A17A67" w:rsidRDefault="00A17A67" w:rsidP="00CB3D4A">
      <w:pPr>
        <w:ind w:firstLine="480"/>
      </w:pPr>
      <w:r>
        <w:rPr>
          <w:rFonts w:cs="Times New Roman" w:hint="eastAsia"/>
        </w:rPr>
        <w:t>因為實驗組與控制組的課堂活動設計，在「程式實作」這項課堂活動的安排是完全相同的，所以也針對控制組學生調查「程式實作」這項課堂活動對他們而言有幫助到哪些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w:t>
      </w:r>
      <w:r w:rsidR="001541FF">
        <w:rPr>
          <w:rFonts w:cs="Times New Roman" w:hint="eastAsia"/>
        </w:rPr>
        <w:t>課程</w:t>
      </w:r>
      <w:r w:rsidR="008415ED">
        <w:rPr>
          <w:rFonts w:cs="Times New Roman" w:hint="eastAsia"/>
        </w:rPr>
        <w:t>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w:t>
      </w:r>
      <w:r w:rsidR="001541FF">
        <w:rPr>
          <w:rFonts w:cs="Times New Roman" w:hint="eastAsia"/>
        </w:rPr>
        <w:t>課程</w:t>
      </w:r>
      <w:r w:rsidR="00DE2B71">
        <w:rPr>
          <w:rFonts w:cs="Times New Roman" w:hint="eastAsia"/>
        </w:rPr>
        <w:t>概念。</w:t>
      </w:r>
    </w:p>
    <w:p w14:paraId="6BBC81FC" w14:textId="39D38CAB" w:rsidR="00440232" w:rsidRDefault="00440232" w:rsidP="00CB3D4A">
      <w:pPr>
        <w:ind w:firstLine="480"/>
      </w:pPr>
    </w:p>
    <w:p w14:paraId="03C85A29" w14:textId="62A8C3F6" w:rsidR="00440232" w:rsidRPr="00870BB9" w:rsidRDefault="00440232" w:rsidP="00CB3D4A">
      <w:pPr>
        <w:ind w:firstLine="480"/>
        <w:rPr>
          <w:b/>
          <w:bCs/>
        </w:rPr>
      </w:pPr>
      <w:r w:rsidRPr="00D437F3">
        <w:rPr>
          <w:b/>
          <w:bCs/>
        </w:rPr>
        <w:t xml:space="preserve">4. </w:t>
      </w:r>
      <w:r w:rsidRPr="00D437F3">
        <w:rPr>
          <w:rFonts w:hint="eastAsia"/>
          <w:b/>
          <w:bCs/>
        </w:rPr>
        <w:t>「概念理解」</w:t>
      </w:r>
      <w:r w:rsidRPr="00870BB9">
        <w:rPr>
          <w:rFonts w:hint="eastAsia"/>
          <w:b/>
          <w:bCs/>
        </w:rPr>
        <w:t>、「概念反思」、「概念應用」</w:t>
      </w:r>
      <w:r w:rsidR="001541FF">
        <w:rPr>
          <w:rFonts w:hint="eastAsia"/>
          <w:b/>
          <w:bCs/>
        </w:rPr>
        <w:t>之</w:t>
      </w:r>
      <w:r w:rsidRPr="00870BB9">
        <w:rPr>
          <w:rFonts w:hint="eastAsia"/>
          <w:b/>
          <w:bCs/>
        </w:rPr>
        <w:t>感受比較</w:t>
      </w:r>
    </w:p>
    <w:p w14:paraId="7B99C9C7" w14:textId="68ED3497" w:rsidR="00421596" w:rsidRPr="00870BB9" w:rsidRDefault="00421596" w:rsidP="00CB3D4A">
      <w:pPr>
        <w:ind w:firstLine="480"/>
        <w:rPr>
          <w:rFonts w:cs="Times New Roman"/>
        </w:rPr>
      </w:pPr>
      <w:r w:rsidRPr="00870BB9">
        <w:rPr>
          <w:rFonts w:cs="Times New Roman" w:hint="eastAsia"/>
        </w:rPr>
        <w:t>在本研究第三章說明的模擬式教學策略，「概念理解」之目的</w:t>
      </w:r>
      <w:r w:rsidR="00D152CA" w:rsidRPr="00870BB9">
        <w:rPr>
          <w:rFonts w:cs="Times New Roman" w:hint="eastAsia"/>
        </w:rPr>
        <w:t>是</w:t>
      </w:r>
      <w:r w:rsidR="00D152CA" w:rsidRPr="00870BB9">
        <w:rPr>
          <w:rFonts w:hint="eastAsia"/>
        </w:rPr>
        <w:t>教師透過投影片或教科書講解每個單元所要介紹的內容</w:t>
      </w:r>
      <w:r w:rsidR="00D152CA" w:rsidRPr="00870BB9">
        <w:rPr>
          <w:rFonts w:cs="Times New Roman" w:hint="eastAsia"/>
        </w:rPr>
        <w:t>，</w:t>
      </w:r>
      <w:r w:rsidRPr="00870BB9">
        <w:rPr>
          <w:rFonts w:cs="Times New Roman" w:hint="eastAsia"/>
        </w:rPr>
        <w:t>較著重於讓學生初步認識每個單元內容</w:t>
      </w:r>
      <w:r w:rsidR="00D152CA" w:rsidRPr="00870BB9">
        <w:rPr>
          <w:rFonts w:cs="Times New Roman" w:hint="eastAsia"/>
        </w:rPr>
        <w:t>；</w:t>
      </w:r>
      <w:r w:rsidRPr="00870BB9">
        <w:rPr>
          <w:rFonts w:cs="Times New Roman" w:hint="eastAsia"/>
        </w:rPr>
        <w:lastRenderedPageBreak/>
        <w:t>「概念反思」之目的</w:t>
      </w:r>
      <w:r w:rsidR="00D152CA" w:rsidRPr="00870BB9">
        <w:rPr>
          <w:rFonts w:cs="Times New Roman" w:hint="eastAsia"/>
        </w:rPr>
        <w:t>是讓</w:t>
      </w:r>
      <w:r w:rsidR="00D152CA" w:rsidRPr="00870BB9">
        <w:rPr>
          <w:rFonts w:hint="eastAsia"/>
        </w:rPr>
        <w:t>學生透過操作與觀察模擬平台上的功能，搭配學習單操作模擬平台並回答問題，</w:t>
      </w:r>
      <w:r w:rsidRPr="00870BB9">
        <w:rPr>
          <w:rFonts w:cs="Times New Roman" w:hint="eastAsia"/>
        </w:rPr>
        <w:t>較著重於讓學生反思概念，而且熟悉每個單元相關的演算法或原理的運作過程</w:t>
      </w:r>
      <w:r w:rsidR="00D152CA" w:rsidRPr="00870BB9">
        <w:rPr>
          <w:rFonts w:cs="Times New Roman" w:hint="eastAsia"/>
        </w:rPr>
        <w:t>；</w:t>
      </w:r>
      <w:r w:rsidRPr="00870BB9">
        <w:rPr>
          <w:rFonts w:cs="Times New Roman" w:hint="eastAsia"/>
        </w:rPr>
        <w:t>「概念應用」之目的</w:t>
      </w:r>
      <w:r w:rsidR="00D152CA" w:rsidRPr="00870BB9">
        <w:rPr>
          <w:rFonts w:cs="Times New Roman" w:hint="eastAsia"/>
        </w:rPr>
        <w:t>是</w:t>
      </w:r>
      <w:r w:rsidR="00D152CA" w:rsidRPr="00870BB9">
        <w:rPr>
          <w:rFonts w:hint="eastAsia"/>
        </w:rPr>
        <w:t>透過程式實作每個單元相關的概念，教導學生運用程式實作類神經網路的概念</w:t>
      </w:r>
      <w:r w:rsidR="00D152CA" w:rsidRPr="00870BB9">
        <w:rPr>
          <w:rFonts w:cs="Times New Roman" w:hint="eastAsia"/>
        </w:rPr>
        <w:t>，</w:t>
      </w:r>
      <w:r w:rsidRPr="00870BB9">
        <w:rPr>
          <w:rFonts w:cs="Times New Roman" w:hint="eastAsia"/>
        </w:rPr>
        <w:t>著重於讓學生實際應用課程概念</w:t>
      </w:r>
      <w:r w:rsidR="00D152CA" w:rsidRPr="00870BB9">
        <w:rPr>
          <w:rFonts w:cs="Times New Roman" w:hint="eastAsia"/>
        </w:rPr>
        <w:t>撰寫程式</w:t>
      </w:r>
      <w:r w:rsidRPr="00870BB9">
        <w:rPr>
          <w:rFonts w:cs="Times New Roman" w:hint="eastAsia"/>
        </w:rPr>
        <w:t>。</w:t>
      </w:r>
    </w:p>
    <w:p w14:paraId="2106F7A5" w14:textId="1EFE992A" w:rsidR="005C7572" w:rsidRPr="00870BB9" w:rsidRDefault="00A3593A" w:rsidP="00421596">
      <w:pPr>
        <w:ind w:firstLine="480"/>
        <w:rPr>
          <w:rFonts w:cs="Times New Roman"/>
        </w:rPr>
      </w:pPr>
      <w:r w:rsidRPr="00870BB9">
        <w:rPr>
          <w:rFonts w:hint="eastAsia"/>
        </w:rPr>
        <w:t>在實驗組的態度問卷後測中的「『概念理解』、『概念反思』、『概念應用』</w:t>
      </w:r>
      <w:r w:rsidR="001541FF">
        <w:rPr>
          <w:rFonts w:hint="eastAsia"/>
        </w:rPr>
        <w:t>之</w:t>
      </w:r>
      <w:r w:rsidRPr="00870BB9">
        <w:rPr>
          <w:rFonts w:hint="eastAsia"/>
        </w:rPr>
        <w:t>感受比較」面向，其調查結果</w:t>
      </w:r>
      <w:r w:rsidRPr="00870BB9">
        <w:rPr>
          <w:rFonts w:cs="Times New Roman" w:hint="eastAsia"/>
        </w:rPr>
        <w:t>由表</w:t>
      </w:r>
      <w:r w:rsidRPr="00870BB9">
        <w:rPr>
          <w:rFonts w:cs="Times New Roman"/>
        </w:rPr>
        <w:t>4-18</w:t>
      </w:r>
      <w:r w:rsidRPr="00870BB9">
        <w:rPr>
          <w:rFonts w:cs="Times New Roman" w:hint="eastAsia"/>
        </w:rPr>
        <w:t>可知，對於「概念理解」</w:t>
      </w:r>
      <w:r w:rsidR="00A1407B" w:rsidRPr="00870BB9">
        <w:rPr>
          <w:rFonts w:cs="Times New Roman" w:hint="eastAsia"/>
        </w:rPr>
        <w:t>而言</w:t>
      </w:r>
      <w:r w:rsidRPr="00870BB9">
        <w:rPr>
          <w:rFonts w:cs="Times New Roman" w:hint="eastAsia"/>
        </w:rPr>
        <w:t>，勾選「理解類神經網路的抽象概念」、「理解類神經網路演算法的原理與運作流程」的學生人數最多</w:t>
      </w:r>
      <w:r w:rsidRPr="00870BB9">
        <w:rPr>
          <w:rFonts w:cs="Times New Roman"/>
        </w:rPr>
        <w:t>(42</w:t>
      </w:r>
      <w:r w:rsidRPr="00870BB9">
        <w:rPr>
          <w:rFonts w:cs="Times New Roman" w:hint="eastAsia"/>
        </w:rPr>
        <w:t>人</w:t>
      </w:r>
      <w:r w:rsidRPr="00870BB9">
        <w:rPr>
          <w:rFonts w:cs="Times New Roman"/>
        </w:rPr>
        <w:t>)</w:t>
      </w:r>
      <w:r w:rsidRPr="00870BB9">
        <w:rPr>
          <w:rFonts w:cs="Times New Roman" w:hint="eastAsia"/>
        </w:rPr>
        <w:t>；對於「概念反思」</w:t>
      </w:r>
      <w:r w:rsidR="00A1407B" w:rsidRPr="00870BB9">
        <w:rPr>
          <w:rFonts w:cs="Times New Roman" w:hint="eastAsia"/>
        </w:rPr>
        <w:t>而言，</w:t>
      </w:r>
      <w:r w:rsidRPr="00870BB9">
        <w:rPr>
          <w:rFonts w:cs="Times New Roman" w:hint="eastAsia"/>
        </w:rPr>
        <w:t>勾選「理解類神經網路演算法的原理與運作流程」的學生人數最多</w:t>
      </w:r>
      <w:r w:rsidRPr="00870BB9">
        <w:rPr>
          <w:rFonts w:cs="Times New Roman"/>
        </w:rPr>
        <w:t>(51</w:t>
      </w:r>
      <w:r w:rsidRPr="00870BB9">
        <w:rPr>
          <w:rFonts w:cs="Times New Roman" w:hint="eastAsia"/>
        </w:rPr>
        <w:t>人</w:t>
      </w:r>
      <w:r w:rsidRPr="00870BB9">
        <w:rPr>
          <w:rFonts w:cs="Times New Roman"/>
        </w:rPr>
        <w:t>)</w:t>
      </w:r>
      <w:r w:rsidRPr="00870BB9">
        <w:rPr>
          <w:rFonts w:cs="Times New Roman" w:hint="eastAsia"/>
        </w:rPr>
        <w:t>；對於「概念應用」</w:t>
      </w:r>
      <w:r w:rsidR="00A1407B" w:rsidRPr="00870BB9">
        <w:rPr>
          <w:rFonts w:cs="Times New Roman" w:hint="eastAsia"/>
        </w:rPr>
        <w:t>而言</w:t>
      </w:r>
      <w:r w:rsidRPr="00870BB9">
        <w:rPr>
          <w:rFonts w:cs="Times New Roman" w:hint="eastAsia"/>
        </w:rPr>
        <w:t>，勾選「理解類神經網路演算法的程式實作方法」的學生人數最多</w:t>
      </w:r>
      <w:r w:rsidRPr="00870BB9">
        <w:rPr>
          <w:rFonts w:cs="Times New Roman"/>
        </w:rPr>
        <w:t>(43</w:t>
      </w:r>
      <w:r w:rsidRPr="00870BB9">
        <w:rPr>
          <w:rFonts w:cs="Times New Roman" w:hint="eastAsia"/>
        </w:rPr>
        <w:t>人</w:t>
      </w:r>
      <w:r w:rsidRPr="00870BB9">
        <w:rPr>
          <w:rFonts w:cs="Times New Roman"/>
        </w:rPr>
        <w:t>)</w:t>
      </w:r>
      <w:r w:rsidR="00C71C38" w:rsidRPr="00870BB9">
        <w:rPr>
          <w:rFonts w:cs="Times New Roman" w:hint="eastAsia"/>
        </w:rPr>
        <w:t>。</w:t>
      </w:r>
    </w:p>
    <w:p w14:paraId="6290D8B6" w14:textId="77777777" w:rsidR="005C7572" w:rsidRPr="00870BB9" w:rsidRDefault="00C71C38" w:rsidP="00421596">
      <w:pPr>
        <w:ind w:firstLine="480"/>
        <w:rPr>
          <w:rFonts w:cs="Times New Roman"/>
        </w:rPr>
      </w:pPr>
      <w:r w:rsidRPr="00870BB9">
        <w:rPr>
          <w:rFonts w:cs="Times New Roman" w:hint="eastAsia"/>
        </w:rPr>
        <w:t>而在此面向中，「理解類神經網路的抽象概念」指的是理解類神經網路能夠應用於判斷或分類</w:t>
      </w:r>
      <w:proofErr w:type="gramStart"/>
      <w:r w:rsidRPr="00870BB9">
        <w:rPr>
          <w:rFonts w:cs="Times New Roman" w:hint="eastAsia"/>
        </w:rPr>
        <w:t>（</w:t>
      </w:r>
      <w:proofErr w:type="gramEnd"/>
      <w:r w:rsidRPr="00870BB9">
        <w:rPr>
          <w:rFonts w:cs="Times New Roman" w:hint="eastAsia"/>
        </w:rPr>
        <w:t>例如：輸入資料後，類神經網路可以輸出分類結果</w:t>
      </w:r>
      <w:proofErr w:type="gramStart"/>
      <w:r w:rsidRPr="00870BB9">
        <w:rPr>
          <w:rFonts w:cs="Times New Roman" w:hint="eastAsia"/>
        </w:rPr>
        <w:t>）</w:t>
      </w:r>
      <w:proofErr w:type="gramEnd"/>
      <w:r w:rsidRPr="00870BB9">
        <w:rPr>
          <w:rFonts w:cs="Times New Roman" w:hint="eastAsia"/>
        </w:rPr>
        <w:t>，以及為何能夠達成判斷或分類的目的</w:t>
      </w:r>
      <w:proofErr w:type="gramStart"/>
      <w:r w:rsidRPr="00870BB9">
        <w:rPr>
          <w:rFonts w:cs="Times New Roman" w:hint="eastAsia"/>
        </w:rPr>
        <w:t>（</w:t>
      </w:r>
      <w:proofErr w:type="gramEnd"/>
      <w:r w:rsidRPr="00870BB9">
        <w:rPr>
          <w:rFonts w:cs="Times New Roman" w:hint="eastAsia"/>
        </w:rPr>
        <w:t>例如：需要透過資料搜集來訓練類神經網路</w:t>
      </w:r>
      <w:proofErr w:type="gramStart"/>
      <w:r w:rsidRPr="00870BB9">
        <w:rPr>
          <w:rFonts w:cs="Times New Roman" w:hint="eastAsia"/>
        </w:rPr>
        <w:t>）</w:t>
      </w:r>
      <w:proofErr w:type="gramEnd"/>
      <w:r w:rsidRPr="00870BB9">
        <w:rPr>
          <w:rFonts w:cs="Times New Roman" w:hint="eastAsia"/>
        </w:rPr>
        <w:t>；「理解類神經網路演算法的原理與運作流程」指的是理解類神經網路的運算過程，</w:t>
      </w:r>
      <w:commentRangeStart w:id="304"/>
      <w:r w:rsidRPr="00870BB9">
        <w:rPr>
          <w:rFonts w:cs="Times New Roman" w:hint="eastAsia"/>
        </w:rPr>
        <w:t>像是輸入值與對應權重相乘</w:t>
      </w:r>
      <w:r w:rsidR="005C7572" w:rsidRPr="00870BB9">
        <w:rPr>
          <w:rFonts w:cs="Times New Roman" w:hint="eastAsia"/>
        </w:rPr>
        <w:t>，或是學習演算法的運作流程；「理解類神經網路演算法的程式實作方法」指的是理解如何運用程式</w:t>
      </w:r>
      <w:proofErr w:type="gramStart"/>
      <w:r w:rsidR="005C7572" w:rsidRPr="00870BB9">
        <w:rPr>
          <w:rFonts w:cs="Times New Roman" w:hint="eastAsia"/>
        </w:rPr>
        <w:t>實作類神經</w:t>
      </w:r>
      <w:proofErr w:type="gramEnd"/>
      <w:r w:rsidR="005C7572" w:rsidRPr="00870BB9">
        <w:rPr>
          <w:rFonts w:cs="Times New Roman" w:hint="eastAsia"/>
        </w:rPr>
        <w:t>網路，像是撰寫一個函式，其功能是將三個輸入值與三個對應權重相乘、加總，最後輸出計算結果，</w:t>
      </w:r>
      <w:commentRangeEnd w:id="304"/>
      <w:r w:rsidR="00213DB9">
        <w:rPr>
          <w:rStyle w:val="af7"/>
        </w:rPr>
        <w:commentReference w:id="304"/>
      </w:r>
      <w:r w:rsidR="005C7572" w:rsidRPr="00870BB9">
        <w:rPr>
          <w:rFonts w:cs="Times New Roman" w:hint="eastAsia"/>
        </w:rPr>
        <w:t>本研究為課程設計之程式實作題目皆有整合至程式設計學習單中，其詳細內容可見附錄二。</w:t>
      </w:r>
    </w:p>
    <w:p w14:paraId="11822EF5" w14:textId="23572E1D" w:rsidR="00A1407B" w:rsidRDefault="00421596" w:rsidP="00421596">
      <w:pPr>
        <w:ind w:firstLine="480"/>
      </w:pPr>
      <w:r w:rsidRPr="00870BB9">
        <w:rPr>
          <w:rFonts w:cs="Times New Roman" w:hint="eastAsia"/>
        </w:rPr>
        <w:t>在此</w:t>
      </w:r>
      <w:r w:rsidR="00E43D2C" w:rsidRPr="00870BB9">
        <w:rPr>
          <w:rFonts w:cs="Times New Roman" w:hint="eastAsia"/>
        </w:rPr>
        <w:t>調查結果可以得知，學生認為各項學習策略所延伸的課堂活動</w:t>
      </w:r>
      <w:r w:rsidRPr="00870BB9">
        <w:rPr>
          <w:rFonts w:cs="Times New Roman" w:hint="eastAsia"/>
        </w:rPr>
        <w:t>（例如：</w:t>
      </w:r>
      <w:r w:rsidR="00E43D2C" w:rsidRPr="00870BB9">
        <w:rPr>
          <w:rFonts w:cs="Times New Roman" w:hint="eastAsia"/>
        </w:rPr>
        <w:t>「老師講解」、「模擬平台之操作」、「程式實作」</w:t>
      </w:r>
      <w:r w:rsidRPr="00870BB9">
        <w:rPr>
          <w:rFonts w:cs="Times New Roman" w:hint="eastAsia"/>
        </w:rPr>
        <w:t>）對於自身學習之影響</w:t>
      </w:r>
      <w:r w:rsidR="00E43D2C" w:rsidRPr="00870BB9">
        <w:rPr>
          <w:rFonts w:cs="Times New Roman" w:hint="eastAsia"/>
        </w:rPr>
        <w:t>與本研究原先設定的教學目的相符，表示本次實驗所設計之</w:t>
      </w:r>
      <w:r w:rsidR="00E43D2C">
        <w:rPr>
          <w:rFonts w:cs="Times New Roman" w:hint="eastAsia"/>
        </w:rPr>
        <w:t>教學活動</w:t>
      </w:r>
      <w:r w:rsidR="008C1C31">
        <w:rPr>
          <w:rFonts w:cs="Times New Roman" w:hint="eastAsia"/>
        </w:rPr>
        <w:t>，能夠確實體現本研究提出的模擬式教學策略。</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305" w:name="_Toc107083474"/>
      <w:r w:rsidRPr="00837039">
        <w:rPr>
          <w:rFonts w:hint="eastAsia"/>
        </w:rPr>
        <w:lastRenderedPageBreak/>
        <w:t>結論與建議</w:t>
      </w:r>
      <w:bookmarkEnd w:id="305"/>
    </w:p>
    <w:p w14:paraId="0455F267" w14:textId="284690BD" w:rsidR="00C321CC" w:rsidRPr="0014707F" w:rsidRDefault="0014707F" w:rsidP="0014707F">
      <w:pPr>
        <w:ind w:firstLine="480"/>
      </w:pPr>
      <w:r>
        <w:rPr>
          <w:rFonts w:hint="eastAsia"/>
        </w:rPr>
        <w:t>本研究探討視覺化模擬輔助教學與傳統講述式教學對高中生之人工智慧學習成就、學習態度之間的差異，以及模擬式教學策略之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作為未來進行模擬式教學</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306" w:name="_Toc107083475"/>
      <w:r>
        <w:rPr>
          <w:rFonts w:hint="eastAsia"/>
        </w:rPr>
        <w:t>結論</w:t>
      </w:r>
      <w:bookmarkEnd w:id="306"/>
    </w:p>
    <w:p w14:paraId="705DC3C4" w14:textId="0675F3B9"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探討本研究提出之模擬式教學策略，</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6C95F53A" w14:textId="67B4044C" w:rsidR="006A66E4" w:rsidRDefault="00735F90" w:rsidP="00653A3D">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0015C250" w14:textId="77777777" w:rsidR="006050F3" w:rsidRDefault="006050F3" w:rsidP="00653A3D">
      <w:pPr>
        <w:ind w:firstLineChars="0" w:firstLine="482"/>
        <w:rPr>
          <w:color w:val="000000" w:themeColor="text1"/>
        </w:rPr>
      </w:pPr>
    </w:p>
    <w:p w14:paraId="6CD179B1" w14:textId="733A27D3"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w:t>
      </w:r>
      <w:r w:rsidR="008D257F">
        <w:rPr>
          <w:rFonts w:hint="eastAsia"/>
          <w:b/>
          <w:bCs/>
          <w:color w:val="000000" w:themeColor="text1"/>
        </w:rPr>
        <w:t>學習</w:t>
      </w:r>
      <w:r w:rsidRPr="006A66E4">
        <w:rPr>
          <w:rFonts w:hint="eastAsia"/>
          <w:b/>
          <w:bCs/>
          <w:color w:val="000000" w:themeColor="text1"/>
        </w:rPr>
        <w:t>人工智慧概念之影響</w:t>
      </w:r>
    </w:p>
    <w:p w14:paraId="6EABA6D6" w14:textId="0D33EBDE" w:rsidR="00492169" w:rsidRPr="00870BB9" w:rsidRDefault="00492169" w:rsidP="00B43486">
      <w:pPr>
        <w:ind w:firstLineChars="0" w:firstLine="482"/>
        <w:rPr>
          <w:color w:val="000000" w:themeColor="text1"/>
        </w:rPr>
      </w:pPr>
      <w:r w:rsidRPr="00870BB9">
        <w:rPr>
          <w:rFonts w:hint="eastAsia"/>
          <w:color w:val="000000" w:themeColor="text1"/>
        </w:rPr>
        <w:t>以本研究之實驗設計與成果，對學習人工智慧概念之影響，主要可以分為三項發現：</w:t>
      </w:r>
      <w:r w:rsidRPr="00870BB9">
        <w:rPr>
          <w:color w:val="000000" w:themeColor="text1"/>
        </w:rPr>
        <w:t>(1</w:t>
      </w:r>
      <w:r w:rsidRPr="00870BB9">
        <w:rPr>
          <w:rFonts w:hint="eastAsia"/>
          <w:color w:val="000000" w:themeColor="text1"/>
        </w:rPr>
        <w:t>)</w:t>
      </w:r>
      <w:r w:rsidRPr="00870BB9">
        <w:rPr>
          <w:color w:val="000000" w:themeColor="text1"/>
        </w:rPr>
        <w:t xml:space="preserve"> </w:t>
      </w:r>
      <w:r w:rsidRPr="00870BB9">
        <w:rPr>
          <w:rFonts w:hint="eastAsia"/>
          <w:color w:val="000000" w:themeColor="text1"/>
        </w:rPr>
        <w:t>給予學生</w:t>
      </w:r>
      <w:r w:rsidRPr="00870BB9">
        <w:rPr>
          <w:rFonts w:hint="eastAsia"/>
        </w:rPr>
        <w:t>操作、互動的機會，調整參數與觀察模擬畫面的過程，確實能夠增進學習成效</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在設計模擬平台的操作互動功能時，融入</w:t>
      </w:r>
      <w:r w:rsidR="00222389">
        <w:rPr>
          <w:rFonts w:hint="eastAsia"/>
          <w:color w:val="000000" w:themeColor="text1"/>
        </w:rPr>
        <w:t>真實生活情境</w:t>
      </w:r>
      <w:r w:rsidRPr="00870BB9">
        <w:rPr>
          <w:rFonts w:hint="eastAsia"/>
          <w:color w:val="000000" w:themeColor="text1"/>
        </w:rPr>
        <w:t>，能夠協助學生理解課程內容；</w:t>
      </w:r>
      <w:r w:rsidRPr="00870BB9">
        <w:rPr>
          <w:color w:val="000000" w:themeColor="text1"/>
        </w:rPr>
        <w:t xml:space="preserve">(3) </w:t>
      </w:r>
      <w:r w:rsidRPr="00870BB9">
        <w:rPr>
          <w:rFonts w:hint="eastAsia"/>
          <w:color w:val="000000" w:themeColor="text1"/>
        </w:rPr>
        <w:t>模擬平台能夠協助學生計算，降低學習過程的認知負荷，讓學生更專注於學習整體概念。</w:t>
      </w:r>
    </w:p>
    <w:p w14:paraId="50CAB944" w14:textId="2E18238F" w:rsidR="006A66E4" w:rsidRDefault="00B43486" w:rsidP="00B43486">
      <w:pPr>
        <w:ind w:firstLineChars="0" w:firstLine="482"/>
        <w:rPr>
          <w:color w:val="000000" w:themeColor="text1"/>
        </w:rPr>
      </w:pPr>
      <w:r w:rsidRPr="00870BB9">
        <w:rPr>
          <w:rFonts w:hint="eastAsia"/>
          <w:color w:val="000000" w:themeColor="text1"/>
        </w:rPr>
        <w:t>統計分析結果顯示，實驗組的</w:t>
      </w:r>
      <w:r>
        <w:rPr>
          <w:rFonts w:hint="eastAsia"/>
          <w:color w:val="000000" w:themeColor="text1"/>
        </w:rPr>
        <w:t>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w:t>
      </w:r>
      <w:r w:rsidR="00492169">
        <w:rPr>
          <w:rFonts w:hint="eastAsia"/>
          <w:color w:val="000000" w:themeColor="text1"/>
        </w:rPr>
        <w:t>生</w:t>
      </w:r>
      <w:r w:rsidRPr="00B43486">
        <w:rPr>
          <w:rFonts w:hint="eastAsia"/>
          <w:color w:val="000000" w:themeColor="text1"/>
        </w:rPr>
        <w:t>之人工智慧概念</w:t>
      </w:r>
      <w:r>
        <w:rPr>
          <w:rFonts w:hint="eastAsia"/>
          <w:color w:val="000000" w:themeColor="text1"/>
        </w:rPr>
        <w:t>，並且從質性的訪談資料中，</w:t>
      </w:r>
      <w:r>
        <w:rPr>
          <w:rFonts w:hint="eastAsia"/>
          <w:color w:val="000000" w:themeColor="text1"/>
        </w:rPr>
        <w:lastRenderedPageBreak/>
        <w:t>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78A926E0" w:rsidR="005E2BA9" w:rsidRDefault="005E2BA9" w:rsidP="00B43486">
      <w:pPr>
        <w:ind w:firstLineChars="0" w:firstLine="482"/>
      </w:pPr>
      <w:r>
        <w:rPr>
          <w:rFonts w:hint="eastAsia"/>
          <w:color w:val="000000" w:themeColor="text1"/>
        </w:rPr>
        <w:t>過往研究</w:t>
      </w:r>
      <w:r w:rsidR="00222389">
        <w:rPr>
          <w:rFonts w:hint="eastAsia"/>
          <w:color w:val="000000" w:themeColor="text1"/>
        </w:rPr>
        <w:t>說明</w:t>
      </w:r>
      <w:r>
        <w:rPr>
          <w:rFonts w:hint="eastAsia"/>
        </w:rPr>
        <w:t>演算法的執行過程融入</w:t>
      </w:r>
      <w:r w:rsidR="00222389">
        <w:rPr>
          <w:rFonts w:hint="eastAsia"/>
        </w:rPr>
        <w:t>真實生活情境</w:t>
      </w:r>
      <w:r>
        <w:rPr>
          <w:rFonts w:hint="eastAsia"/>
        </w:rPr>
        <w:t>，是能夠幫助學生理解課程內容的</w:t>
      </w:r>
      <w:r w:rsidRPr="00C56584">
        <w:t xml:space="preserve">(Hansen, Narayanan, &amp; </w:t>
      </w:r>
      <w:proofErr w:type="spellStart"/>
      <w:r w:rsidRPr="00C56584">
        <w:t>Schrimpsher</w:t>
      </w:r>
      <w:proofErr w:type="spellEnd"/>
      <w:r w:rsidRPr="00C56584">
        <w:t>,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5DCC1D59" w:rsidR="006A66E4" w:rsidRDefault="00DC7EDA" w:rsidP="00653A3D">
      <w:pPr>
        <w:ind w:firstLineChars="0" w:firstLine="482"/>
        <w:rPr>
          <w:rFonts w:cs="Times New Roman"/>
          <w:kern w:val="0"/>
        </w:rPr>
      </w:pPr>
      <w:r>
        <w:rPr>
          <w:rFonts w:hint="eastAsia"/>
        </w:rPr>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w:t>
      </w:r>
      <w:r w:rsidR="00C16CCD">
        <w:rPr>
          <w:rFonts w:hint="eastAsia"/>
        </w:rPr>
        <w:t>，在調整參數與觀察模擬畫面呈現對應實驗結果的過程中</w:t>
      </w:r>
      <w:r w:rsidR="00C16CCD" w:rsidRPr="004E2DE3">
        <w:rPr>
          <w:rFonts w:hint="eastAsia"/>
        </w:rPr>
        <w:t>，</w:t>
      </w:r>
      <w:r w:rsidR="00B41D15">
        <w:rPr>
          <w:rFonts w:hint="eastAsia"/>
        </w:rPr>
        <w:t>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7A8ED890" w14:textId="77777777" w:rsidR="006050F3" w:rsidRPr="00653A3D" w:rsidRDefault="006050F3" w:rsidP="00653A3D">
      <w:pPr>
        <w:ind w:firstLineChars="0" w:firstLine="482"/>
      </w:pPr>
    </w:p>
    <w:p w14:paraId="6272B361" w14:textId="02445027" w:rsidR="006A66E4" w:rsidRPr="00870BB9" w:rsidRDefault="006A66E4" w:rsidP="00795279">
      <w:pPr>
        <w:ind w:firstLineChars="0" w:firstLine="482"/>
        <w:rPr>
          <w:b/>
          <w:bCs/>
          <w:color w:val="000000" w:themeColor="text1"/>
        </w:rPr>
      </w:pPr>
      <w:r w:rsidRPr="00870BB9">
        <w:rPr>
          <w:b/>
          <w:bCs/>
          <w:color w:val="000000" w:themeColor="text1"/>
        </w:rPr>
        <w:t xml:space="preserve">2. </w:t>
      </w:r>
      <w:r w:rsidRPr="00870BB9">
        <w:rPr>
          <w:rFonts w:hint="eastAsia"/>
          <w:b/>
          <w:bCs/>
          <w:color w:val="000000" w:themeColor="text1"/>
        </w:rPr>
        <w:t>對</w:t>
      </w:r>
      <w:r w:rsidR="008D257F" w:rsidRPr="00870BB9">
        <w:rPr>
          <w:rFonts w:hint="eastAsia"/>
          <w:b/>
          <w:bCs/>
          <w:color w:val="000000" w:themeColor="text1"/>
        </w:rPr>
        <w:t>學習</w:t>
      </w:r>
      <w:r w:rsidRPr="00870BB9">
        <w:rPr>
          <w:rFonts w:hint="eastAsia"/>
          <w:b/>
          <w:bCs/>
          <w:color w:val="000000" w:themeColor="text1"/>
        </w:rPr>
        <w:t>人工智慧演算法實作之影響</w:t>
      </w:r>
    </w:p>
    <w:p w14:paraId="11C38A1D" w14:textId="435823DA" w:rsidR="00492169" w:rsidRPr="00870BB9" w:rsidRDefault="00492169" w:rsidP="00492169">
      <w:pPr>
        <w:ind w:firstLineChars="0" w:firstLine="482"/>
        <w:rPr>
          <w:color w:val="000000" w:themeColor="text1"/>
        </w:rPr>
      </w:pPr>
      <w:r w:rsidRPr="00870BB9">
        <w:rPr>
          <w:rFonts w:hint="eastAsia"/>
          <w:color w:val="000000" w:themeColor="text1"/>
        </w:rPr>
        <w:t>以本研究之實驗設計與成果，對學習人工智慧演算法實作之影響，主要可以分為兩項發現：</w:t>
      </w:r>
      <w:r w:rsidRPr="00870BB9">
        <w:rPr>
          <w:color w:val="000000" w:themeColor="text1"/>
        </w:rPr>
        <w:t>(1</w:t>
      </w:r>
      <w:r w:rsidRPr="00870BB9">
        <w:rPr>
          <w:rFonts w:hint="eastAsia"/>
          <w:color w:val="000000" w:themeColor="text1"/>
        </w:rPr>
        <w:t>)</w:t>
      </w:r>
      <w:r w:rsidRPr="00870BB9">
        <w:rPr>
          <w:rFonts w:cs="Times New Roman" w:hint="eastAsia"/>
        </w:rPr>
        <w:t xml:space="preserve"> </w:t>
      </w:r>
      <w:r w:rsidRPr="00870BB9">
        <w:rPr>
          <w:rFonts w:cs="Times New Roman" w:hint="eastAsia"/>
        </w:rPr>
        <w:t>視覺化模擬平台較缺乏呈現程式實作相關知識，以致兩組學生在演算法實作上沒有顯著差異</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學生不熟悉程式設計，</w:t>
      </w:r>
      <w:r w:rsidR="006A48BB" w:rsidRPr="00870BB9">
        <w:rPr>
          <w:rFonts w:hint="eastAsia"/>
          <w:color w:val="000000" w:themeColor="text1"/>
        </w:rPr>
        <w:t>以致在實作類神經網路時，產生教學困難</w:t>
      </w:r>
      <w:r w:rsidRPr="00870BB9">
        <w:rPr>
          <w:rFonts w:hint="eastAsia"/>
          <w:color w:val="000000" w:themeColor="text1"/>
        </w:rPr>
        <w:t>。</w:t>
      </w:r>
    </w:p>
    <w:p w14:paraId="72C76917" w14:textId="7AEF66F4" w:rsidR="0029351A" w:rsidRDefault="00E61429" w:rsidP="00795279">
      <w:pPr>
        <w:ind w:firstLineChars="0" w:firstLine="482"/>
        <w:rPr>
          <w:rFonts w:cs="Times New Roman"/>
        </w:rPr>
      </w:pPr>
      <w:r w:rsidRPr="00870BB9">
        <w:rPr>
          <w:rFonts w:hint="eastAsia"/>
          <w:color w:val="000000" w:themeColor="text1"/>
        </w:rPr>
        <w:t>統計分析結</w:t>
      </w:r>
      <w:r w:rsidRPr="00B43486">
        <w:rPr>
          <w:rFonts w:hint="eastAsia"/>
          <w:color w:val="000000" w:themeColor="text1"/>
        </w:rPr>
        <w:t>果顯示</w:t>
      </w:r>
      <w:r>
        <w:rPr>
          <w:rFonts w:hint="eastAsia"/>
          <w:color w:val="000000" w:themeColor="text1"/>
        </w:rPr>
        <w:t>，實驗組與控制組的人工智慧演算法實作並無顯著差異，本研究在實驗前預期</w:t>
      </w:r>
      <w:r>
        <w:rPr>
          <w:rFonts w:hint="eastAsia"/>
        </w:rPr>
        <w:t>模擬式教學能夠輔助學生學習</w:t>
      </w:r>
      <w:r w:rsidR="001541FF">
        <w:rPr>
          <w:rFonts w:hint="eastAsia"/>
        </w:rPr>
        <w:t>課程</w:t>
      </w:r>
      <w:r>
        <w:rPr>
          <w:rFonts w:hint="eastAsia"/>
        </w:rPr>
        <w:t>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w:t>
      </w:r>
      <w:proofErr w:type="spellStart"/>
      <w:r w:rsidR="009D32CB" w:rsidRPr="00591DD3">
        <w:rPr>
          <w:rFonts w:cs="Times New Roman" w:hint="eastAsia"/>
        </w:rPr>
        <w:t>Bellstrom</w:t>
      </w:r>
      <w:proofErr w:type="spellEnd"/>
      <w:r w:rsidR="009D32CB" w:rsidRPr="00591DD3">
        <w:rPr>
          <w:rFonts w:cs="Times New Roman" w:hint="eastAsia"/>
        </w:rPr>
        <w:t xml:space="preserve"> and </w:t>
      </w:r>
      <w:proofErr w:type="spellStart"/>
      <w:r w:rsidR="009D32CB" w:rsidRPr="00591DD3">
        <w:rPr>
          <w:rFonts w:cs="Times New Roman" w:hint="eastAsia"/>
        </w:rPr>
        <w:t>Thoren</w:t>
      </w:r>
      <w:proofErr w:type="spellEnd"/>
      <w:r w:rsidR="009D32CB" w:rsidRPr="00591DD3">
        <w:rPr>
          <w:rFonts w:cs="Times New Roman" w:hint="eastAsia"/>
        </w:rPr>
        <w:t>, 2009)</w:t>
      </w:r>
      <w:r w:rsidR="0029351A">
        <w:rPr>
          <w:rFonts w:cs="Times New Roman" w:hint="eastAsia"/>
        </w:rPr>
        <w:t>。</w:t>
      </w:r>
    </w:p>
    <w:p w14:paraId="103D8DC4" w14:textId="511FB546" w:rsidR="0029351A" w:rsidRDefault="006D6287" w:rsidP="00795279">
      <w:pPr>
        <w:ind w:firstLineChars="0" w:firstLine="482"/>
        <w:rPr>
          <w:rFonts w:cs="Times New Roman"/>
        </w:rPr>
      </w:pPr>
      <w:r>
        <w:rPr>
          <w:rFonts w:cs="Times New Roman" w:hint="eastAsia"/>
        </w:rPr>
        <w:lastRenderedPageBreak/>
        <w:t>而</w:t>
      </w:r>
      <w:r w:rsidR="009D32CB">
        <w:rPr>
          <w:rFonts w:cs="Times New Roman" w:hint="eastAsia"/>
        </w:rPr>
        <w:t>本次實驗之視覺化模擬平台較著</w:t>
      </w:r>
      <w:r>
        <w:rPr>
          <w:rFonts w:cs="Times New Roman" w:hint="eastAsia"/>
        </w:rPr>
        <w:t>缺乏</w:t>
      </w:r>
      <w:r w:rsidR="009D32CB">
        <w:rPr>
          <w:rFonts w:cs="Times New Roman" w:hint="eastAsia"/>
        </w:rPr>
        <w:t>呈現</w:t>
      </w:r>
      <w:r>
        <w:rPr>
          <w:rFonts w:cs="Times New Roman" w:hint="eastAsia"/>
        </w:rPr>
        <w:t>「程式的環境」、「程式相關知識」、「轉化程式邏輯」</w:t>
      </w:r>
      <w:r w:rsidR="009D32CB">
        <w:rPr>
          <w:rFonts w:cs="Times New Roman" w:hint="eastAsia"/>
        </w:rPr>
        <w:t>的面向，</w:t>
      </w:r>
      <w:r>
        <w:rPr>
          <w:rFonts w:cs="Times New Roman" w:hint="eastAsia"/>
        </w:rPr>
        <w:t>且</w:t>
      </w:r>
      <w:r w:rsidR="009D32CB">
        <w:rPr>
          <w:rFonts w:cs="Times New Roman" w:hint="eastAsia"/>
        </w:rPr>
        <w:t>兩組學生對於「程式實作」之教學活動安排、教材設計皆相同</w:t>
      </w:r>
      <w:r w:rsidR="00D878A2">
        <w:rPr>
          <w:rFonts w:cs="Times New Roman" w:hint="eastAsia"/>
        </w:rPr>
        <w:t>，</w:t>
      </w:r>
      <w:r>
        <w:rPr>
          <w:rFonts w:cs="Times New Roman" w:hint="eastAsia"/>
        </w:rPr>
        <w:t>所以</w:t>
      </w:r>
      <w:r w:rsidR="00D878A2">
        <w:rPr>
          <w:rFonts w:cs="Times New Roman" w:hint="eastAsia"/>
        </w:rPr>
        <w:t>推測這可能是兩組學生在人工智慧演算法實作上沒有顯著差異之原因。</w:t>
      </w:r>
    </w:p>
    <w:p w14:paraId="1EE47EED" w14:textId="1544E873"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w:t>
      </w:r>
      <w:r w:rsidR="00FB06F0">
        <w:rPr>
          <w:rFonts w:cs="Times New Roman" w:hint="eastAsia"/>
        </w:rPr>
        <w:t>缺乏「程式的環境」、「程式相關知識」、「轉化程式邏輯」相關知識的呈現</w:t>
      </w:r>
      <w:r>
        <w:rPr>
          <w:rFonts w:cs="Times New Roman" w:hint="eastAsia"/>
        </w:rPr>
        <w:t>，在人工智慧相關概念上的教學有較多的輔助，程式相關的教學輔助就較少，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109971DA" w14:textId="48ED5322" w:rsidR="00A50B04" w:rsidRDefault="002666CD" w:rsidP="006A48BB">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39B28C6" w14:textId="77777777" w:rsidR="006A48BB" w:rsidRDefault="006A48BB" w:rsidP="006A48BB">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A8306AF" w14:textId="5A6555D7" w:rsidR="001A7A39" w:rsidRPr="00870BB9" w:rsidRDefault="006C5AD9" w:rsidP="001A7A39">
      <w:pPr>
        <w:ind w:firstLineChars="0" w:firstLine="482"/>
        <w:rPr>
          <w:b/>
          <w:bCs/>
        </w:rPr>
      </w:pPr>
      <w:r>
        <w:rPr>
          <w:rFonts w:hint="eastAsia"/>
        </w:rPr>
        <w:t>對於「自我評鑑」，本研究認為原因在於實驗組學生在人工智慧概念上的學習成就有顯著高於控制</w:t>
      </w:r>
      <w:r w:rsidRPr="00870BB9">
        <w:rPr>
          <w:rFonts w:hint="eastAsia"/>
        </w:rPr>
        <w:t>組，所以學生在填寫「自我評鑑」之學習態度問卷時，會更有信心地認為自己有理解</w:t>
      </w:r>
      <w:r w:rsidR="001541FF">
        <w:rPr>
          <w:rFonts w:hint="eastAsia"/>
        </w:rPr>
        <w:t>課程</w:t>
      </w:r>
      <w:r w:rsidRPr="00870BB9">
        <w:rPr>
          <w:rFonts w:hint="eastAsia"/>
        </w:rPr>
        <w:t>內容，而過往研究也說明</w:t>
      </w:r>
      <w:r w:rsidR="001A7A39" w:rsidRPr="00870BB9">
        <w:rPr>
          <w:rFonts w:hint="eastAsia"/>
        </w:rPr>
        <w:t>模擬式教學能讓</w:t>
      </w:r>
      <w:r w:rsidR="001A7A39" w:rsidRPr="00870BB9">
        <w:rPr>
          <w:rFonts w:cs="Times New Roman" w:hint="eastAsia"/>
          <w:kern w:val="0"/>
        </w:rPr>
        <w:t>學生反覆探索問題與解決問題，不只提升學生的學習成就，也增進學習信心</w:t>
      </w:r>
      <w:r w:rsidR="001A7A39" w:rsidRPr="00870BB9">
        <w:rPr>
          <w:rFonts w:cs="Times New Roman"/>
          <w:kern w:val="0"/>
        </w:rPr>
        <w:t>(</w:t>
      </w:r>
      <w:proofErr w:type="spellStart"/>
      <w:r w:rsidR="001A7A39" w:rsidRPr="00870BB9">
        <w:rPr>
          <w:rFonts w:cs="Times New Roman" w:hint="eastAsia"/>
          <w:noProof/>
        </w:rPr>
        <w:t>F</w:t>
      </w:r>
      <w:r w:rsidR="001A7A39" w:rsidRPr="00870BB9">
        <w:rPr>
          <w:rFonts w:cs="Times New Roman"/>
          <w:noProof/>
        </w:rPr>
        <w:t>aryniarz</w:t>
      </w:r>
      <w:proofErr w:type="spellEnd"/>
      <w:r w:rsidR="001A7A39" w:rsidRPr="00870BB9">
        <w:rPr>
          <w:rFonts w:cs="Times New Roman"/>
          <w:noProof/>
        </w:rPr>
        <w:t xml:space="preserve"> &amp; Lockwood, 1992)</w:t>
      </w:r>
      <w:r w:rsidRPr="00870BB9">
        <w:rPr>
          <w:rFonts w:cs="Times New Roman" w:hint="eastAsia"/>
          <w:kern w:val="0"/>
        </w:rPr>
        <w:t>，使本研究的分析結果更加</w:t>
      </w:r>
      <w:r w:rsidR="001A7A39" w:rsidRPr="00870BB9">
        <w:rPr>
          <w:rFonts w:cs="Times New Roman" w:hint="eastAsia"/>
          <w:kern w:val="0"/>
        </w:rPr>
        <w:t>確立</w:t>
      </w:r>
      <w:r w:rsidRPr="00870BB9">
        <w:rPr>
          <w:rFonts w:cs="Times New Roman" w:hint="eastAsia"/>
          <w:kern w:val="0"/>
        </w:rPr>
        <w:t>模擬式教學</w:t>
      </w:r>
      <w:r w:rsidR="001A7A39" w:rsidRPr="00870BB9">
        <w:rPr>
          <w:rFonts w:cs="Times New Roman" w:hint="eastAsia"/>
          <w:kern w:val="0"/>
        </w:rPr>
        <w:t>能讓學生對自己的學習成果更有自信</w:t>
      </w:r>
      <w:r w:rsidRPr="00870BB9">
        <w:rPr>
          <w:rFonts w:cs="Times New Roman" w:hint="eastAsia"/>
          <w:kern w:val="0"/>
        </w:rPr>
        <w:t>。</w:t>
      </w:r>
    </w:p>
    <w:p w14:paraId="19DCDBEA" w14:textId="7148DA95" w:rsidR="006A66E4" w:rsidRDefault="006C5AD9" w:rsidP="0001402D">
      <w:pPr>
        <w:ind w:firstLineChars="0" w:firstLine="482"/>
        <w:rPr>
          <w:color w:val="000000" w:themeColor="text1"/>
        </w:rPr>
      </w:pPr>
      <w:r w:rsidRPr="00870BB9">
        <w:rPr>
          <w:rFonts w:cs="Times New Roman" w:hint="eastAsia"/>
          <w:kern w:val="0"/>
        </w:rPr>
        <w:t>對於「學習動機」、「自我效能」、「</w:t>
      </w:r>
      <w:r w:rsidR="00A50B04" w:rsidRPr="00870BB9">
        <w:rPr>
          <w:rFonts w:cs="Times New Roman" w:hint="eastAsia"/>
          <w:kern w:val="0"/>
        </w:rPr>
        <w:t>學習感受</w:t>
      </w:r>
      <w:r w:rsidRPr="00870BB9">
        <w:rPr>
          <w:rFonts w:cs="Times New Roman" w:hint="eastAsia"/>
          <w:kern w:val="0"/>
        </w:rPr>
        <w:t>」</w:t>
      </w:r>
      <w:r w:rsidR="00A50B04" w:rsidRPr="00870BB9">
        <w:rPr>
          <w:rFonts w:cs="Times New Roman" w:hint="eastAsia"/>
          <w:kern w:val="0"/>
        </w:rPr>
        <w:t>之面向，沒有呈現顯著差異</w:t>
      </w:r>
      <w:r w:rsidR="00CA6871" w:rsidRPr="00870BB9">
        <w:rPr>
          <w:rFonts w:cs="Times New Roman" w:hint="eastAsia"/>
          <w:kern w:val="0"/>
        </w:rPr>
        <w:t>。然而，</w:t>
      </w:r>
      <w:r w:rsidR="00A50B04" w:rsidRPr="00870BB9">
        <w:rPr>
          <w:rFonts w:cs="Times New Roman"/>
          <w:noProof/>
        </w:rPr>
        <w:t>Eccles</w:t>
      </w:r>
      <w:r w:rsidR="00A50B04" w:rsidRPr="00870BB9">
        <w:rPr>
          <w:rFonts w:cs="Times New Roman" w:hint="eastAsia"/>
          <w:noProof/>
        </w:rPr>
        <w:t>和</w:t>
      </w:r>
      <w:r w:rsidR="00A50B04" w:rsidRPr="00870BB9">
        <w:rPr>
          <w:rFonts w:cs="Times New Roman"/>
          <w:noProof/>
        </w:rPr>
        <w:t xml:space="preserve">Wigfield (1995) </w:t>
      </w:r>
      <w:r w:rsidR="00A50B04" w:rsidRPr="00870BB9">
        <w:rPr>
          <w:rFonts w:cs="Times New Roman" w:hint="eastAsia"/>
          <w:noProof/>
        </w:rPr>
        <w:t>探討了一些影響青少年學習態度的因素，其中提到學生對於「任務價值</w:t>
      </w:r>
      <w:r w:rsidR="00A50B04" w:rsidRPr="00870BB9">
        <w:rPr>
          <w:rFonts w:cs="Times New Roman"/>
          <w:noProof/>
        </w:rPr>
        <w:t>(task value</w:t>
      </w:r>
      <w:r w:rsidR="00A50B04" w:rsidRPr="00870BB9">
        <w:rPr>
          <w:rFonts w:cs="Times New Roman" w:hint="eastAsia"/>
          <w:noProof/>
        </w:rPr>
        <w:t>)</w:t>
      </w:r>
      <w:r w:rsidR="00A50B04" w:rsidRPr="00870BB9">
        <w:rPr>
          <w:rFonts w:cs="Times New Roman" w:hint="eastAsia"/>
          <w:noProof/>
        </w:rPr>
        <w:t>」的判斷，就受到「興趣</w:t>
      </w:r>
      <w:r w:rsidR="00A50B04" w:rsidRPr="00870BB9">
        <w:rPr>
          <w:rFonts w:cs="Times New Roman"/>
          <w:noProof/>
        </w:rPr>
        <w:t>(interest</w:t>
      </w:r>
      <w:r w:rsidR="00A50B04" w:rsidRPr="00870BB9">
        <w:rPr>
          <w:rFonts w:cs="Times New Roman" w:hint="eastAsia"/>
          <w:noProof/>
        </w:rPr>
        <w:t>)</w:t>
      </w:r>
      <w:r w:rsidR="00A50B04" w:rsidRPr="00870BB9">
        <w:rPr>
          <w:rFonts w:cs="Times New Roman" w:hint="eastAsia"/>
          <w:noProof/>
        </w:rPr>
        <w:t>」、「重要性</w:t>
      </w:r>
      <w:r w:rsidR="00A50B04" w:rsidRPr="00870BB9">
        <w:rPr>
          <w:rFonts w:cs="Times New Roman" w:hint="eastAsia"/>
          <w:noProof/>
        </w:rPr>
        <w:t>(</w:t>
      </w:r>
      <w:r w:rsidR="00A50B04" w:rsidRPr="00870BB9">
        <w:rPr>
          <w:rFonts w:cs="Times New Roman"/>
          <w:noProof/>
        </w:rPr>
        <w:t>importance)</w:t>
      </w:r>
      <w:r w:rsidR="00A50B04" w:rsidRPr="00870BB9">
        <w:rPr>
          <w:rFonts w:cs="Times New Roman" w:hint="eastAsia"/>
          <w:noProof/>
        </w:rPr>
        <w:t>」、「實用性</w:t>
      </w:r>
      <w:r w:rsidR="00A50B04" w:rsidRPr="00870BB9">
        <w:rPr>
          <w:rFonts w:cs="Times New Roman" w:hint="eastAsia"/>
          <w:noProof/>
        </w:rPr>
        <w:t>(</w:t>
      </w:r>
      <w:r w:rsidR="00A50B04" w:rsidRPr="00870BB9">
        <w:rPr>
          <w:rFonts w:cs="Times New Roman"/>
          <w:noProof/>
        </w:rPr>
        <w:t>utility)</w:t>
      </w:r>
      <w:r w:rsidR="00A50B04" w:rsidRPr="00870BB9">
        <w:rPr>
          <w:rFonts w:cs="Times New Roman" w:hint="eastAsia"/>
          <w:noProof/>
        </w:rPr>
        <w:t>」影響，本研究在設計視覺化模擬平台時，有考慮到</w:t>
      </w:r>
      <w:r w:rsidR="00A50B04" w:rsidRPr="00870BB9">
        <w:rPr>
          <w:rFonts w:hint="eastAsia"/>
        </w:rPr>
        <w:t>融入</w:t>
      </w:r>
      <w:r w:rsidR="00222389">
        <w:rPr>
          <w:rFonts w:hint="eastAsia"/>
        </w:rPr>
        <w:t>真實生活情境</w:t>
      </w:r>
      <w:r w:rsidR="00A50B04" w:rsidRPr="00870BB9">
        <w:rPr>
          <w:rFonts w:hint="eastAsia"/>
        </w:rPr>
        <w:t>，幫助學生理解課程內容</w:t>
      </w:r>
      <w:r w:rsidR="00A50B04" w:rsidRPr="00870BB9">
        <w:rPr>
          <w:rFonts w:hint="eastAsia"/>
        </w:rPr>
        <w:t>(</w:t>
      </w:r>
      <w:r w:rsidR="00A50B04" w:rsidRPr="00870BB9">
        <w:t>Hanse</w:t>
      </w:r>
      <w:r w:rsidR="00A50B04" w:rsidRPr="00C56584">
        <w:t xml:space="preserve">n, Narayanan, &amp; </w:t>
      </w:r>
      <w:proofErr w:type="spellStart"/>
      <w:r w:rsidR="00A50B04" w:rsidRPr="00C56584">
        <w:t>Schrimpsher</w:t>
      </w:r>
      <w:proofErr w:type="spellEnd"/>
      <w:r w:rsidR="00A50B04" w:rsidRPr="00C56584">
        <w:t>, 2000)</w:t>
      </w:r>
      <w:r w:rsidR="0001402D">
        <w:rPr>
          <w:rFonts w:hint="eastAsia"/>
        </w:rPr>
        <w:t>，</w:t>
      </w:r>
      <w:r w:rsidR="0001402D">
        <w:rPr>
          <w:rFonts w:hint="eastAsia"/>
        </w:rPr>
        <w:lastRenderedPageBreak/>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795EDB5C"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w:t>
      </w:r>
      <w:r w:rsidR="00FA2597">
        <w:rPr>
          <w:rFonts w:hint="eastAsia"/>
          <w:b/>
          <w:bCs/>
          <w:color w:val="000000" w:themeColor="text1"/>
        </w:rPr>
        <w:t>模擬式教學策略</w:t>
      </w:r>
      <w:r w:rsidR="001541FF">
        <w:rPr>
          <w:rFonts w:hint="eastAsia"/>
          <w:b/>
          <w:bCs/>
          <w:color w:val="000000" w:themeColor="text1"/>
        </w:rPr>
        <w:t>之</w:t>
      </w:r>
      <w:r w:rsidR="00FA2597">
        <w:rPr>
          <w:rFonts w:hint="eastAsia"/>
          <w:b/>
          <w:bCs/>
          <w:color w:val="000000" w:themeColor="text1"/>
        </w:rPr>
        <w:t>感受</w:t>
      </w:r>
    </w:p>
    <w:p w14:paraId="1402149A" w14:textId="3952903E" w:rsidR="006A66E4" w:rsidRDefault="0001402D" w:rsidP="00795279">
      <w:pPr>
        <w:ind w:firstLineChars="0" w:firstLine="482"/>
      </w:pPr>
      <w:r>
        <w:rPr>
          <w:rFonts w:hint="eastAsia"/>
        </w:rPr>
        <w:t>本研究為了解學生對視覺化模擬輔助教學之感受，</w:t>
      </w:r>
      <w:r w:rsidR="00640AE6">
        <w:rPr>
          <w:rFonts w:hint="eastAsia"/>
        </w:rPr>
        <w:t>分析</w:t>
      </w:r>
      <w:r>
        <w:rPr>
          <w:rFonts w:hint="eastAsia"/>
        </w:rPr>
        <w:t>實驗組態度問卷中「</w:t>
      </w:r>
      <w:r w:rsidRPr="000A2E19">
        <w:rPr>
          <w:rFonts w:hint="eastAsia"/>
        </w:rPr>
        <w:t>模擬式教學策略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640AE6">
        <w:rPr>
          <w:rFonts w:hint="eastAsia"/>
        </w:rPr>
        <w:t>四個面向的調查結果，並搭配「講述式教學之感受」的調查結果</w:t>
      </w:r>
      <w:r>
        <w:rPr>
          <w:rFonts w:hint="eastAsia"/>
        </w:rPr>
        <w:t>進行討論</w:t>
      </w:r>
      <w:r w:rsidR="00344773">
        <w:rPr>
          <w:rFonts w:hint="eastAsia"/>
        </w:rPr>
        <w:t>。</w:t>
      </w:r>
    </w:p>
    <w:p w14:paraId="300267AC" w14:textId="44EA9F80" w:rsidR="00344773" w:rsidRDefault="00344773" w:rsidP="00795279">
      <w:pPr>
        <w:ind w:firstLineChars="0" w:firstLine="482"/>
      </w:pPr>
      <w:commentRangeStart w:id="307"/>
      <w:r>
        <w:rPr>
          <w:rFonts w:hint="eastAsia"/>
        </w:rPr>
        <w:t>對於「概念理解」策略所延伸出來的課堂活動「老師講解」，</w:t>
      </w:r>
      <w:r w:rsidR="00A12516">
        <w:rPr>
          <w:rFonts w:hint="eastAsia"/>
        </w:rPr>
        <w:t>實驗組</w:t>
      </w:r>
      <w:r>
        <w:rPr>
          <w:rFonts w:hint="eastAsia"/>
        </w:rPr>
        <w:t>學生普遍認為比較簡單的</w:t>
      </w:r>
      <w:r w:rsidR="001541FF">
        <w:rPr>
          <w:rFonts w:hint="eastAsia"/>
        </w:rPr>
        <w:t>課程</w:t>
      </w:r>
      <w:r>
        <w:rPr>
          <w:rFonts w:hint="eastAsia"/>
        </w:rPr>
        <w:t>概念從「老師講解」的過程較容易感受到幫助，較難的</w:t>
      </w:r>
      <w:r w:rsidR="001541FF">
        <w:rPr>
          <w:rFonts w:hint="eastAsia"/>
        </w:rPr>
        <w:t>課程</w:t>
      </w:r>
      <w:r>
        <w:rPr>
          <w:rFonts w:hint="eastAsia"/>
        </w:rPr>
        <w:t>概念就沒有感受到幫助，搭配質性訪談資料也可以得知學生認為較難的</w:t>
      </w:r>
      <w:r w:rsidR="001541FF">
        <w:rPr>
          <w:rFonts w:hint="eastAsia"/>
        </w:rPr>
        <w:t>課程</w:t>
      </w:r>
      <w:r>
        <w:rPr>
          <w:rFonts w:hint="eastAsia"/>
        </w:rPr>
        <w:t>概念，像是「激勵函數」，需要透過視覺化模擬平台才能夠解決學習上的困難。</w:t>
      </w:r>
      <w:r w:rsidR="00A12516">
        <w:rPr>
          <w:rFonts w:hint="eastAsia"/>
        </w:rPr>
        <w:t>而在控制組「講述式教學之感受」之面向，學生認為「老師講解」能獲得的幫助，與實驗組學生大致相同，可以推測模擬平台的介入沒有影響學生對於此課堂活動的感受。</w:t>
      </w:r>
      <w:commentRangeEnd w:id="307"/>
      <w:r w:rsidR="00C82744">
        <w:rPr>
          <w:rStyle w:val="af7"/>
        </w:rPr>
        <w:commentReference w:id="307"/>
      </w:r>
    </w:p>
    <w:p w14:paraId="5413BEBD" w14:textId="3211E859" w:rsidR="00A12516" w:rsidRDefault="00A12516" w:rsidP="00795279">
      <w:pPr>
        <w:ind w:firstLineChars="0" w:firstLine="482"/>
        <w:rPr>
          <w:color w:val="000000" w:themeColor="text1"/>
        </w:rPr>
      </w:pPr>
      <w:r>
        <w:rPr>
          <w:rFonts w:hint="eastAsia"/>
        </w:rPr>
        <w:t>對於「概念反思」策略所延伸出來的課堂活動「模擬平台之操作」，實驗組學生普遍認為此項課堂活動有助於學習</w:t>
      </w:r>
      <w:r w:rsidR="001541FF">
        <w:rPr>
          <w:rFonts w:hint="eastAsia"/>
        </w:rPr>
        <w:t>課程</w:t>
      </w:r>
      <w:r w:rsidR="005135DA">
        <w:rPr>
          <w:rFonts w:hint="eastAsia"/>
        </w:rPr>
        <w:t>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。綜合上述觀察，也就代表從量化與質化的調查中，實驗組學生皆對於「概念反思」有良好的感受。</w:t>
      </w:r>
    </w:p>
    <w:p w14:paraId="070DFD86" w14:textId="4BB78BD1" w:rsidR="000F17A3" w:rsidRDefault="00BE53B2" w:rsidP="00795279">
      <w:pPr>
        <w:ind w:firstLineChars="0" w:firstLine="482"/>
      </w:pPr>
      <w:r>
        <w:rPr>
          <w:rFonts w:hint="eastAsia"/>
        </w:rPr>
        <w:t>對於「概念應用」策略所延伸出來的課堂活動「程式實作」，從實驗組學生的調查結果可以發現，較多學生認為比較簡單的</w:t>
      </w:r>
      <w:r w:rsidR="001541FF">
        <w:rPr>
          <w:rFonts w:hint="eastAsia"/>
        </w:rPr>
        <w:t>課程</w:t>
      </w:r>
      <w:r>
        <w:rPr>
          <w:rFonts w:hint="eastAsia"/>
        </w:rPr>
        <w:t>概念能夠從「程式實作」的過程獲得幫助，但相較於控制組在「講述式教學之感受」之面向的調查中，可以明顯觀察出學生認為「程式實作」能獲得的幫助較少，本研究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w:t>
      </w:r>
      <w:r w:rsidR="00331A84">
        <w:rPr>
          <w:rFonts w:hint="eastAsia"/>
        </w:rPr>
        <w:lastRenderedPageBreak/>
        <w:t>學習，雖然沒有在實作上的學習有顯著的幫助，但實驗組還是對於「程式實作」的學習感受有較多信心，換句話說，實驗組學生在模擬平台上熟悉了</w:t>
      </w:r>
      <w:r w:rsidR="001541FF">
        <w:rPr>
          <w:rFonts w:hint="eastAsia"/>
        </w:rPr>
        <w:t>課程</w:t>
      </w:r>
      <w:r w:rsidR="00331A84">
        <w:rPr>
          <w:rFonts w:hint="eastAsia"/>
        </w:rPr>
        <w:t>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w:t>
      </w:r>
      <w:r w:rsidR="001541FF">
        <w:rPr>
          <w:rFonts w:hint="eastAsia"/>
        </w:rPr>
        <w:t>課程</w:t>
      </w:r>
      <w:r w:rsidR="00651810">
        <w:rPr>
          <w:rFonts w:hint="eastAsia"/>
        </w:rPr>
        <w:t>概念而受到較多挫折，進而導致控制組學生認為「程式實作」能獲得的幫助較少。</w:t>
      </w:r>
    </w:p>
    <w:p w14:paraId="34B5553E" w14:textId="597F744D" w:rsidR="004278E8" w:rsidRDefault="00651810" w:rsidP="008C1C8D">
      <w:pPr>
        <w:ind w:firstLineChars="0" w:firstLine="482"/>
        <w:rPr>
          <w:rFonts w:cs="Times New Roman"/>
        </w:rPr>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」此面向的調查結果，實驗組</w:t>
      </w:r>
      <w:r>
        <w:rPr>
          <w:rFonts w:cs="Times New Roman" w:hint="eastAsia"/>
        </w:rPr>
        <w:t>學生認為各項學習策略所延伸的</w:t>
      </w:r>
      <w:r w:rsidR="001541FF">
        <w:rPr>
          <w:rFonts w:cs="Times New Roman" w:hint="eastAsia"/>
        </w:rPr>
        <w:t>課堂</w:t>
      </w:r>
      <w:r>
        <w:rPr>
          <w:rFonts w:cs="Times New Roman" w:hint="eastAsia"/>
        </w:rPr>
        <w:t>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本研究提出的模擬式教學策略。</w:t>
      </w:r>
    </w:p>
    <w:p w14:paraId="627D0767" w14:textId="16E90BD3" w:rsidR="00CA6871" w:rsidRDefault="00CA6871" w:rsidP="008C1C8D">
      <w:pPr>
        <w:ind w:firstLineChars="0" w:firstLine="482"/>
      </w:pPr>
    </w:p>
    <w:p w14:paraId="2A1B0D68" w14:textId="3A8927D7" w:rsidR="00CA6871" w:rsidRPr="00EB5DF9" w:rsidRDefault="00CA6871" w:rsidP="00CA6871">
      <w:pPr>
        <w:spacing w:line="240" w:lineRule="auto"/>
        <w:ind w:firstLineChars="0" w:firstLine="0"/>
        <w:jc w:val="left"/>
      </w:pPr>
      <w:r>
        <w:br w:type="page"/>
      </w:r>
    </w:p>
    <w:p w14:paraId="30790E23" w14:textId="3EC3B128" w:rsidR="004278E8" w:rsidRDefault="004278E8" w:rsidP="006D387D">
      <w:pPr>
        <w:pStyle w:val="a0"/>
      </w:pPr>
      <w:bookmarkStart w:id="308" w:name="_Toc107083476"/>
      <w:r>
        <w:rPr>
          <w:rFonts w:hint="eastAsia"/>
        </w:rPr>
        <w:lastRenderedPageBreak/>
        <w:t>建議</w:t>
      </w:r>
      <w:bookmarkEnd w:id="308"/>
    </w:p>
    <w:p w14:paraId="74701D33" w14:textId="3FF1AAAD" w:rsidR="000F17A3" w:rsidRPr="00870BB9"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90DB4">
        <w:rPr>
          <w:rFonts w:hint="eastAsia"/>
        </w:rPr>
        <w:t>模擬式教學相關</w:t>
      </w:r>
      <w:r>
        <w:rPr>
          <w:rFonts w:hint="eastAsia"/>
        </w:rPr>
        <w:t>研究，在進行</w:t>
      </w:r>
      <w:r w:rsidR="00C90DB4">
        <w:rPr>
          <w:rFonts w:hint="eastAsia"/>
        </w:rPr>
        <w:t>研</w:t>
      </w:r>
      <w:r w:rsidR="00C90DB4" w:rsidRPr="00870BB9">
        <w:rPr>
          <w:rFonts w:hint="eastAsia"/>
        </w:rPr>
        <w:t>究發展或</w:t>
      </w:r>
      <w:r w:rsidRPr="00870BB9">
        <w:rPr>
          <w:rFonts w:hint="eastAsia"/>
        </w:rPr>
        <w:t>教學</w:t>
      </w:r>
      <w:r w:rsidR="00C90DB4" w:rsidRPr="00870BB9">
        <w:rPr>
          <w:rFonts w:hint="eastAsia"/>
        </w:rPr>
        <w:t>實務</w:t>
      </w:r>
      <w:r w:rsidRPr="00870BB9">
        <w:rPr>
          <w:rFonts w:hint="eastAsia"/>
        </w:rPr>
        <w:t>運用</w:t>
      </w:r>
      <w:r w:rsidR="00C90DB4" w:rsidRPr="00870BB9">
        <w:rPr>
          <w:rFonts w:hint="eastAsia"/>
        </w:rPr>
        <w:t>上</w:t>
      </w:r>
      <w:r w:rsidRPr="00870BB9">
        <w:rPr>
          <w:rFonts w:hint="eastAsia"/>
        </w:rPr>
        <w:t>能更加順利。</w:t>
      </w:r>
    </w:p>
    <w:p w14:paraId="2E16C0EE" w14:textId="62A8555C" w:rsidR="000F17A3" w:rsidRPr="00870BB9" w:rsidRDefault="000F17A3" w:rsidP="000F17A3">
      <w:pPr>
        <w:ind w:firstLine="480"/>
      </w:pPr>
    </w:p>
    <w:p w14:paraId="6EDF992A" w14:textId="60EB2338" w:rsidR="000F17A3" w:rsidRPr="00870BB9" w:rsidRDefault="00C90DB4" w:rsidP="00C90DB4">
      <w:pPr>
        <w:ind w:firstLineChars="0" w:firstLine="0"/>
        <w:rPr>
          <w:b/>
          <w:bCs/>
        </w:rPr>
      </w:pPr>
      <w:r w:rsidRPr="00870BB9">
        <w:rPr>
          <w:rFonts w:hint="eastAsia"/>
          <w:b/>
          <w:bCs/>
        </w:rPr>
        <w:t>一、</w:t>
      </w:r>
      <w:r w:rsidR="00EB5DF9" w:rsidRPr="00870BB9">
        <w:rPr>
          <w:rFonts w:hint="eastAsia"/>
          <w:b/>
          <w:bCs/>
        </w:rPr>
        <w:t>設計</w:t>
      </w:r>
      <w:r w:rsidR="00E05387">
        <w:rPr>
          <w:rFonts w:hint="eastAsia"/>
          <w:b/>
          <w:bCs/>
        </w:rPr>
        <w:t>視覺化模擬工具</w:t>
      </w:r>
      <w:r w:rsidR="00EB5DF9" w:rsidRPr="00870BB9">
        <w:rPr>
          <w:rFonts w:hint="eastAsia"/>
          <w:b/>
          <w:bCs/>
        </w:rPr>
        <w:t>時，應考量融入</w:t>
      </w:r>
      <w:r w:rsidR="00E05387">
        <w:rPr>
          <w:rFonts w:hint="eastAsia"/>
          <w:b/>
          <w:bCs/>
        </w:rPr>
        <w:t>真實生活情境</w:t>
      </w:r>
      <w:r w:rsidRPr="00870BB9">
        <w:rPr>
          <w:rFonts w:hint="eastAsia"/>
          <w:b/>
          <w:bCs/>
        </w:rPr>
        <w:t>。</w:t>
      </w:r>
    </w:p>
    <w:p w14:paraId="79F3E11C" w14:textId="3235BF08" w:rsidR="00C90DB4" w:rsidRPr="00870BB9" w:rsidRDefault="00EB5DF9" w:rsidP="00EB5DF9">
      <w:pPr>
        <w:ind w:firstLine="480"/>
      </w:pPr>
      <w:r w:rsidRPr="00870BB9">
        <w:rPr>
          <w:rFonts w:hint="eastAsia"/>
        </w:rPr>
        <w:t>由於本研究的實驗結果發現，</w:t>
      </w:r>
      <w:r w:rsidR="00832078" w:rsidRPr="00870BB9">
        <w:rPr>
          <w:rFonts w:hint="eastAsia"/>
        </w:rPr>
        <w:t>學生認為融入</w:t>
      </w:r>
      <w:r w:rsidR="00222389">
        <w:rPr>
          <w:rFonts w:hint="eastAsia"/>
        </w:rPr>
        <w:t>真實生活情境</w:t>
      </w:r>
      <w:r w:rsidR="00832078" w:rsidRPr="00870BB9">
        <w:rPr>
          <w:rFonts w:hint="eastAsia"/>
        </w:rPr>
        <w:t>的教材內容，讓他們在學習的過程中較為印象深刻，而且量化分析的結果也能印證學生使用視覺化模擬平台的學習成效，相較於控制組學生而言，有顯著地提升。</w:t>
      </w:r>
    </w:p>
    <w:p w14:paraId="28B7FBEB" w14:textId="73A5C2CF" w:rsidR="005C0DBD" w:rsidRPr="00870BB9" w:rsidRDefault="00832078" w:rsidP="00EB5DF9">
      <w:pPr>
        <w:ind w:firstLine="480"/>
      </w:pPr>
      <w:r w:rsidRPr="00870BB9">
        <w:rPr>
          <w:rFonts w:hint="eastAsia"/>
        </w:rPr>
        <w:t>若未來有相關研究或教學實務上，需要設計視覺化模擬輔助平台，用以教導人工智慧相關知識，本研究建議結合更多的</w:t>
      </w:r>
      <w:r w:rsidR="00222389">
        <w:rPr>
          <w:rFonts w:hint="eastAsia"/>
        </w:rPr>
        <w:t>真實生活情境</w:t>
      </w:r>
      <w:r w:rsidRPr="00870BB9">
        <w:rPr>
          <w:rFonts w:hint="eastAsia"/>
        </w:rPr>
        <w:t>在模擬平台的互動功能中，例如：自駕車、社群媒體、智慧工廠等。</w:t>
      </w:r>
    </w:p>
    <w:p w14:paraId="37ECAC73" w14:textId="550960F4" w:rsidR="005C0DBD" w:rsidRPr="00870BB9" w:rsidRDefault="00832078" w:rsidP="00EB5DF9">
      <w:pPr>
        <w:ind w:firstLine="480"/>
        <w:rPr>
          <w:rFonts w:cs="Times New Roman"/>
          <w:noProof/>
        </w:rPr>
      </w:pPr>
      <w:r w:rsidRPr="00870BB9">
        <w:rPr>
          <w:rFonts w:hint="eastAsia"/>
        </w:rPr>
        <w:t>而且從本研究</w:t>
      </w:r>
      <w:r w:rsidR="005C0DBD" w:rsidRPr="00870BB9">
        <w:rPr>
          <w:rFonts w:hint="eastAsia"/>
        </w:rPr>
        <w:t>的質性訪談結果可以發現</w:t>
      </w:r>
      <w:r w:rsidRPr="00870BB9">
        <w:rPr>
          <w:rFonts w:hint="eastAsia"/>
        </w:rPr>
        <w:t>，</w:t>
      </w:r>
      <w:r w:rsidR="005C0DBD" w:rsidRPr="00870BB9">
        <w:rPr>
          <w:rFonts w:cs="Times New Roman" w:hint="eastAsia"/>
          <w:noProof/>
        </w:rPr>
        <w:t>本研究發展之視覺化模擬平台，其部分的功能</w:t>
      </w:r>
      <w:r w:rsidR="005C0DBD" w:rsidRPr="00870BB9">
        <w:rPr>
          <w:rFonts w:cs="Times New Roman"/>
          <w:noProof/>
        </w:rPr>
        <w:t>(</w:t>
      </w:r>
      <w:r w:rsidR="005C0DBD" w:rsidRPr="00870BB9">
        <w:rPr>
          <w:rFonts w:cs="Times New Roman" w:hint="eastAsia"/>
          <w:noProof/>
        </w:rPr>
        <w:t>例如：健康照護、貓狗圖片分類</w:t>
      </w:r>
      <w:r w:rsidR="005C0DBD" w:rsidRPr="00870BB9">
        <w:rPr>
          <w:rFonts w:cs="Times New Roman"/>
          <w:noProof/>
        </w:rPr>
        <w:t>)</w:t>
      </w:r>
      <w:r w:rsidR="005C0DBD" w:rsidRPr="00870BB9">
        <w:rPr>
          <w:rFonts w:cs="Times New Roman" w:hint="eastAsia"/>
          <w:noProof/>
        </w:rPr>
        <w:t>，能讓學生感受到其內容與</w:t>
      </w:r>
      <w:r w:rsidR="00222389">
        <w:rPr>
          <w:rFonts w:hint="eastAsia"/>
        </w:rPr>
        <w:t>真實</w:t>
      </w:r>
      <w:r w:rsidR="005C0DBD" w:rsidRPr="00870BB9">
        <w:rPr>
          <w:rFonts w:hint="eastAsia"/>
        </w:rPr>
        <w:t>生活有所連結</w:t>
      </w:r>
      <w:r w:rsidR="005C0DBD" w:rsidRPr="00870BB9">
        <w:rPr>
          <w:rFonts w:cs="Times New Roman" w:hint="eastAsia"/>
          <w:noProof/>
        </w:rPr>
        <w:t>，進而讓學生感受到有趣</w:t>
      </w:r>
      <w:r w:rsidR="005C0DBD" w:rsidRPr="00870BB9">
        <w:rPr>
          <w:rFonts w:hint="eastAsia"/>
        </w:rPr>
        <w:t>，但從學習態度的調查與分析結果，僅在「自我評鑑」的面向呈現顯著差異，雖然影響學習態度的因素繁多，像是教師本身、同儕、家長、學生的自尊等</w:t>
      </w:r>
      <w:r w:rsidR="005C0DBD" w:rsidRPr="00870BB9">
        <w:t xml:space="preserve">(Kind et al., 2007; Osborne et al., </w:t>
      </w:r>
      <w:proofErr w:type="gramStart"/>
      <w:r w:rsidR="005C0DBD" w:rsidRPr="00870BB9">
        <w:t>2003</w:t>
      </w:r>
      <w:r w:rsidR="005C0DBD" w:rsidRPr="00870BB9">
        <w:rPr>
          <w:rFonts w:hint="eastAsia"/>
        </w:rPr>
        <w:t>)</w:t>
      </w:r>
      <w:r w:rsidR="005C0DBD" w:rsidRPr="00870BB9">
        <w:rPr>
          <w:rFonts w:hint="eastAsia"/>
        </w:rPr>
        <w:t>，</w:t>
      </w:r>
      <w:proofErr w:type="gramEnd"/>
      <w:r w:rsidR="005C0DBD" w:rsidRPr="00870BB9">
        <w:rPr>
          <w:rFonts w:hint="eastAsia"/>
        </w:rPr>
        <w:t>不過從</w:t>
      </w:r>
      <w:r w:rsidR="005C0DBD" w:rsidRPr="00870BB9">
        <w:rPr>
          <w:rFonts w:cs="Times New Roman"/>
          <w:noProof/>
        </w:rPr>
        <w:t>Eccles</w:t>
      </w:r>
      <w:r w:rsidR="005C0DBD" w:rsidRPr="00870BB9">
        <w:rPr>
          <w:rFonts w:cs="Times New Roman" w:hint="eastAsia"/>
          <w:noProof/>
        </w:rPr>
        <w:t>和</w:t>
      </w:r>
      <w:r w:rsidR="005C0DBD" w:rsidRPr="00870BB9">
        <w:rPr>
          <w:rFonts w:cs="Times New Roman"/>
          <w:noProof/>
        </w:rPr>
        <w:t xml:space="preserve">Wigfield (1995) </w:t>
      </w:r>
      <w:r w:rsidR="005C0DBD" w:rsidRPr="00870BB9">
        <w:rPr>
          <w:rFonts w:cs="Times New Roman" w:hint="eastAsia"/>
          <w:noProof/>
        </w:rPr>
        <w:t>針對學習態度提出的論述，較具體地說明教材讓學生感到「興趣</w:t>
      </w:r>
      <w:r w:rsidR="005C0DBD" w:rsidRPr="00870BB9">
        <w:rPr>
          <w:rFonts w:cs="Times New Roman"/>
          <w:noProof/>
        </w:rPr>
        <w:t>(interest</w:t>
      </w:r>
      <w:r w:rsidR="005C0DBD" w:rsidRPr="00870BB9">
        <w:rPr>
          <w:rFonts w:cs="Times New Roman" w:hint="eastAsia"/>
          <w:noProof/>
        </w:rPr>
        <w:t>)</w:t>
      </w:r>
      <w:r w:rsidR="005C0DBD" w:rsidRPr="00870BB9">
        <w:rPr>
          <w:rFonts w:cs="Times New Roman" w:hint="eastAsia"/>
          <w:noProof/>
        </w:rPr>
        <w:t>」，或是知道教材內容的「重要性</w:t>
      </w:r>
      <w:r w:rsidR="005C0DBD" w:rsidRPr="00870BB9">
        <w:rPr>
          <w:rFonts w:cs="Times New Roman" w:hint="eastAsia"/>
          <w:noProof/>
        </w:rPr>
        <w:t>(</w:t>
      </w:r>
      <w:r w:rsidR="005C0DBD" w:rsidRPr="00870BB9">
        <w:rPr>
          <w:rFonts w:cs="Times New Roman"/>
          <w:noProof/>
        </w:rPr>
        <w:t>importance)</w:t>
      </w:r>
      <w:r w:rsidR="005C0DBD" w:rsidRPr="00870BB9">
        <w:rPr>
          <w:rFonts w:cs="Times New Roman" w:hint="eastAsia"/>
          <w:noProof/>
        </w:rPr>
        <w:t>」與「實用性</w:t>
      </w:r>
      <w:r w:rsidR="005C0DBD" w:rsidRPr="00870BB9">
        <w:rPr>
          <w:rFonts w:cs="Times New Roman" w:hint="eastAsia"/>
          <w:noProof/>
        </w:rPr>
        <w:t>(</w:t>
      </w:r>
      <w:r w:rsidR="005C0DBD" w:rsidRPr="00870BB9">
        <w:rPr>
          <w:rFonts w:cs="Times New Roman"/>
          <w:noProof/>
        </w:rPr>
        <w:t>utility)</w:t>
      </w:r>
      <w:r w:rsidR="005C0DBD" w:rsidRPr="00870BB9">
        <w:rPr>
          <w:rFonts w:cs="Times New Roman" w:hint="eastAsia"/>
          <w:noProof/>
        </w:rPr>
        <w:t>」，與學習態度有明顯的關聯。</w:t>
      </w:r>
    </w:p>
    <w:p w14:paraId="547E8C71" w14:textId="35088701" w:rsidR="00832078" w:rsidRPr="00870BB9" w:rsidRDefault="005C0DBD" w:rsidP="00CE18E4">
      <w:pPr>
        <w:ind w:firstLine="480"/>
        <w:rPr>
          <w:rFonts w:cs="Times New Roman"/>
          <w:noProof/>
        </w:rPr>
      </w:pPr>
      <w:r w:rsidRPr="00870BB9">
        <w:rPr>
          <w:rFonts w:cs="Times New Roman" w:hint="eastAsia"/>
          <w:noProof/>
        </w:rPr>
        <w:t>基於上述的考量，若未來能夠將日常能夠接觸到的人工智慧應用，融入視覺化模擬輔助平台，除了提升學習成效、引起學習興趣，也可以</w:t>
      </w:r>
      <w:r w:rsidR="00743D5D" w:rsidRPr="00870BB9">
        <w:rPr>
          <w:rFonts w:cs="Times New Roman" w:hint="eastAsia"/>
          <w:noProof/>
        </w:rPr>
        <w:t>讓學生在操作模擬平台的過程中，了解</w:t>
      </w:r>
      <w:r w:rsidRPr="00870BB9">
        <w:rPr>
          <w:rFonts w:cs="Times New Roman" w:hint="eastAsia"/>
          <w:noProof/>
        </w:rPr>
        <w:t>人工智慧的重要性、實用性，以社群媒體的演算法為例，若能</w:t>
      </w:r>
      <w:r w:rsidR="00743D5D" w:rsidRPr="00870BB9">
        <w:rPr>
          <w:rFonts w:cs="Times New Roman" w:hint="eastAsia"/>
          <w:noProof/>
        </w:rPr>
        <w:t>模擬社群媒體演算法融入人工智慧前後的差異</w:t>
      </w:r>
      <w:r w:rsidRPr="00870BB9">
        <w:rPr>
          <w:rFonts w:cs="Times New Roman" w:hint="eastAsia"/>
          <w:noProof/>
        </w:rPr>
        <w:t>，</w:t>
      </w:r>
      <w:r w:rsidR="00743D5D" w:rsidRPr="00870BB9">
        <w:rPr>
          <w:rFonts w:cs="Times New Roman" w:hint="eastAsia"/>
          <w:noProof/>
        </w:rPr>
        <w:t>讓學生了解人工智慧演算法能夠幫助社群媒體</w:t>
      </w:r>
      <w:r w:rsidRPr="00870BB9">
        <w:rPr>
          <w:rFonts w:cs="Times New Roman" w:hint="eastAsia"/>
          <w:noProof/>
        </w:rPr>
        <w:t>透過用戶的資料或行為</w:t>
      </w:r>
      <w:r w:rsidR="00743D5D" w:rsidRPr="00870BB9">
        <w:rPr>
          <w:rFonts w:cs="Times New Roman" w:hint="eastAsia"/>
          <w:noProof/>
        </w:rPr>
        <w:t>判斷或預測用戶對哪些內容有興趣</w:t>
      </w:r>
      <w:r w:rsidRPr="00870BB9">
        <w:rPr>
          <w:rFonts w:cs="Times New Roman" w:hint="eastAsia"/>
          <w:noProof/>
        </w:rPr>
        <w:t>，那麼學生也會更了解人工智慧的「重要性」（例如：</w:t>
      </w:r>
      <w:r w:rsidR="00743D5D" w:rsidRPr="00870BB9">
        <w:rPr>
          <w:rFonts w:cs="Times New Roman" w:hint="eastAsia"/>
          <w:noProof/>
        </w:rPr>
        <w:t>人工智慧如何影響自己接收的資訊？</w:t>
      </w:r>
      <w:r w:rsidRPr="00870BB9">
        <w:rPr>
          <w:rFonts w:cs="Times New Roman" w:hint="eastAsia"/>
          <w:noProof/>
        </w:rPr>
        <w:t>社群媒體是如何影</w:t>
      </w:r>
      <w:r w:rsidRPr="00870BB9">
        <w:rPr>
          <w:rFonts w:cs="Times New Roman" w:hint="eastAsia"/>
          <w:noProof/>
        </w:rPr>
        <w:lastRenderedPageBreak/>
        <w:t>響這個社會？），以及「實用性」（例如：社群媒體的相關工作需要知道什麼？</w:t>
      </w:r>
      <w:r w:rsidR="00C806EF" w:rsidRPr="00870BB9">
        <w:rPr>
          <w:rFonts w:cs="Times New Roman" w:hint="eastAsia"/>
          <w:noProof/>
        </w:rPr>
        <w:t>社群媒體是如何改善用戶體驗？</w:t>
      </w:r>
      <w:r w:rsidRPr="00870BB9">
        <w:rPr>
          <w:rFonts w:cs="Times New Roman" w:hint="eastAsia"/>
          <w:noProof/>
        </w:rPr>
        <w:t>）</w:t>
      </w:r>
      <w:r w:rsidR="00743D5D" w:rsidRPr="00870BB9">
        <w:rPr>
          <w:rFonts w:cs="Times New Roman" w:hint="eastAsia"/>
          <w:noProof/>
        </w:rPr>
        <w:t>。</w:t>
      </w:r>
    </w:p>
    <w:p w14:paraId="707DAD3C" w14:textId="77777777" w:rsidR="00CE18E4" w:rsidRPr="00870BB9" w:rsidRDefault="00CE18E4" w:rsidP="00CE18E4">
      <w:pPr>
        <w:ind w:firstLine="480"/>
        <w:rPr>
          <w:rFonts w:cs="Times New Roman"/>
          <w:noProof/>
        </w:rPr>
      </w:pPr>
    </w:p>
    <w:p w14:paraId="26E6CFA9" w14:textId="5AC7EB48" w:rsidR="00C90DB4" w:rsidRPr="00870BB9" w:rsidRDefault="005B5C30" w:rsidP="005B5C30">
      <w:pPr>
        <w:ind w:firstLineChars="0" w:firstLine="0"/>
        <w:rPr>
          <w:b/>
          <w:bCs/>
        </w:rPr>
      </w:pPr>
      <w:r w:rsidRPr="00870BB9">
        <w:rPr>
          <w:rFonts w:hint="eastAsia"/>
          <w:b/>
          <w:bCs/>
        </w:rPr>
        <w:t>二、視覺化模擬平台上，增設相關程式執行之模擬過程。</w:t>
      </w:r>
    </w:p>
    <w:p w14:paraId="744F01F0" w14:textId="4EEA814D" w:rsidR="005B5C30" w:rsidRPr="00870BB9" w:rsidRDefault="0091501F" w:rsidP="000F17A3">
      <w:pPr>
        <w:ind w:firstLine="480"/>
        <w:rPr>
          <w:rFonts w:cs="Times New Roman"/>
        </w:rPr>
      </w:pPr>
      <w:r w:rsidRPr="00870BB9">
        <w:rPr>
          <w:rFonts w:hint="eastAsia"/>
        </w:rPr>
        <w:t>本研究在綜觀人工智慧概念與人工智慧演算法實作之分析結果，認為本次實驗所發展的視覺化模擬平台，</w:t>
      </w:r>
      <w:r w:rsidR="001D79A1" w:rsidRPr="00870BB9">
        <w:rPr>
          <w:rFonts w:hint="eastAsia"/>
        </w:rPr>
        <w:t>較缺乏</w:t>
      </w:r>
      <w:r w:rsidRPr="00870BB9">
        <w:rPr>
          <w:rFonts w:hint="eastAsia"/>
        </w:rPr>
        <w:t>呈現過往文獻認為</w:t>
      </w:r>
      <w:r w:rsidRPr="00870BB9">
        <w:rPr>
          <w:rFonts w:cs="Times New Roman" w:hint="eastAsia"/>
        </w:rPr>
        <w:t>學習程式設計或演算法所需滿足的相關知識包含「程式的環境」、「程式相關知識」、「轉化程式邏輯」則並沒有呈現於視覺化模擬平台</w:t>
      </w:r>
      <w:r w:rsidRPr="00870BB9">
        <w:rPr>
          <w:rFonts w:cs="Times New Roman" w:hint="eastAsia"/>
        </w:rPr>
        <w:t>(</w:t>
      </w:r>
      <w:proofErr w:type="spellStart"/>
      <w:r w:rsidRPr="00870BB9">
        <w:rPr>
          <w:rFonts w:cs="Times New Roman" w:hint="eastAsia"/>
        </w:rPr>
        <w:t>Bellstrom</w:t>
      </w:r>
      <w:proofErr w:type="spellEnd"/>
      <w:r w:rsidRPr="00870BB9">
        <w:rPr>
          <w:rFonts w:cs="Times New Roman" w:hint="eastAsia"/>
        </w:rPr>
        <w:t xml:space="preserve"> and </w:t>
      </w:r>
      <w:proofErr w:type="spellStart"/>
      <w:r w:rsidRPr="00870BB9">
        <w:rPr>
          <w:rFonts w:cs="Times New Roman" w:hint="eastAsia"/>
        </w:rPr>
        <w:t>Thoren</w:t>
      </w:r>
      <w:proofErr w:type="spellEnd"/>
      <w:r w:rsidRPr="00870BB9">
        <w:rPr>
          <w:rFonts w:cs="Times New Roman" w:hint="eastAsia"/>
        </w:rPr>
        <w:t>, 2009)</w:t>
      </w:r>
      <w:r w:rsidRPr="00870BB9">
        <w:rPr>
          <w:rFonts w:cs="Times New Roman" w:hint="eastAsia"/>
        </w:rPr>
        <w:t>。</w:t>
      </w:r>
      <w:r w:rsidR="001D79A1" w:rsidRPr="00870BB9">
        <w:rPr>
          <w:rFonts w:cs="Times New Roman" w:hint="eastAsia"/>
        </w:rPr>
        <w:t>而且本研究在設計「程式實作」的課程時，並沒有因為模擬平台的介入而設計不同的教學活動，以致於模擬平台對程式實作的學習幫助有限，從訪談的資料也能夠得知學生對程式的熟悉程度不高，在教學過程中沒有提供足夠的教學輔助，確實造成學生學習上的困難。</w:t>
      </w:r>
    </w:p>
    <w:p w14:paraId="030FED9B" w14:textId="0113AEDE" w:rsidR="00C90DB4" w:rsidRDefault="0091501F" w:rsidP="005C0DBD">
      <w:pPr>
        <w:ind w:firstLine="480"/>
      </w:pPr>
      <w:r w:rsidRPr="00870BB9">
        <w:rPr>
          <w:rFonts w:cs="Times New Roman" w:hint="eastAsia"/>
        </w:rPr>
        <w:t>若能夠在視覺化模擬平台上，加入部分人工智慧演算法實作的案例，並將相關程式也製作成動態的模擬畫面，提供給學生操作或互動，</w:t>
      </w:r>
      <w:r w:rsidR="001D79A1" w:rsidRPr="00870BB9">
        <w:rPr>
          <w:rFonts w:cs="Times New Roman" w:hint="eastAsia"/>
        </w:rPr>
        <w:t>或是將撰寫、執行程式的工具整合至模擬平台上，讓學生能夠在撰寫程式時，方便地對照教材內容。</w:t>
      </w:r>
      <w:r w:rsidR="00E66BA4" w:rsidRPr="00870BB9">
        <w:rPr>
          <w:rFonts w:cs="Times New Roman" w:hint="eastAsia"/>
        </w:rPr>
        <w:t>本研究認為</w:t>
      </w:r>
      <w:r w:rsidR="001D79A1" w:rsidRPr="00870BB9">
        <w:rPr>
          <w:rFonts w:cs="Times New Roman" w:hint="eastAsia"/>
        </w:rPr>
        <w:t>根據上述建議，</w:t>
      </w:r>
      <w:r w:rsidR="00E66BA4" w:rsidRPr="00870BB9">
        <w:rPr>
          <w:rFonts w:cs="Times New Roman" w:hint="eastAsia"/>
        </w:rPr>
        <w:t>對於學生在程式實作方面的學習會更有幫助。</w:t>
      </w:r>
    </w:p>
    <w:p w14:paraId="5988B23D" w14:textId="77777777" w:rsidR="005C0DBD" w:rsidRDefault="005C0DBD" w:rsidP="005C0DBD">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309" w:name="_Toc107083477"/>
      <w:r w:rsidRPr="00A1445D">
        <w:rPr>
          <w:rFonts w:hint="eastAsia"/>
        </w:rPr>
        <w:lastRenderedPageBreak/>
        <w:t>參考文獻</w:t>
      </w:r>
      <w:bookmarkEnd w:id="309"/>
    </w:p>
    <w:p w14:paraId="644B3A59" w14:textId="77777777" w:rsidR="004278E8" w:rsidRDefault="004278E8" w:rsidP="001C37C1">
      <w:pPr>
        <w:ind w:firstLineChars="0" w:firstLine="0"/>
        <w:rPr>
          <w:b/>
        </w:rPr>
      </w:pPr>
      <w:r w:rsidRPr="004278E8">
        <w:rPr>
          <w:rFonts w:hint="eastAsia"/>
          <w:b/>
        </w:rPr>
        <w:t>英文部分</w:t>
      </w:r>
    </w:p>
    <w:bookmarkStart w:id="310"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Cayvaz, A., Akcay, H., &amp; Kapici, H. O. (2020). Comparison of simulation-based and textbook-based instructions on middle school students’ achievement, inquiry skills and attitudes. International Journal of Education in Mathematics, Science and Technology, 8(1),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noProof/>
        </w:rPr>
      </w:pPr>
      <w:r w:rsidRPr="00986DB0">
        <w:rPr>
          <w:rFonts w:cs="Times New Roman"/>
          <w:noProof/>
        </w:rPr>
        <w:lastRenderedPageBreak/>
        <w:t>Cuéllar, M. P., &amp; Pegalajar, M. C. (2014). Design and implementation of intelligent systems with LEGO Mindstorms for undergraduate computer engineers. Computer Applications in Engineering Education, 22(1),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De Jong, T., &amp; Van Joolingen, W. R. (1998). Scientific discovery learning with computer simulations of conceptual domains. Review of educational research, 68(2),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Eccles, J. S., &amp; Wigfield, A. (1995). In the mind of the actor: The structure of adolescents' achievement task values and expectancy-related beliefs. Personality and social psychology bulletin, 21(3),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70EEA501"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0E3D0BA8" w14:textId="17E20110" w:rsidR="00C94D59" w:rsidRPr="00986DB0" w:rsidRDefault="00C94D59" w:rsidP="00A7285D">
      <w:pPr>
        <w:autoSpaceDE w:val="0"/>
        <w:autoSpaceDN w:val="0"/>
        <w:adjustRightInd w:val="0"/>
        <w:ind w:left="960" w:hangingChars="400" w:hanging="960"/>
        <w:rPr>
          <w:rFonts w:cs="Times New Roman"/>
          <w:noProof/>
        </w:rPr>
      </w:pPr>
      <w:r w:rsidRPr="00C94D59">
        <w:rPr>
          <w:rFonts w:cs="Times New Roman"/>
          <w:noProof/>
        </w:rPr>
        <w:t>Faryniarz, J. V., &amp; Lockwood, L. G. (1992). Effectiveness of microcomputer simulations in stimulating environmental problem solving by community college students. Journal of Research in Science Teaching, 29(5), 453-470.</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Grivokostopoulou, F., Perikos, I., &amp; Hatzilygeroudis, I. (2014, December). Using semantic web technologies in a web based system for personalized learning AI course. In 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Homer, B. D., &amp; Plass, J. L. (2014). Level of interactivity and executive functions as predictors of learning in computer-based chemistry simulations. Computers in Human Behavior, 36, 365-375.</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Kandlhofer, M., Steinbauer, G., Hirschmugl-Gaisch, S., &amp; Huber, P. (2016, October). Artificial intelligence and computer science in education: From kindergarten to university. In 2016 IEEE Frontiers in Education Conference (FIE)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Kind, P., Jones, K., &amp; Barmby, P. (2007). Developing attitudes towards science measures. International journal of science education, 29(7),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Osborne, J., Simon, S., &amp; Collins, S. (2003). Attitudes towards science: A review of the literature and its implications. International journal of science education, 25(9),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Pedro, F., Subosa, M., Rivas, A., &amp; Valverde, P. (2019). Artificial intelligence in education: Challenges and opportunities for sustainable development.</w:t>
      </w:r>
    </w:p>
    <w:p w14:paraId="7143869E" w14:textId="54DE0492"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646237B8" w14:textId="445F7C0A" w:rsidR="00AD1DF2" w:rsidRPr="00AD1DF2" w:rsidRDefault="00AD1DF2" w:rsidP="00A7285D">
      <w:pPr>
        <w:autoSpaceDE w:val="0"/>
        <w:autoSpaceDN w:val="0"/>
        <w:adjustRightInd w:val="0"/>
        <w:ind w:left="960" w:hangingChars="400" w:hanging="960"/>
        <w:rPr>
          <w:rFonts w:cs="Times New Roman"/>
          <w:noProof/>
        </w:rPr>
      </w:pPr>
      <w:r w:rsidRPr="00AD1DF2">
        <w:rPr>
          <w:rFonts w:cs="Times New Roman"/>
          <w:noProof/>
        </w:rPr>
        <w:t>Rudder, A., Bernard, M., &amp; Mohammed, S. (2007, March). Teaching programming using visualization. In Proceedings of the Sixth IASTED International Conference on Web-Based Education (pp. 487-492).</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2BE1A454" w14:textId="6293406E" w:rsidR="00080628" w:rsidRDefault="00A7285D" w:rsidP="00BA7E59">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461B9D98" w14:textId="77777777" w:rsidR="00BA7E59" w:rsidRPr="00A7285D" w:rsidRDefault="00BA7E59" w:rsidP="00BA7E59">
      <w:pPr>
        <w:ind w:left="960" w:hangingChars="400" w:hanging="960"/>
      </w:pPr>
    </w:p>
    <w:bookmarkEnd w:id="310"/>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311" w:name="_Toc107083478"/>
      <w:r w:rsidRPr="00402263">
        <w:rPr>
          <w:rFonts w:hint="eastAsia"/>
        </w:rPr>
        <w:lastRenderedPageBreak/>
        <w:t>附錄一</w:t>
      </w:r>
      <w:r w:rsidRPr="00402263">
        <w:rPr>
          <w:rFonts w:hint="eastAsia"/>
        </w:rPr>
        <w:t xml:space="preserve">  </w:t>
      </w:r>
      <w:r w:rsidR="000B2FFF">
        <w:rPr>
          <w:rFonts w:hint="eastAsia"/>
        </w:rPr>
        <w:t>類神經網路概念學習單</w:t>
      </w:r>
      <w:bookmarkEnd w:id="311"/>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0E2CF1">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0E2CF1">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0E2CF1">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0E2CF1">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0E2CF1">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0E2CF1">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0E2CF1">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0E2CF1">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0E2CF1">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0E2CF1">
        <w:tc>
          <w:tcPr>
            <w:tcW w:w="8290" w:type="dxa"/>
          </w:tcPr>
          <w:p w14:paraId="2D7C0AF0" w14:textId="77777777" w:rsidR="000B2FFF" w:rsidRDefault="000B2FFF" w:rsidP="000E2CF1">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0E2CF1">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0E2CF1">
        <w:tc>
          <w:tcPr>
            <w:tcW w:w="8290" w:type="dxa"/>
          </w:tcPr>
          <w:p w14:paraId="5B02EB7E" w14:textId="77777777" w:rsidR="000B2FFF" w:rsidRDefault="000B2FFF" w:rsidP="000E2CF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0E2CF1">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0E2CF1">
        <w:tc>
          <w:tcPr>
            <w:tcW w:w="8290" w:type="dxa"/>
          </w:tcPr>
          <w:p w14:paraId="334252DD" w14:textId="77777777" w:rsidR="000B2FFF" w:rsidRDefault="000B2FFF" w:rsidP="000E2CF1">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lastRenderedPageBreak/>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0E2CF1">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0E2CF1">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0E2CF1">
                  <w:pPr>
                    <w:ind w:firstLine="480"/>
                    <w:rPr>
                      <w:rFonts w:ascii="BiauKai" w:eastAsia="BiauKai" w:hAnsi="BiauKai" w:cs="BiauKai"/>
                      <w:b/>
                      <w:bCs/>
                      <w:color w:val="FF0000"/>
                    </w:rPr>
                  </w:pPr>
                </w:p>
              </w:tc>
            </w:tr>
            <w:tr w:rsidR="000B2FFF" w14:paraId="4DC66153" w14:textId="77777777" w:rsidTr="000E2CF1">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0E2CF1">
        <w:tc>
          <w:tcPr>
            <w:tcW w:w="8290" w:type="dxa"/>
          </w:tcPr>
          <w:p w14:paraId="382A108A" w14:textId="77777777" w:rsidR="000B2FFF" w:rsidRDefault="000B2FFF"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0E2CF1">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0E2CF1">
                  <w:pPr>
                    <w:ind w:firstLine="480"/>
                    <w:rPr>
                      <w:rFonts w:ascii="BiauKai" w:eastAsia="BiauKai" w:hAnsi="BiauKai" w:cs="BiauKai"/>
                      <w:b/>
                      <w:bCs/>
                      <w:color w:val="FF0000"/>
                    </w:rPr>
                  </w:pPr>
                </w:p>
              </w:tc>
            </w:tr>
            <w:tr w:rsidR="000B2FFF" w14:paraId="2BD2E585" w14:textId="77777777" w:rsidTr="000E2CF1">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0E2CF1">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0E2CF1">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0E2CF1">
                  <w:pPr>
                    <w:ind w:firstLine="480"/>
                    <w:rPr>
                      <w:rFonts w:ascii="BiauKai" w:eastAsia="BiauKai" w:hAnsi="BiauKai" w:cs="BiauKai"/>
                      <w:b/>
                      <w:bCs/>
                      <w:color w:val="FF0000"/>
                    </w:rPr>
                  </w:pPr>
                </w:p>
              </w:tc>
            </w:tr>
            <w:tr w:rsidR="000B2FFF" w14:paraId="6ABC35EB" w14:textId="77777777" w:rsidTr="000E2CF1">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0E2CF1">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0E2CF1">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lastRenderedPageBreak/>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0E2CF1">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0E2CF1">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0E2CF1">
                  <w:pPr>
                    <w:ind w:firstLine="480"/>
                    <w:rPr>
                      <w:rFonts w:ascii="BiauKai" w:eastAsia="BiauKai" w:hAnsi="BiauKai" w:cs="BiauKai"/>
                      <w:b/>
                      <w:bCs/>
                      <w:color w:val="FF0000"/>
                    </w:rPr>
                  </w:pPr>
                </w:p>
              </w:tc>
            </w:tr>
            <w:tr w:rsidR="000B2FFF" w14:paraId="7DEFB28A" w14:textId="77777777" w:rsidTr="000E2CF1">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0E2CF1">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0E2CF1">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0E2CF1">
                  <w:pPr>
                    <w:ind w:firstLine="480"/>
                    <w:rPr>
                      <w:rFonts w:ascii="BiauKai" w:eastAsia="BiauKai" w:hAnsi="BiauKai" w:cs="BiauKai"/>
                      <w:b/>
                      <w:bCs/>
                      <w:color w:val="FF0000"/>
                    </w:rPr>
                  </w:pPr>
                </w:p>
              </w:tc>
            </w:tr>
            <w:tr w:rsidR="000B2FFF" w14:paraId="3C837F4D" w14:textId="77777777" w:rsidTr="000E2CF1">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0E2CF1">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0E2CF1">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0E2CF1">
                  <w:pPr>
                    <w:ind w:firstLine="480"/>
                    <w:rPr>
                      <w:rFonts w:ascii="BiauKai" w:eastAsia="BiauKai" w:hAnsi="BiauKai" w:cs="BiauKai"/>
                      <w:b/>
                      <w:bCs/>
                      <w:color w:val="FF0000"/>
                    </w:rPr>
                  </w:pPr>
                </w:p>
              </w:tc>
            </w:tr>
            <w:tr w:rsidR="000B2FFF" w14:paraId="673DA674" w14:textId="77777777" w:rsidTr="000E2CF1">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0E2CF1">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lastRenderedPageBreak/>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0E2CF1">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0E2CF1">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0E2CF1">
                  <w:pPr>
                    <w:ind w:firstLine="480"/>
                    <w:rPr>
                      <w:rFonts w:ascii="BiauKai" w:eastAsia="BiauKai" w:hAnsi="BiauKai" w:cs="BiauKai"/>
                      <w:b/>
                      <w:bCs/>
                      <w:color w:val="FF0000"/>
                    </w:rPr>
                  </w:pPr>
                </w:p>
              </w:tc>
            </w:tr>
            <w:tr w:rsidR="000B2FFF" w14:paraId="6763F710" w14:textId="77777777" w:rsidTr="000E2CF1">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400C5E01" w14:textId="77777777" w:rsidTr="000E2CF1">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0E2CF1">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0E2CF1">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0E2CF1">
                  <w:pPr>
                    <w:ind w:firstLine="480"/>
                    <w:rPr>
                      <w:rFonts w:ascii="BiauKai" w:eastAsia="BiauKai" w:hAnsi="BiauKai" w:cs="BiauKai"/>
                      <w:b/>
                      <w:bCs/>
                      <w:color w:val="FF0000"/>
                    </w:rPr>
                  </w:pPr>
                </w:p>
              </w:tc>
            </w:tr>
            <w:tr w:rsidR="000B2FFF" w14:paraId="46F86305" w14:textId="77777777" w:rsidTr="000E2CF1">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0E2CF1">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lastRenderedPageBreak/>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0E2CF1">
        <w:tc>
          <w:tcPr>
            <w:tcW w:w="8290" w:type="dxa"/>
          </w:tcPr>
          <w:p w14:paraId="69463B70" w14:textId="77777777" w:rsidR="000B2FFF" w:rsidRDefault="000B2FFF"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0E2CF1">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0E2CF1">
                  <w:pPr>
                    <w:ind w:firstLine="480"/>
                    <w:rPr>
                      <w:rFonts w:ascii="BiauKai" w:eastAsia="BiauKai" w:hAnsi="BiauKai" w:cs="BiauKai"/>
                      <w:b/>
                      <w:bCs/>
                      <w:color w:val="FF0000"/>
                    </w:rPr>
                  </w:pPr>
                </w:p>
              </w:tc>
            </w:tr>
            <w:tr w:rsidR="000B2FFF" w14:paraId="2A0545F6" w14:textId="77777777" w:rsidTr="000E2CF1">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0E2CF1">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0E2CF1">
        <w:tc>
          <w:tcPr>
            <w:tcW w:w="8290" w:type="dxa"/>
          </w:tcPr>
          <w:p w14:paraId="481F06FB" w14:textId="77777777" w:rsidR="000B2FFF" w:rsidRDefault="000B2FFF"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0E2CF1">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0E2CF1">
                  <w:pPr>
                    <w:ind w:firstLine="480"/>
                    <w:rPr>
                      <w:rFonts w:ascii="BiauKai" w:eastAsia="BiauKai" w:hAnsi="BiauKai" w:cs="BiauKai"/>
                      <w:b/>
                      <w:bCs/>
                      <w:color w:val="FF0000"/>
                    </w:rPr>
                  </w:pPr>
                </w:p>
              </w:tc>
            </w:tr>
            <w:tr w:rsidR="000B2FFF" w14:paraId="3611EB28" w14:textId="77777777" w:rsidTr="000E2CF1">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0E2CF1">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lastRenderedPageBreak/>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0E2CF1">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0E2CF1">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0E2CF1">
                  <w:pPr>
                    <w:ind w:firstLine="480"/>
                    <w:rPr>
                      <w:rFonts w:ascii="BiauKai" w:eastAsia="BiauKai" w:hAnsi="BiauKai" w:cs="BiauKai"/>
                      <w:b/>
                      <w:bCs/>
                      <w:color w:val="FF0000"/>
                    </w:rPr>
                  </w:pPr>
                </w:p>
              </w:tc>
            </w:tr>
            <w:tr w:rsidR="000B2FFF" w14:paraId="15B1EEAD" w14:textId="77777777" w:rsidTr="000E2CF1">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0E2CF1">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lastRenderedPageBreak/>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0E2CF1">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0E2CF1">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0E2CF1">
                  <w:pPr>
                    <w:ind w:firstLine="480"/>
                    <w:rPr>
                      <w:rFonts w:ascii="BiauKai" w:eastAsia="BiauKai" w:hAnsi="BiauKai" w:cs="BiauKai"/>
                      <w:b/>
                      <w:bCs/>
                      <w:color w:val="FF0000"/>
                    </w:rPr>
                  </w:pPr>
                </w:p>
              </w:tc>
            </w:tr>
            <w:tr w:rsidR="00651D01" w14:paraId="2683BC36" w14:textId="77777777" w:rsidTr="000E2CF1">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0E2CF1">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0E2CF1">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0E2CF1">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0E2CF1">
                  <w:pPr>
                    <w:ind w:firstLine="480"/>
                    <w:rPr>
                      <w:rFonts w:ascii="BiauKai" w:eastAsia="BiauKai" w:hAnsi="BiauKai" w:cs="BiauKai"/>
                      <w:b/>
                      <w:bCs/>
                      <w:color w:val="FF0000"/>
                    </w:rPr>
                  </w:pPr>
                </w:p>
              </w:tc>
            </w:tr>
            <w:tr w:rsidR="00651D01" w14:paraId="76009769" w14:textId="77777777" w:rsidTr="000E2CF1">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0E2CF1">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0E2CF1">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0E2CF1">
        <w:tc>
          <w:tcPr>
            <w:tcW w:w="8290" w:type="dxa"/>
          </w:tcPr>
          <w:p w14:paraId="1A15B97C" w14:textId="77777777" w:rsidR="00651D01" w:rsidRDefault="00651D01"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0E2CF1">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0E2CF1">
                  <w:pPr>
                    <w:ind w:firstLine="480"/>
                    <w:rPr>
                      <w:rFonts w:ascii="BiauKai" w:eastAsia="BiauKai" w:hAnsi="BiauKai" w:cs="BiauKai"/>
                      <w:b/>
                      <w:bCs/>
                      <w:color w:val="FF0000"/>
                    </w:rPr>
                  </w:pPr>
                </w:p>
              </w:tc>
            </w:tr>
            <w:tr w:rsidR="00651D01" w14:paraId="62F12B91" w14:textId="77777777" w:rsidTr="000E2CF1">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0E2CF1">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0E2CF1">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0E2CF1">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0E2CF1">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0E2CF1">
                  <w:pPr>
                    <w:ind w:firstLine="480"/>
                    <w:rPr>
                      <w:rFonts w:ascii="BiauKai" w:eastAsia="BiauKai" w:hAnsi="BiauKai" w:cs="BiauKai"/>
                      <w:b/>
                      <w:bCs/>
                      <w:color w:val="FF0000"/>
                    </w:rPr>
                  </w:pPr>
                </w:p>
              </w:tc>
            </w:tr>
            <w:tr w:rsidR="00651D01" w14:paraId="4D6EB251" w14:textId="77777777" w:rsidTr="000E2CF1">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0E2CF1">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0E2CF1">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lastRenderedPageBreak/>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0E2CF1">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0E2CF1">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0E2CF1">
                  <w:pPr>
                    <w:ind w:firstLine="480"/>
                    <w:rPr>
                      <w:rFonts w:ascii="BiauKai" w:eastAsia="BiauKai" w:hAnsi="BiauKai" w:cs="BiauKai"/>
                      <w:b/>
                      <w:bCs/>
                      <w:color w:val="FF0000"/>
                    </w:rPr>
                  </w:pPr>
                </w:p>
              </w:tc>
            </w:tr>
            <w:tr w:rsidR="00651D01" w14:paraId="5DB6098D" w14:textId="77777777" w:rsidTr="000E2CF1">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0E2CF1">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0E2CF1">
        <w:tc>
          <w:tcPr>
            <w:tcW w:w="8290" w:type="dxa"/>
          </w:tcPr>
          <w:p w14:paraId="7808EF18" w14:textId="77777777" w:rsidR="00651D01" w:rsidRDefault="00651D01"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0E2CF1">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0E2CF1">
                  <w:pPr>
                    <w:ind w:firstLine="480"/>
                    <w:rPr>
                      <w:rFonts w:ascii="BiauKai" w:eastAsia="BiauKai" w:hAnsi="BiauKai" w:cs="BiauKai"/>
                      <w:b/>
                      <w:bCs/>
                      <w:color w:val="FF0000"/>
                    </w:rPr>
                  </w:pPr>
                </w:p>
              </w:tc>
            </w:tr>
            <w:tr w:rsidR="00651D01" w14:paraId="29D3F7CB" w14:textId="77777777" w:rsidTr="000E2CF1">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0E2CF1">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0E2CF1">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0E2CF1">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0E2CF1">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lastRenderedPageBreak/>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0E2CF1">
        <w:tc>
          <w:tcPr>
            <w:tcW w:w="8290" w:type="dxa"/>
          </w:tcPr>
          <w:p w14:paraId="3C271582" w14:textId="77777777" w:rsidR="00651D01" w:rsidRDefault="00651D01"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0E2CF1">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0E2CF1">
                  <w:pPr>
                    <w:ind w:firstLine="480"/>
                    <w:rPr>
                      <w:rFonts w:ascii="BiauKai" w:eastAsia="BiauKai" w:hAnsi="BiauKai" w:cs="BiauKai"/>
                      <w:b/>
                      <w:bCs/>
                      <w:color w:val="FF0000"/>
                    </w:rPr>
                  </w:pPr>
                </w:p>
              </w:tc>
            </w:tr>
            <w:tr w:rsidR="00651D01" w14:paraId="5200E376" w14:textId="77777777" w:rsidTr="000E2CF1">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0E2CF1">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0E2CF1">
        <w:tc>
          <w:tcPr>
            <w:tcW w:w="8290" w:type="dxa"/>
          </w:tcPr>
          <w:p w14:paraId="67716F21" w14:textId="77777777" w:rsidR="00651D01" w:rsidRDefault="00651D01"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0E2CF1">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0E2CF1">
                  <w:pPr>
                    <w:ind w:firstLine="480"/>
                    <w:rPr>
                      <w:rFonts w:ascii="BiauKai" w:eastAsia="BiauKai" w:hAnsi="BiauKai" w:cs="BiauKai"/>
                      <w:b/>
                      <w:bCs/>
                      <w:color w:val="FF0000"/>
                    </w:rPr>
                  </w:pPr>
                </w:p>
              </w:tc>
            </w:tr>
            <w:tr w:rsidR="00651D01" w14:paraId="0B56E00B" w14:textId="77777777" w:rsidTr="000E2CF1">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0E2CF1">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0E2CF1">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0E2CF1">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0E2CF1">
                  <w:pPr>
                    <w:ind w:firstLine="480"/>
                    <w:rPr>
                      <w:rFonts w:ascii="BiauKai" w:eastAsia="BiauKai" w:hAnsi="BiauKai" w:cs="BiauKai"/>
                      <w:b/>
                      <w:bCs/>
                      <w:color w:val="FF0000"/>
                    </w:rPr>
                  </w:pPr>
                </w:p>
              </w:tc>
            </w:tr>
            <w:tr w:rsidR="00651D01" w14:paraId="41F115D4" w14:textId="77777777" w:rsidTr="000E2CF1">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0E2CF1">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lastRenderedPageBreak/>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0E2CF1">
        <w:tc>
          <w:tcPr>
            <w:tcW w:w="8290" w:type="dxa"/>
          </w:tcPr>
          <w:p w14:paraId="369876D3" w14:textId="77777777" w:rsidR="00651D01" w:rsidRPr="009D45F5" w:rsidRDefault="00651D01"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0E2CF1">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0E2CF1">
                  <w:pPr>
                    <w:ind w:firstLine="480"/>
                    <w:rPr>
                      <w:rFonts w:ascii="BiauKai" w:eastAsia="BiauKai" w:hAnsi="BiauKai" w:cs="BiauKai"/>
                      <w:b/>
                      <w:bCs/>
                      <w:color w:val="FF0000"/>
                    </w:rPr>
                  </w:pPr>
                </w:p>
              </w:tc>
            </w:tr>
            <w:tr w:rsidR="00651D01" w14:paraId="4FC1B33B" w14:textId="77777777" w:rsidTr="000E2CF1">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0E2CF1">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0E2CF1">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0E2CF1">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0E2CF1">
                  <w:pPr>
                    <w:ind w:firstLine="480"/>
                    <w:rPr>
                      <w:rFonts w:ascii="BiauKai" w:eastAsia="BiauKai" w:hAnsi="BiauKai" w:cs="BiauKai"/>
                      <w:b/>
                      <w:bCs/>
                      <w:color w:val="FF0000"/>
                    </w:rPr>
                  </w:pPr>
                </w:p>
              </w:tc>
            </w:tr>
            <w:tr w:rsidR="00651D01" w14:paraId="1AB1B946" w14:textId="77777777" w:rsidTr="000E2CF1">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0E2CF1">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0E2CF1">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0E2CF1">
        <w:tc>
          <w:tcPr>
            <w:tcW w:w="8290" w:type="dxa"/>
          </w:tcPr>
          <w:p w14:paraId="31185C79" w14:textId="77777777" w:rsidR="00651D01" w:rsidRDefault="00651D01"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0E2CF1">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0E2CF1">
                  <w:pPr>
                    <w:ind w:firstLine="480"/>
                    <w:rPr>
                      <w:rFonts w:ascii="BiauKai" w:eastAsia="BiauKai" w:hAnsi="BiauKai" w:cs="BiauKai"/>
                      <w:b/>
                      <w:bCs/>
                      <w:color w:val="FF0000"/>
                    </w:rPr>
                  </w:pPr>
                </w:p>
              </w:tc>
            </w:tr>
            <w:tr w:rsidR="00651D01" w14:paraId="65A8E342" w14:textId="77777777" w:rsidTr="000E2CF1">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0E2CF1">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lastRenderedPageBreak/>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0E2CF1">
        <w:tc>
          <w:tcPr>
            <w:tcW w:w="8290" w:type="dxa"/>
          </w:tcPr>
          <w:p w14:paraId="325AB62C" w14:textId="77777777" w:rsidR="00651D01" w:rsidRDefault="00651D01"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0E2CF1">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0E2CF1">
                  <w:pPr>
                    <w:ind w:firstLine="480"/>
                    <w:rPr>
                      <w:rFonts w:ascii="BiauKai" w:eastAsia="BiauKai" w:hAnsi="BiauKai" w:cs="BiauKai"/>
                      <w:b/>
                      <w:bCs/>
                      <w:color w:val="FF0000"/>
                    </w:rPr>
                  </w:pPr>
                </w:p>
              </w:tc>
            </w:tr>
            <w:tr w:rsidR="00651D01" w14:paraId="42524946" w14:textId="77777777" w:rsidTr="000E2CF1">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0E2CF1">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0E2CF1">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0E2CF1">
        <w:tc>
          <w:tcPr>
            <w:tcW w:w="8290" w:type="dxa"/>
          </w:tcPr>
          <w:p w14:paraId="3D6C22FE" w14:textId="77777777" w:rsidR="00651D01" w:rsidRDefault="00651D01"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0E2CF1">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0E2CF1">
                  <w:pPr>
                    <w:ind w:firstLine="480"/>
                    <w:rPr>
                      <w:rFonts w:ascii="BiauKai" w:eastAsia="BiauKai" w:hAnsi="BiauKai" w:cs="BiauKai"/>
                      <w:b/>
                      <w:bCs/>
                      <w:color w:val="FF0000"/>
                    </w:rPr>
                  </w:pPr>
                </w:p>
              </w:tc>
            </w:tr>
            <w:tr w:rsidR="00651D01" w14:paraId="79894398" w14:textId="77777777" w:rsidTr="000E2CF1">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0E2CF1">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0E2CF1">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0E2CF1">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0F206B54" w14:textId="77777777" w:rsidR="00651D01" w:rsidRPr="00C57F73" w:rsidRDefault="00651D01" w:rsidP="000E2CF1">
                  <w:pPr>
                    <w:ind w:firstLine="480"/>
                    <w:rPr>
                      <w:rFonts w:ascii="BiauKai" w:eastAsia="BiauKai" w:hAnsi="BiauKai" w:cs="BiauKai"/>
                      <w:b/>
                      <w:bCs/>
                      <w:color w:val="FF0000"/>
                    </w:rPr>
                  </w:pPr>
                </w:p>
              </w:tc>
            </w:tr>
            <w:tr w:rsidR="00651D01" w14:paraId="0A79F549" w14:textId="77777777" w:rsidTr="000E2CF1">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0E2CF1">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0E2CF1">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lastRenderedPageBreak/>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0E2CF1">
        <w:tc>
          <w:tcPr>
            <w:tcW w:w="8290" w:type="dxa"/>
          </w:tcPr>
          <w:p w14:paraId="4580F1D7" w14:textId="77777777" w:rsidR="00651D01" w:rsidRDefault="00651D01"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0E2CF1">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0E2CF1">
                  <w:pPr>
                    <w:ind w:firstLine="480"/>
                    <w:rPr>
                      <w:rFonts w:ascii="BiauKai" w:eastAsia="BiauKai" w:hAnsi="BiauKai" w:cs="BiauKai"/>
                      <w:b/>
                      <w:bCs/>
                      <w:color w:val="FF0000"/>
                    </w:rPr>
                  </w:pPr>
                </w:p>
              </w:tc>
            </w:tr>
            <w:tr w:rsidR="00651D01" w14:paraId="1B6FABE9" w14:textId="77777777" w:rsidTr="000E2CF1">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0E2CF1">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0E2CF1">
        <w:tc>
          <w:tcPr>
            <w:tcW w:w="8290" w:type="dxa"/>
          </w:tcPr>
          <w:p w14:paraId="7CAEC90B" w14:textId="77777777" w:rsidR="00651D01" w:rsidRDefault="00651D01"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0E2CF1">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0E2CF1">
                  <w:pPr>
                    <w:ind w:firstLine="480"/>
                    <w:rPr>
                      <w:rFonts w:ascii="BiauKai" w:eastAsia="BiauKai" w:hAnsi="BiauKai" w:cs="BiauKai"/>
                      <w:b/>
                      <w:bCs/>
                      <w:color w:val="FF0000"/>
                    </w:rPr>
                  </w:pPr>
                </w:p>
              </w:tc>
            </w:tr>
            <w:tr w:rsidR="00651D01" w14:paraId="7CE1D561" w14:textId="77777777" w:rsidTr="000E2CF1">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0E2CF1">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0E2CF1">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0E2CF1">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0E2CF1">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0E2CF1">
                  <w:pPr>
                    <w:ind w:firstLine="480"/>
                    <w:rPr>
                      <w:rFonts w:ascii="BiauKai" w:eastAsia="BiauKai" w:hAnsi="BiauKai" w:cs="BiauKai"/>
                      <w:b/>
                      <w:bCs/>
                      <w:color w:val="FF0000"/>
                    </w:rPr>
                  </w:pPr>
                </w:p>
              </w:tc>
            </w:tr>
            <w:tr w:rsidR="00651D01" w14:paraId="62CA9E4A" w14:textId="77777777" w:rsidTr="000E2CF1">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0E2CF1">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lastRenderedPageBreak/>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0E2CF1">
        <w:tc>
          <w:tcPr>
            <w:tcW w:w="8290" w:type="dxa"/>
          </w:tcPr>
          <w:p w14:paraId="33064EE6" w14:textId="77777777" w:rsidR="00651D01" w:rsidRDefault="00651D01"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0E2CF1">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0E2CF1">
                  <w:pPr>
                    <w:ind w:firstLine="480"/>
                    <w:rPr>
                      <w:rFonts w:ascii="BiauKai" w:eastAsia="BiauKai" w:hAnsi="BiauKai" w:cs="BiauKai"/>
                      <w:b/>
                      <w:bCs/>
                      <w:color w:val="FF0000"/>
                    </w:rPr>
                  </w:pPr>
                </w:p>
              </w:tc>
            </w:tr>
            <w:tr w:rsidR="00651D01" w14:paraId="07198E78" w14:textId="77777777" w:rsidTr="000E2CF1">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0E2CF1">
            <w:pPr>
              <w:snapToGrid w:val="0"/>
              <w:ind w:firstLine="480"/>
              <w:rPr>
                <w:rFonts w:ascii="楷體-簡" w:eastAsia="楷體-簡" w:hAnsi="楷體-簡"/>
              </w:rPr>
            </w:pPr>
          </w:p>
        </w:tc>
      </w:tr>
    </w:tbl>
    <w:p w14:paraId="6DF11E7F" w14:textId="37FB7999" w:rsidR="00651D01" w:rsidRDefault="00651D01" w:rsidP="00651D01">
      <w:pPr>
        <w:ind w:firstLineChars="0" w:firstLine="0"/>
      </w:pPr>
      <w:r>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0E2CF1">
        <w:tc>
          <w:tcPr>
            <w:tcW w:w="8290" w:type="dxa"/>
          </w:tcPr>
          <w:p w14:paraId="6EC50CF4" w14:textId="77777777" w:rsidR="00651D01" w:rsidRDefault="00651D01"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0E2CF1">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0E2CF1">
                  <w:pPr>
                    <w:ind w:firstLine="480"/>
                    <w:rPr>
                      <w:rFonts w:ascii="BiauKai" w:eastAsia="BiauKai" w:hAnsi="BiauKai" w:cs="BiauKai"/>
                      <w:b/>
                      <w:bCs/>
                      <w:color w:val="FF0000"/>
                    </w:rPr>
                  </w:pPr>
                </w:p>
              </w:tc>
            </w:tr>
            <w:tr w:rsidR="00651D01" w14:paraId="07C14B16" w14:textId="77777777" w:rsidTr="000E2CF1">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0E2CF1">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0E2CF1">
        <w:tc>
          <w:tcPr>
            <w:tcW w:w="8290" w:type="dxa"/>
          </w:tcPr>
          <w:p w14:paraId="7D16339B" w14:textId="77777777" w:rsidR="00651D01" w:rsidRDefault="00651D01"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0E2CF1">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0E2CF1">
                  <w:pPr>
                    <w:ind w:firstLine="480"/>
                    <w:rPr>
                      <w:rFonts w:ascii="BiauKai" w:eastAsia="BiauKai" w:hAnsi="BiauKai" w:cs="BiauKai"/>
                      <w:b/>
                      <w:bCs/>
                      <w:color w:val="FF0000"/>
                    </w:rPr>
                  </w:pPr>
                </w:p>
              </w:tc>
            </w:tr>
            <w:tr w:rsidR="00651D01" w14:paraId="33CCB525" w14:textId="77777777" w:rsidTr="000E2CF1">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0E2CF1">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0E2CF1">
        <w:tc>
          <w:tcPr>
            <w:tcW w:w="8290" w:type="dxa"/>
          </w:tcPr>
          <w:p w14:paraId="0D62F170" w14:textId="77777777" w:rsidR="00651D01" w:rsidRDefault="00651D01"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0E2CF1">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0E2CF1">
                  <w:pPr>
                    <w:ind w:firstLine="480"/>
                    <w:rPr>
                      <w:rFonts w:ascii="BiauKai" w:eastAsia="BiauKai" w:hAnsi="BiauKai" w:cs="BiauKai"/>
                      <w:b/>
                      <w:bCs/>
                      <w:color w:val="FF0000"/>
                    </w:rPr>
                  </w:pPr>
                </w:p>
              </w:tc>
            </w:tr>
            <w:tr w:rsidR="00651D01" w14:paraId="2E282073" w14:textId="77777777" w:rsidTr="000E2CF1">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0E2CF1">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0E2CF1">
        <w:tc>
          <w:tcPr>
            <w:tcW w:w="8290" w:type="dxa"/>
          </w:tcPr>
          <w:p w14:paraId="5542F656" w14:textId="77777777" w:rsidR="00651D01" w:rsidRPr="009D45F5" w:rsidRDefault="00651D01"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0E2CF1">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0E2CF1">
                  <w:pPr>
                    <w:ind w:firstLine="480"/>
                    <w:rPr>
                      <w:rFonts w:ascii="BiauKai" w:eastAsia="BiauKai" w:hAnsi="BiauKai" w:cs="BiauKai"/>
                      <w:b/>
                      <w:bCs/>
                      <w:color w:val="FF0000"/>
                    </w:rPr>
                  </w:pPr>
                </w:p>
              </w:tc>
            </w:tr>
            <w:tr w:rsidR="00651D01" w14:paraId="5793EFC8" w14:textId="77777777" w:rsidTr="000E2CF1">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0E2CF1">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0E2CF1">
        <w:tc>
          <w:tcPr>
            <w:tcW w:w="8290" w:type="dxa"/>
          </w:tcPr>
          <w:p w14:paraId="675006B6" w14:textId="77777777" w:rsidR="00651D01" w:rsidRPr="009D45F5" w:rsidRDefault="00651D01"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0E2CF1">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0E2CF1">
                  <w:pPr>
                    <w:ind w:firstLine="480"/>
                    <w:rPr>
                      <w:rFonts w:ascii="BiauKai" w:eastAsia="BiauKai" w:hAnsi="BiauKai" w:cs="BiauKai"/>
                      <w:b/>
                      <w:bCs/>
                      <w:color w:val="FF0000"/>
                    </w:rPr>
                  </w:pPr>
                </w:p>
              </w:tc>
            </w:tr>
            <w:tr w:rsidR="00651D01" w14:paraId="36DF067D" w14:textId="77777777" w:rsidTr="000E2CF1">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0E2CF1">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0E2CF1">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0E2CF1">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0E2CF1">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0E2CF1">
                  <w:pPr>
                    <w:ind w:firstLine="480"/>
                    <w:rPr>
                      <w:rFonts w:ascii="BiauKai" w:eastAsia="BiauKai" w:hAnsi="BiauKai" w:cs="BiauKai"/>
                      <w:b/>
                      <w:bCs/>
                      <w:color w:val="FF0000"/>
                    </w:rPr>
                  </w:pPr>
                </w:p>
              </w:tc>
            </w:tr>
            <w:tr w:rsidR="000F4245" w14:paraId="17B874EA" w14:textId="77777777" w:rsidTr="000E2CF1">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0E2CF1">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0E2CF1">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0E2CF1">
                  <w:pPr>
                    <w:ind w:firstLine="480"/>
                    <w:rPr>
                      <w:rFonts w:ascii="BiauKai" w:eastAsia="BiauKai" w:hAnsi="BiauKai" w:cs="BiauKai"/>
                      <w:b/>
                      <w:bCs/>
                      <w:color w:val="FF0000"/>
                    </w:rPr>
                  </w:pPr>
                </w:p>
              </w:tc>
            </w:tr>
            <w:tr w:rsidR="000F4245" w14:paraId="02F0DC27" w14:textId="77777777" w:rsidTr="000E2CF1">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0E2CF1">
        <w:tc>
          <w:tcPr>
            <w:tcW w:w="8290" w:type="dxa"/>
          </w:tcPr>
          <w:p w14:paraId="32041D83" w14:textId="77777777" w:rsidR="000F4245" w:rsidRPr="008C616C" w:rsidRDefault="000F4245" w:rsidP="000E2CF1">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0E2CF1">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0E2CF1">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0E2CF1">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0E2CF1">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0E2CF1">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0E2CF1">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0E2CF1">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0E2CF1">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0E2CF1">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1223BA11" w14:textId="77777777" w:rsidR="000F4245" w:rsidRPr="00C57F73" w:rsidRDefault="000F4245" w:rsidP="000E2CF1">
                  <w:pPr>
                    <w:ind w:firstLine="480"/>
                    <w:rPr>
                      <w:rFonts w:ascii="BiauKai" w:eastAsia="BiauKai" w:hAnsi="BiauKai" w:cs="BiauKai"/>
                      <w:b/>
                      <w:bCs/>
                      <w:color w:val="FF0000"/>
                    </w:rPr>
                  </w:pPr>
                </w:p>
              </w:tc>
            </w:tr>
            <w:tr w:rsidR="000F4245" w14:paraId="7CC20B16" w14:textId="77777777" w:rsidTr="000E2CF1">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lastRenderedPageBreak/>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0E2CF1">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0E2CF1">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DB7863" w14:textId="77777777" w:rsidR="000F4245" w:rsidRPr="00C57F73" w:rsidRDefault="000F4245" w:rsidP="000E2CF1">
                  <w:pPr>
                    <w:ind w:firstLine="480"/>
                    <w:rPr>
                      <w:rFonts w:ascii="BiauKai" w:eastAsia="BiauKai" w:hAnsi="BiauKai" w:cs="BiauKai"/>
                      <w:b/>
                      <w:bCs/>
                      <w:color w:val="FF0000"/>
                    </w:rPr>
                  </w:pPr>
                </w:p>
              </w:tc>
            </w:tr>
            <w:tr w:rsidR="000F4245" w14:paraId="7CD86EEF" w14:textId="77777777" w:rsidTr="000E2CF1">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0E2CF1">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0E2CF1">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0E2CF1">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lastRenderedPageBreak/>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0E2CF1">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0E2CF1">
                  <w:pPr>
                    <w:ind w:firstLine="480"/>
                    <w:rPr>
                      <w:rFonts w:ascii="BiauKai" w:eastAsia="BiauKai" w:hAnsi="BiauKai" w:cs="BiauKai"/>
                      <w:b/>
                      <w:bCs/>
                      <w:color w:val="FF0000"/>
                    </w:rPr>
                  </w:pPr>
                </w:p>
              </w:tc>
            </w:tr>
            <w:tr w:rsidR="000F4245" w14:paraId="4027F2B4" w14:textId="77777777" w:rsidTr="000E2CF1">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0E2CF1">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0E2CF1">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0E2CF1">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0E2CF1">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0E2CF1">
                  <w:pPr>
                    <w:ind w:firstLine="480"/>
                    <w:rPr>
                      <w:rFonts w:ascii="BiauKai" w:eastAsia="BiauKai" w:hAnsi="BiauKai" w:cs="BiauKai"/>
                      <w:b/>
                      <w:bCs/>
                      <w:color w:val="FF0000"/>
                    </w:rPr>
                  </w:pPr>
                </w:p>
              </w:tc>
            </w:tr>
            <w:tr w:rsidR="000F4245" w14:paraId="66344285" w14:textId="77777777" w:rsidTr="000E2CF1">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0E2CF1">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0E2CF1">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0E2CF1">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0E2CF1">
                  <w:pPr>
                    <w:ind w:firstLine="480"/>
                    <w:rPr>
                      <w:rFonts w:ascii="BiauKai" w:eastAsia="BiauKai" w:hAnsi="BiauKai" w:cs="BiauKai"/>
                      <w:b/>
                      <w:bCs/>
                      <w:color w:val="FF0000"/>
                    </w:rPr>
                  </w:pPr>
                </w:p>
              </w:tc>
            </w:tr>
            <w:tr w:rsidR="000F4245" w14:paraId="61A7326B" w14:textId="77777777" w:rsidTr="000E2CF1">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lastRenderedPageBreak/>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0E2CF1">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0E2CF1">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0E2CF1">
                  <w:pPr>
                    <w:ind w:firstLine="480"/>
                    <w:rPr>
                      <w:rFonts w:ascii="BiauKai" w:eastAsia="BiauKai" w:hAnsi="BiauKai" w:cs="BiauKai"/>
                      <w:b/>
                      <w:bCs/>
                      <w:color w:val="FF0000"/>
                    </w:rPr>
                  </w:pPr>
                </w:p>
              </w:tc>
            </w:tr>
            <w:tr w:rsidR="000F4245" w14:paraId="2F9DC510" w14:textId="77777777" w:rsidTr="000E2CF1">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0E2CF1">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0E2CF1">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0E2CF1">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0E2CF1">
                  <w:pPr>
                    <w:ind w:firstLine="480"/>
                    <w:rPr>
                      <w:rFonts w:ascii="BiauKai" w:eastAsia="BiauKai" w:hAnsi="BiauKai" w:cs="BiauKai"/>
                      <w:b/>
                      <w:bCs/>
                      <w:color w:val="FF0000"/>
                    </w:rPr>
                  </w:pPr>
                </w:p>
              </w:tc>
            </w:tr>
            <w:tr w:rsidR="000F4245" w14:paraId="332385F1" w14:textId="77777777" w:rsidTr="000E2CF1">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0E2CF1">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0E2CF1">
        <w:tc>
          <w:tcPr>
            <w:tcW w:w="8290" w:type="dxa"/>
          </w:tcPr>
          <w:p w14:paraId="04134A7D" w14:textId="77777777" w:rsidR="000F4245" w:rsidRDefault="000F4245"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0E2CF1">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0E2CF1">
                  <w:pPr>
                    <w:ind w:firstLine="480"/>
                    <w:rPr>
                      <w:rFonts w:ascii="BiauKai" w:eastAsia="BiauKai" w:hAnsi="BiauKai" w:cs="BiauKai"/>
                      <w:b/>
                      <w:bCs/>
                      <w:color w:val="FF0000"/>
                    </w:rPr>
                  </w:pPr>
                </w:p>
              </w:tc>
            </w:tr>
            <w:tr w:rsidR="000F4245" w14:paraId="6146EA54" w14:textId="77777777" w:rsidTr="000E2CF1">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0E2CF1">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0E2CF1">
        <w:tc>
          <w:tcPr>
            <w:tcW w:w="8290" w:type="dxa"/>
          </w:tcPr>
          <w:p w14:paraId="323978CF" w14:textId="77777777" w:rsidR="000F4245" w:rsidRDefault="000F4245"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0E2CF1">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601D7FD5" w14:textId="77777777" w:rsidR="000F4245" w:rsidRPr="00C57F73" w:rsidRDefault="000F4245" w:rsidP="000E2CF1">
                  <w:pPr>
                    <w:ind w:firstLine="480"/>
                    <w:rPr>
                      <w:rFonts w:ascii="BiauKai" w:eastAsia="BiauKai" w:hAnsi="BiauKai" w:cs="BiauKai"/>
                      <w:b/>
                      <w:bCs/>
                      <w:color w:val="FF0000"/>
                    </w:rPr>
                  </w:pPr>
                </w:p>
              </w:tc>
            </w:tr>
            <w:tr w:rsidR="000F4245" w14:paraId="120770E7" w14:textId="77777777" w:rsidTr="000E2CF1">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0E2CF1">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lastRenderedPageBreak/>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0E2CF1">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0E2CF1">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0E2CF1">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0E2CF1">
                  <w:pPr>
                    <w:ind w:firstLine="480"/>
                    <w:rPr>
                      <w:rFonts w:ascii="BiauKai" w:eastAsia="BiauKai" w:hAnsi="BiauKai" w:cs="BiauKai"/>
                      <w:b/>
                      <w:bCs/>
                      <w:color w:val="FF0000"/>
                    </w:rPr>
                  </w:pPr>
                </w:p>
              </w:tc>
            </w:tr>
            <w:tr w:rsidR="000F4245" w14:paraId="5B7A5A81" w14:textId="77777777" w:rsidTr="000E2CF1">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0E2CF1">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lastRenderedPageBreak/>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0E2CF1">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0E2CF1">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5D69FFF" w14:textId="77777777" w:rsidR="000B5AE3" w:rsidRPr="00C57F73" w:rsidRDefault="000B5AE3" w:rsidP="000E2CF1">
                  <w:pPr>
                    <w:ind w:firstLine="480"/>
                    <w:rPr>
                      <w:rFonts w:ascii="BiauKai" w:eastAsia="BiauKai" w:hAnsi="BiauKai" w:cs="BiauKai"/>
                      <w:b/>
                      <w:bCs/>
                      <w:color w:val="FF0000"/>
                    </w:rPr>
                  </w:pPr>
                </w:p>
              </w:tc>
            </w:tr>
            <w:tr w:rsidR="000B5AE3" w14:paraId="04A42263" w14:textId="77777777" w:rsidTr="000E2CF1">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0E2CF1">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0E2CF1">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0E2CF1">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D6631DA" w14:textId="77777777" w:rsidR="000B5AE3" w:rsidRPr="00C57F73" w:rsidRDefault="000B5AE3" w:rsidP="000E2CF1">
                  <w:pPr>
                    <w:ind w:firstLine="480"/>
                    <w:rPr>
                      <w:rFonts w:ascii="BiauKai" w:eastAsia="BiauKai" w:hAnsi="BiauKai" w:cs="BiauKai"/>
                      <w:b/>
                      <w:bCs/>
                      <w:color w:val="FF0000"/>
                    </w:rPr>
                  </w:pPr>
                </w:p>
              </w:tc>
            </w:tr>
            <w:tr w:rsidR="000B5AE3" w14:paraId="78E569EE" w14:textId="77777777" w:rsidTr="000E2CF1">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0E2CF1">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0E2CF1">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0E2CF1">
        <w:tc>
          <w:tcPr>
            <w:tcW w:w="8290" w:type="dxa"/>
          </w:tcPr>
          <w:p w14:paraId="69CB2032" w14:textId="77777777" w:rsidR="000B5AE3" w:rsidRDefault="000B5AE3"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0E2CF1">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0E2CF1">
                  <w:pPr>
                    <w:ind w:firstLine="480"/>
                    <w:rPr>
                      <w:rFonts w:ascii="BiauKai" w:eastAsia="BiauKai" w:hAnsi="BiauKai" w:cs="BiauKai"/>
                      <w:b/>
                      <w:bCs/>
                      <w:color w:val="FF0000"/>
                    </w:rPr>
                  </w:pPr>
                </w:p>
              </w:tc>
            </w:tr>
            <w:tr w:rsidR="000B5AE3" w14:paraId="0DC48EA1" w14:textId="77777777" w:rsidTr="000E2CF1">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0E2CF1">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0E2CF1">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0E2CF1">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0E2CF1">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0E2CF1">
                  <w:pPr>
                    <w:ind w:firstLine="480"/>
                    <w:rPr>
                      <w:rFonts w:ascii="BiauKai" w:eastAsia="BiauKai" w:hAnsi="BiauKai" w:cs="BiauKai"/>
                      <w:b/>
                      <w:bCs/>
                      <w:color w:val="FF0000"/>
                    </w:rPr>
                  </w:pPr>
                </w:p>
              </w:tc>
            </w:tr>
            <w:tr w:rsidR="000B5AE3" w14:paraId="6BB6599A" w14:textId="77777777" w:rsidTr="000E2CF1">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0E2CF1">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0E2CF1">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lastRenderedPageBreak/>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0E2CF1">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0E2CF1">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0E2CF1">
                  <w:pPr>
                    <w:ind w:firstLine="480"/>
                    <w:rPr>
                      <w:rFonts w:ascii="BiauKai" w:eastAsia="BiauKai" w:hAnsi="BiauKai" w:cs="BiauKai"/>
                      <w:b/>
                      <w:bCs/>
                      <w:color w:val="FF0000"/>
                    </w:rPr>
                  </w:pPr>
                </w:p>
              </w:tc>
            </w:tr>
            <w:tr w:rsidR="000B5AE3" w14:paraId="0695C83B" w14:textId="77777777" w:rsidTr="000E2CF1">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0E2CF1">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0E2CF1">
        <w:tc>
          <w:tcPr>
            <w:tcW w:w="8290" w:type="dxa"/>
          </w:tcPr>
          <w:p w14:paraId="332E0096" w14:textId="77777777" w:rsidR="000B5AE3" w:rsidRDefault="000B5AE3"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0E2CF1">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0E2CF1">
                  <w:pPr>
                    <w:ind w:firstLine="480"/>
                    <w:rPr>
                      <w:rFonts w:ascii="BiauKai" w:eastAsia="BiauKai" w:hAnsi="BiauKai" w:cs="BiauKai"/>
                      <w:b/>
                      <w:bCs/>
                      <w:color w:val="FF0000"/>
                    </w:rPr>
                  </w:pPr>
                </w:p>
              </w:tc>
            </w:tr>
            <w:tr w:rsidR="000B5AE3" w14:paraId="6DC57150" w14:textId="77777777" w:rsidTr="000E2CF1">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0E2CF1">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0E2CF1">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0E2CF1">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0E2CF1">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0E2CF1">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0E2CF1">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0E2CF1">
                  <w:pPr>
                    <w:ind w:firstLine="480"/>
                    <w:rPr>
                      <w:rFonts w:ascii="BiauKai" w:eastAsia="BiauKai" w:hAnsi="BiauKai" w:cs="BiauKai"/>
                      <w:b/>
                      <w:bCs/>
                      <w:color w:val="FF0000"/>
                    </w:rPr>
                  </w:pPr>
                </w:p>
              </w:tc>
            </w:tr>
            <w:tr w:rsidR="000B5AE3" w14:paraId="56282B65" w14:textId="77777777" w:rsidTr="000E2CF1">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0E2CF1">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0E2CF1">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0E2CF1">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0E2CF1">
                  <w:pPr>
                    <w:ind w:firstLine="480"/>
                    <w:rPr>
                      <w:rFonts w:ascii="BiauKai" w:eastAsia="BiauKai" w:hAnsi="BiauKai" w:cs="BiauKai"/>
                      <w:b/>
                      <w:bCs/>
                      <w:color w:val="FF0000"/>
                    </w:rPr>
                  </w:pPr>
                </w:p>
              </w:tc>
            </w:tr>
            <w:tr w:rsidR="000B5AE3" w14:paraId="50D6C14C" w14:textId="77777777" w:rsidTr="000E2CF1">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0E2CF1">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0E2CF1">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0E2CF1">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0E2CF1">
                  <w:pPr>
                    <w:ind w:firstLine="480"/>
                    <w:rPr>
                      <w:rFonts w:ascii="BiauKai" w:eastAsia="BiauKai" w:hAnsi="BiauKai" w:cs="BiauKai"/>
                      <w:b/>
                      <w:bCs/>
                      <w:color w:val="FF0000"/>
                    </w:rPr>
                  </w:pPr>
                </w:p>
              </w:tc>
            </w:tr>
            <w:tr w:rsidR="000B5AE3" w14:paraId="320E338D" w14:textId="77777777" w:rsidTr="000E2CF1">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0E2CF1">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lastRenderedPageBreak/>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0E2CF1">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0E2CF1">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0E2CF1">
                  <w:pPr>
                    <w:ind w:firstLine="480"/>
                    <w:rPr>
                      <w:rFonts w:ascii="BiauKai" w:eastAsia="BiauKai" w:hAnsi="BiauKai" w:cs="BiauKai"/>
                      <w:b/>
                      <w:bCs/>
                      <w:color w:val="FF0000"/>
                    </w:rPr>
                  </w:pPr>
                </w:p>
              </w:tc>
            </w:tr>
            <w:tr w:rsidR="000B5AE3" w14:paraId="5758F65D" w14:textId="77777777" w:rsidTr="000E2CF1">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0E2CF1">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0E2CF1">
        <w:tc>
          <w:tcPr>
            <w:tcW w:w="8290" w:type="dxa"/>
          </w:tcPr>
          <w:p w14:paraId="59E2AED6" w14:textId="77777777" w:rsidR="000B5AE3" w:rsidRPr="009D45F5" w:rsidRDefault="000B5AE3"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0E2CF1">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0E2CF1">
                  <w:pPr>
                    <w:ind w:firstLine="480"/>
                    <w:rPr>
                      <w:rFonts w:ascii="BiauKai" w:eastAsia="BiauKai" w:hAnsi="BiauKai" w:cs="BiauKai"/>
                      <w:b/>
                      <w:bCs/>
                      <w:color w:val="FF0000"/>
                    </w:rPr>
                  </w:pPr>
                </w:p>
              </w:tc>
            </w:tr>
            <w:tr w:rsidR="000B5AE3" w14:paraId="373C8F79" w14:textId="77777777" w:rsidTr="000E2CF1">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0E2CF1">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0E2CF1">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0E2CF1">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0E2CF1">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0E2CF1">
                  <w:pPr>
                    <w:ind w:firstLine="480"/>
                    <w:rPr>
                      <w:rFonts w:ascii="BiauKai" w:eastAsia="BiauKai" w:hAnsi="BiauKai" w:cs="BiauKai"/>
                      <w:b/>
                      <w:bCs/>
                      <w:color w:val="FF0000"/>
                    </w:rPr>
                  </w:pPr>
                </w:p>
              </w:tc>
            </w:tr>
            <w:tr w:rsidR="00561A6F" w14:paraId="48461343" w14:textId="77777777" w:rsidTr="000E2CF1">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0E2CF1">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0E2CF1">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0E2CF1">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0E2CF1">
                  <w:pPr>
                    <w:ind w:firstLine="480"/>
                    <w:rPr>
                      <w:rFonts w:ascii="BiauKai" w:eastAsia="BiauKai" w:hAnsi="BiauKai" w:cs="BiauKai"/>
                      <w:b/>
                      <w:bCs/>
                      <w:color w:val="FF0000"/>
                    </w:rPr>
                  </w:pPr>
                </w:p>
              </w:tc>
            </w:tr>
            <w:tr w:rsidR="00561A6F" w14:paraId="170C12E2" w14:textId="77777777" w:rsidTr="000E2CF1">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0E2CF1">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0E2CF1">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0E2CF1">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0E2CF1">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0E2CF1">
                  <w:pPr>
                    <w:ind w:firstLine="480"/>
                    <w:rPr>
                      <w:rFonts w:ascii="BiauKai" w:eastAsia="BiauKai" w:hAnsi="BiauKai" w:cs="BiauKai"/>
                      <w:b/>
                      <w:bCs/>
                      <w:color w:val="FF0000"/>
                    </w:rPr>
                  </w:pPr>
                </w:p>
              </w:tc>
            </w:tr>
            <w:tr w:rsidR="00561A6F" w14:paraId="738481C4" w14:textId="77777777" w:rsidTr="000E2CF1">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0E2CF1">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0E2CF1">
        <w:tc>
          <w:tcPr>
            <w:tcW w:w="8290" w:type="dxa"/>
          </w:tcPr>
          <w:p w14:paraId="4B3561DC" w14:textId="77777777" w:rsidR="00561A6F" w:rsidRPr="009B243A" w:rsidRDefault="00561A6F"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0E2CF1">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0E2CF1">
                  <w:pPr>
                    <w:ind w:firstLine="480"/>
                    <w:rPr>
                      <w:rFonts w:ascii="BiauKai" w:eastAsia="BiauKai" w:hAnsi="BiauKai" w:cs="BiauKai"/>
                      <w:b/>
                      <w:bCs/>
                      <w:color w:val="FF0000"/>
                    </w:rPr>
                  </w:pPr>
                </w:p>
              </w:tc>
            </w:tr>
            <w:tr w:rsidR="00561A6F" w14:paraId="72BDC611" w14:textId="77777777" w:rsidTr="000E2CF1">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lastRenderedPageBreak/>
                    <w:t>3</w:t>
                  </w:r>
                  <w:r>
                    <w:rPr>
                      <w:rFonts w:ascii="BiauKai" w:eastAsia="BiauKai" w:hAnsi="BiauKai" w:cs="BiauKai" w:hint="eastAsia"/>
                      <w:color w:val="FF0000"/>
                    </w:rPr>
                    <w:t>分</w:t>
                  </w:r>
                </w:p>
              </w:tc>
            </w:tr>
            <w:tr w:rsidR="00561A6F" w14:paraId="3E1A0FB3" w14:textId="77777777" w:rsidTr="000E2CF1">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0E2CF1">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0E2CF1">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0E2CF1">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0E2CF1">
                  <w:pPr>
                    <w:ind w:firstLine="480"/>
                    <w:rPr>
                      <w:rFonts w:ascii="BiauKai" w:eastAsia="BiauKai" w:hAnsi="BiauKai" w:cs="BiauKai"/>
                      <w:b/>
                      <w:bCs/>
                      <w:color w:val="FF0000"/>
                    </w:rPr>
                  </w:pPr>
                </w:p>
              </w:tc>
            </w:tr>
            <w:tr w:rsidR="00561A6F" w14:paraId="335ACE8E" w14:textId="77777777" w:rsidTr="000E2CF1">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0E2CF1">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0E2CF1">
        <w:tc>
          <w:tcPr>
            <w:tcW w:w="8290" w:type="dxa"/>
          </w:tcPr>
          <w:p w14:paraId="61FAD372" w14:textId="77777777" w:rsidR="00561A6F" w:rsidRPr="00923E57" w:rsidRDefault="00561A6F"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0E2CF1">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0E2CF1">
                  <w:pPr>
                    <w:ind w:firstLine="480"/>
                    <w:rPr>
                      <w:rFonts w:ascii="BiauKai" w:eastAsia="BiauKai" w:hAnsi="BiauKai" w:cs="BiauKai"/>
                      <w:b/>
                      <w:bCs/>
                      <w:color w:val="FF0000"/>
                    </w:rPr>
                  </w:pPr>
                </w:p>
              </w:tc>
            </w:tr>
            <w:tr w:rsidR="00561A6F" w14:paraId="3FAE7B80" w14:textId="77777777" w:rsidTr="000E2CF1">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0E2CF1">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0E2CF1">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lastRenderedPageBreak/>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0E2CF1">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0E2CF1">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0E2CF1">
                  <w:pPr>
                    <w:ind w:firstLine="480"/>
                    <w:rPr>
                      <w:rFonts w:ascii="BiauKai" w:eastAsia="BiauKai" w:hAnsi="BiauKai" w:cs="BiauKai"/>
                      <w:b/>
                      <w:bCs/>
                      <w:color w:val="FF0000"/>
                    </w:rPr>
                  </w:pPr>
                </w:p>
              </w:tc>
            </w:tr>
            <w:tr w:rsidR="00561A6F" w14:paraId="194A0A8F" w14:textId="77777777" w:rsidTr="000E2CF1">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0E2CF1">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0E2CF1">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0E2CF1">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0E2CF1">
                  <w:pPr>
                    <w:ind w:firstLine="480"/>
                    <w:rPr>
                      <w:rFonts w:ascii="BiauKai" w:eastAsia="BiauKai" w:hAnsi="BiauKai" w:cs="BiauKai"/>
                      <w:b/>
                      <w:bCs/>
                      <w:color w:val="FF0000"/>
                    </w:rPr>
                  </w:pPr>
                </w:p>
              </w:tc>
            </w:tr>
            <w:tr w:rsidR="00561A6F" w14:paraId="04BBEC35" w14:textId="77777777" w:rsidTr="000E2CF1">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0E2CF1">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0E2CF1">
        <w:tc>
          <w:tcPr>
            <w:tcW w:w="8290" w:type="dxa"/>
          </w:tcPr>
          <w:p w14:paraId="4D2D1A2F" w14:textId="77777777" w:rsidR="00561A6F" w:rsidRPr="00D4455C" w:rsidRDefault="00561A6F" w:rsidP="000E2CF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0E2CF1">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0E2CF1">
                  <w:pPr>
                    <w:ind w:firstLine="480"/>
                    <w:rPr>
                      <w:rFonts w:ascii="BiauKai" w:eastAsia="BiauKai" w:hAnsi="BiauKai" w:cs="BiauKai"/>
                      <w:b/>
                      <w:bCs/>
                      <w:color w:val="FF0000"/>
                    </w:rPr>
                  </w:pPr>
                </w:p>
              </w:tc>
            </w:tr>
            <w:tr w:rsidR="00561A6F" w14:paraId="2647361F" w14:textId="77777777" w:rsidTr="000E2CF1">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0E2CF1">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0E2CF1">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312" w:name="_Toc107083479"/>
      <w:r w:rsidRPr="00402263">
        <w:rPr>
          <w:rFonts w:hint="eastAsia"/>
        </w:rPr>
        <w:lastRenderedPageBreak/>
        <w:t>附錄二</w:t>
      </w:r>
      <w:r w:rsidRPr="00402263">
        <w:rPr>
          <w:rFonts w:hint="eastAsia"/>
        </w:rPr>
        <w:t xml:space="preserve">  </w:t>
      </w:r>
      <w:r w:rsidR="00C562F4">
        <w:rPr>
          <w:rFonts w:hint="eastAsia"/>
        </w:rPr>
        <w:t>程式設計學習單</w:t>
      </w:r>
      <w:bookmarkEnd w:id="312"/>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0E2CF1">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0E2CF1">
        <w:tc>
          <w:tcPr>
            <w:tcW w:w="8290" w:type="dxa"/>
          </w:tcPr>
          <w:p w14:paraId="1D2C2714" w14:textId="77777777" w:rsidR="00C562F4" w:rsidRDefault="00C562F4" w:rsidP="000E2CF1">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0E2CF1">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lastRenderedPageBreak/>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0E2CF1">
        <w:tc>
          <w:tcPr>
            <w:tcW w:w="8290" w:type="dxa"/>
          </w:tcPr>
          <w:p w14:paraId="6C402124" w14:textId="77777777" w:rsidR="00C562F4" w:rsidRPr="00AA663F" w:rsidRDefault="00C562F4" w:rsidP="000E2CF1">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0E2CF1">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0E2CF1">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0E2CF1">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0E2CF1">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lastRenderedPageBreak/>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0E2CF1">
        <w:tc>
          <w:tcPr>
            <w:tcW w:w="8290" w:type="dxa"/>
          </w:tcPr>
          <w:p w14:paraId="76C316EB"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0E2CF1">
            <w:pPr>
              <w:snapToGrid w:val="0"/>
              <w:ind w:firstLine="480"/>
              <w:rPr>
                <w:rFonts w:ascii="楷體-簡" w:eastAsia="楷體-簡" w:hAnsi="楷體-簡"/>
              </w:rPr>
            </w:pPr>
          </w:p>
          <w:p w14:paraId="1BD70F15"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0E2CF1">
            <w:pPr>
              <w:snapToGrid w:val="0"/>
              <w:ind w:firstLine="480"/>
              <w:rPr>
                <w:rFonts w:ascii="楷體-簡" w:eastAsia="楷體-簡" w:hAnsi="楷體-簡"/>
              </w:rPr>
            </w:pPr>
          </w:p>
          <w:p w14:paraId="0FFBBC38"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0E2CF1">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0E2CF1">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lastRenderedPageBreak/>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0E2CF1">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313" w:name="_Toc1070834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313"/>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lastRenderedPageBreak/>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0E2CF1">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0E2CF1">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0E2CF1">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0E2CF1">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0E2CF1">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0E2CF1">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0E2CF1">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0E2CF1">
                  <w:pPr>
                    <w:ind w:firstLine="480"/>
                    <w:rPr>
                      <w:rFonts w:ascii="BiauKai" w:eastAsia="BiauKai" w:hAnsi="BiauKai" w:cs="BiauKai"/>
                      <w:b/>
                      <w:bCs/>
                      <w:color w:val="FF0000"/>
                    </w:rPr>
                  </w:pPr>
                </w:p>
              </w:tc>
            </w:tr>
            <w:tr w:rsidR="00CB3D4A" w14:paraId="15192372" w14:textId="77777777" w:rsidTr="000E2CF1">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0E2CF1">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0E2CF1">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0E2CF1">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0E2CF1">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0E2CF1">
                  <w:pPr>
                    <w:ind w:firstLine="480"/>
                    <w:rPr>
                      <w:rFonts w:ascii="BiauKai" w:eastAsia="BiauKai" w:hAnsi="BiauKai" w:cs="BiauKai"/>
                      <w:b/>
                      <w:bCs/>
                      <w:color w:val="FF0000"/>
                    </w:rPr>
                  </w:pPr>
                </w:p>
              </w:tc>
            </w:tr>
            <w:tr w:rsidR="00CB3D4A" w14:paraId="519502CE" w14:textId="77777777" w:rsidTr="000E2CF1">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0E2CF1">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0E2CF1">
            <w:pPr>
              <w:snapToGrid w:val="0"/>
              <w:ind w:firstLine="480"/>
              <w:rPr>
                <w:rFonts w:ascii="楷體-簡" w:eastAsia="楷體-簡" w:hAnsi="楷體-簡"/>
              </w:rPr>
            </w:pPr>
          </w:p>
        </w:tc>
      </w:tr>
    </w:tbl>
    <w:p w14:paraId="2682CD5D" w14:textId="77777777" w:rsidR="00CB3D4A" w:rsidRDefault="00CB3D4A" w:rsidP="00CB3D4A">
      <w:pPr>
        <w:ind w:firstLine="480"/>
      </w:pPr>
      <w:r>
        <w:lastRenderedPageBreak/>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0E2CF1">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0E2CF1">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0E2CF1">
                  <w:pPr>
                    <w:ind w:firstLine="480"/>
                    <w:rPr>
                      <w:rFonts w:ascii="BiauKai" w:eastAsia="BiauKai" w:hAnsi="BiauKai" w:cs="BiauKai"/>
                      <w:b/>
                      <w:bCs/>
                      <w:color w:val="FF0000"/>
                    </w:rPr>
                  </w:pPr>
                </w:p>
              </w:tc>
            </w:tr>
            <w:tr w:rsidR="00CB3D4A" w14:paraId="0248237C" w14:textId="77777777" w:rsidTr="000E2CF1">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0E2CF1">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0E2CF1">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0E2CF1">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0E2CF1">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0E2CF1">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0E2CF1">
                  <w:pPr>
                    <w:ind w:firstLine="480"/>
                    <w:rPr>
                      <w:rFonts w:ascii="BiauKai" w:eastAsia="BiauKai" w:hAnsi="BiauKai" w:cs="BiauKai"/>
                      <w:b/>
                      <w:bCs/>
                      <w:color w:val="FF0000"/>
                    </w:rPr>
                  </w:pPr>
                </w:p>
              </w:tc>
            </w:tr>
            <w:tr w:rsidR="00CB3D4A" w14:paraId="7E04021E" w14:textId="77777777" w:rsidTr="000E2CF1">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0E2CF1">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0E2CF1">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0E2CF1">
        <w:tc>
          <w:tcPr>
            <w:tcW w:w="8290" w:type="dxa"/>
          </w:tcPr>
          <w:p w14:paraId="7A853F8A" w14:textId="77777777" w:rsidR="00277BC6" w:rsidRPr="00DB3AE8" w:rsidRDefault="00277BC6" w:rsidP="000E2CF1">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0E2CF1">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0E2CF1">
                  <w:pPr>
                    <w:ind w:firstLine="480"/>
                    <w:rPr>
                      <w:rFonts w:ascii="BiauKai" w:eastAsia="BiauKai" w:hAnsi="BiauKai" w:cs="BiauKai"/>
                      <w:b/>
                      <w:bCs/>
                      <w:color w:val="FF0000"/>
                    </w:rPr>
                  </w:pPr>
                </w:p>
              </w:tc>
            </w:tr>
            <w:tr w:rsidR="00277BC6" w14:paraId="16116996" w14:textId="77777777" w:rsidTr="000E2CF1">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0E2CF1">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0E2CF1">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lastRenderedPageBreak/>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0E2CF1">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0E2CF1">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0E2CF1">
                  <w:pPr>
                    <w:ind w:firstLine="480"/>
                    <w:rPr>
                      <w:rFonts w:ascii="BiauKai" w:eastAsia="BiauKai" w:hAnsi="BiauKai" w:cs="BiauKai"/>
                      <w:b/>
                      <w:bCs/>
                      <w:color w:val="FF0000"/>
                    </w:rPr>
                  </w:pPr>
                </w:p>
              </w:tc>
            </w:tr>
            <w:tr w:rsidR="00277BC6" w14:paraId="19CEF4B7" w14:textId="77777777" w:rsidTr="000E2CF1">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0E2CF1">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0E2CF1">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0E2CF1">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lastRenderedPageBreak/>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0E2CF1">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0E2CF1">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0E2CF1">
                  <w:pPr>
                    <w:ind w:firstLine="480"/>
                    <w:rPr>
                      <w:rFonts w:ascii="BiauKai" w:eastAsia="BiauKai" w:hAnsi="BiauKai" w:cs="BiauKai"/>
                      <w:b/>
                      <w:bCs/>
                      <w:color w:val="FF0000"/>
                    </w:rPr>
                  </w:pPr>
                </w:p>
              </w:tc>
            </w:tr>
            <w:tr w:rsidR="00277BC6" w14:paraId="7C15026A" w14:textId="77777777" w:rsidTr="000E2CF1">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0E2CF1">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0E2CF1">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0E2CF1">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19D0031D" w14:textId="77777777" w:rsidR="00277BC6" w:rsidRPr="00C57F73" w:rsidRDefault="00277BC6" w:rsidP="000E2CF1">
            <w:pPr>
              <w:ind w:firstLine="480"/>
              <w:rPr>
                <w:rFonts w:ascii="BiauKai" w:eastAsia="BiauKai" w:hAnsi="BiauKai" w:cs="BiauKai"/>
                <w:b/>
                <w:bCs/>
                <w:color w:val="FF0000"/>
              </w:rPr>
            </w:pPr>
          </w:p>
        </w:tc>
      </w:tr>
      <w:tr w:rsidR="00277BC6" w14:paraId="4ADBD142" w14:textId="77777777" w:rsidTr="000E2CF1">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98"/>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0E2CF1">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0E2CF1">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0E2CF1">
                  <w:pPr>
                    <w:ind w:firstLine="480"/>
                    <w:rPr>
                      <w:rFonts w:ascii="BiauKai" w:eastAsia="BiauKai" w:hAnsi="BiauKai" w:cs="BiauKai"/>
                      <w:b/>
                      <w:bCs/>
                      <w:color w:val="FF0000"/>
                    </w:rPr>
                  </w:pPr>
                </w:p>
              </w:tc>
            </w:tr>
            <w:tr w:rsidR="00277BC6" w14:paraId="78B35F50" w14:textId="77777777" w:rsidTr="000E2CF1">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0E2CF1">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0E2CF1">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lastRenderedPageBreak/>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0E2CF1">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0E2CF1">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0E2CF1">
                  <w:pPr>
                    <w:ind w:firstLine="480"/>
                    <w:rPr>
                      <w:rFonts w:ascii="BiauKai" w:eastAsia="BiauKai" w:hAnsi="BiauKai" w:cs="BiauKai"/>
                      <w:b/>
                      <w:bCs/>
                      <w:color w:val="FF0000"/>
                    </w:rPr>
                  </w:pPr>
                </w:p>
              </w:tc>
            </w:tr>
            <w:tr w:rsidR="00052A18" w14:paraId="30C876F7" w14:textId="77777777" w:rsidTr="000E2CF1">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0E2CF1">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0E2CF1">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314" w:name="_Toc107083481"/>
      <w:r>
        <w:rPr>
          <w:rFonts w:hint="eastAsia"/>
        </w:rPr>
        <w:lastRenderedPageBreak/>
        <w:t>附錄四</w:t>
      </w:r>
      <w:r>
        <w:rPr>
          <w:rFonts w:hint="eastAsia"/>
        </w:rPr>
        <w:t xml:space="preserve"> </w:t>
      </w:r>
      <w:r>
        <w:rPr>
          <w:rFonts w:hint="eastAsia"/>
        </w:rPr>
        <w:t>人工智慧概念前測</w:t>
      </w:r>
      <w:bookmarkEnd w:id="314"/>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0E2CF1">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0E2CF1">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0E2CF1">
            <w:pPr>
              <w:ind w:firstLine="480"/>
              <w:rPr>
                <w:rFonts w:ascii="BiauKai" w:eastAsia="BiauKai" w:hAnsi="BiauKai" w:cs="BiauKai"/>
                <w:b/>
                <w:bCs/>
                <w:color w:val="FF0000"/>
              </w:rPr>
            </w:pPr>
          </w:p>
        </w:tc>
      </w:tr>
      <w:tr w:rsidR="00E94B98" w14:paraId="40FCC93E" w14:textId="77777777" w:rsidTr="000E2CF1">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0E2CF1">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0E2CF1">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0E2CF1">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0E2CF1">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lastRenderedPageBreak/>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0E2CF1">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0E2CF1">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0E2CF1">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r>
      <w:tr w:rsidR="00E94B98" w14:paraId="5FE0664F" w14:textId="77777777" w:rsidTr="000E2CF1">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0E2CF1">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0E2CF1">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lastRenderedPageBreak/>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0E2CF1">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0E2CF1">
            <w:pPr>
              <w:ind w:firstLine="480"/>
              <w:rPr>
                <w:rFonts w:ascii="BiauKai" w:eastAsia="BiauKai" w:hAnsi="BiauKai" w:cs="BiauKai"/>
                <w:b/>
                <w:bCs/>
                <w:color w:val="FF0000"/>
              </w:rPr>
            </w:pPr>
          </w:p>
        </w:tc>
      </w:tr>
      <w:tr w:rsidR="00E94B98" w14:paraId="0945F477" w14:textId="77777777" w:rsidTr="000E2CF1">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0E2CF1">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0E2CF1">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lastRenderedPageBreak/>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0E2CF1">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0E2CF1">
            <w:pPr>
              <w:ind w:firstLine="480"/>
              <w:rPr>
                <w:rFonts w:ascii="BiauKai" w:eastAsia="BiauKai" w:hAnsi="BiauKai" w:cs="BiauKai"/>
                <w:b/>
                <w:bCs/>
                <w:color w:val="FF0000"/>
              </w:rPr>
            </w:pPr>
          </w:p>
        </w:tc>
      </w:tr>
      <w:tr w:rsidR="00E94B98" w14:paraId="6D6D7CA6" w14:textId="77777777" w:rsidTr="000E2CF1">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0E2CF1">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0E2CF1">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lastRenderedPageBreak/>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0E2CF1">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45" w:type="dxa"/>
          </w:tcPr>
          <w:p w14:paraId="13DA48D6" w14:textId="77777777" w:rsidR="00E94B98" w:rsidRPr="00C57F73" w:rsidRDefault="00E94B98" w:rsidP="000E2CF1">
            <w:pPr>
              <w:ind w:firstLine="480"/>
              <w:rPr>
                <w:rFonts w:ascii="BiauKai" w:eastAsia="BiauKai" w:hAnsi="BiauKai" w:cs="BiauKai"/>
                <w:b/>
                <w:bCs/>
                <w:color w:val="FF0000"/>
              </w:rPr>
            </w:pPr>
          </w:p>
        </w:tc>
      </w:tr>
      <w:tr w:rsidR="00E94B98" w14:paraId="61551B3E" w14:textId="77777777" w:rsidTr="000E2CF1">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0E2CF1">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0E2CF1">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0E2CF1">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lastRenderedPageBreak/>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0E2CF1">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0E2CF1">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0E2CF1">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0E2CF1">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0E2CF1">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0E2CF1">
            <w:pPr>
              <w:ind w:firstLine="480"/>
              <w:rPr>
                <w:rFonts w:ascii="BiauKai" w:eastAsia="BiauKai" w:hAnsi="BiauKai" w:cs="BiauKai"/>
                <w:b/>
                <w:bCs/>
                <w:color w:val="FF0000"/>
              </w:rPr>
            </w:pPr>
          </w:p>
        </w:tc>
      </w:tr>
      <w:tr w:rsidR="00E94B98" w14:paraId="70CB73E2" w14:textId="77777777" w:rsidTr="000E2CF1">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0E2CF1">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0E2CF1">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0E2CF1">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315" w:name="_Toc107083482"/>
      <w:r>
        <w:rPr>
          <w:rFonts w:hint="eastAsia"/>
        </w:rPr>
        <w:lastRenderedPageBreak/>
        <w:t>附錄五</w:t>
      </w:r>
      <w:r>
        <w:rPr>
          <w:rFonts w:hint="eastAsia"/>
        </w:rPr>
        <w:t xml:space="preserve"> </w:t>
      </w:r>
      <w:r>
        <w:rPr>
          <w:rFonts w:hint="eastAsia"/>
        </w:rPr>
        <w:t>人工智慧概念後測</w:t>
      </w:r>
      <w:bookmarkEnd w:id="315"/>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0E2CF1">
        <w:tc>
          <w:tcPr>
            <w:tcW w:w="9019" w:type="dxa"/>
          </w:tcPr>
          <w:p w14:paraId="786D1B7B" w14:textId="77777777" w:rsidR="00954B45" w:rsidRPr="00D8410F" w:rsidRDefault="00954B45" w:rsidP="000E2CF1">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0E2CF1">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0E2CF1">
                  <w:pPr>
                    <w:ind w:firstLine="480"/>
                    <w:rPr>
                      <w:rFonts w:ascii="BiauKai" w:eastAsia="BiauKai" w:hAnsi="BiauKai" w:cs="BiauKai"/>
                      <w:b/>
                      <w:bCs/>
                      <w:color w:val="FF0000"/>
                    </w:rPr>
                  </w:pPr>
                </w:p>
              </w:tc>
            </w:tr>
            <w:tr w:rsidR="00954B45" w14:paraId="7055CF21" w14:textId="77777777" w:rsidTr="000E2CF1">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0E2CF1">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0E2CF1">
        <w:tc>
          <w:tcPr>
            <w:tcW w:w="9019" w:type="dxa"/>
          </w:tcPr>
          <w:p w14:paraId="07855627" w14:textId="77777777" w:rsidR="00954B45" w:rsidRDefault="00954B45" w:rsidP="000E2CF1">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0E2CF1">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0E2CF1">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0E2CF1">
                  <w:pPr>
                    <w:ind w:firstLine="480"/>
                    <w:rPr>
                      <w:rFonts w:ascii="BiauKai" w:eastAsia="BiauKai" w:hAnsi="BiauKai" w:cs="BiauKai"/>
                      <w:b/>
                      <w:bCs/>
                      <w:color w:val="FF0000"/>
                    </w:rPr>
                  </w:pPr>
                </w:p>
              </w:tc>
            </w:tr>
            <w:tr w:rsidR="00954B45" w14:paraId="29CE99A7" w14:textId="77777777" w:rsidTr="000E2CF1">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0E2CF1">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0E2CF1">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0E2CF1">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0E2CF1">
                  <w:pPr>
                    <w:ind w:firstLine="480"/>
                    <w:rPr>
                      <w:rFonts w:ascii="BiauKai" w:eastAsia="BiauKai" w:hAnsi="BiauKai" w:cs="BiauKai"/>
                      <w:b/>
                      <w:bCs/>
                      <w:color w:val="FF0000"/>
                    </w:rPr>
                  </w:pPr>
                </w:p>
              </w:tc>
            </w:tr>
            <w:tr w:rsidR="00954B45" w14:paraId="028287F7" w14:textId="77777777" w:rsidTr="000E2CF1">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lastRenderedPageBreak/>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0E2CF1">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0E2CF1">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0E2CF1">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0E2CF1">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0E2CF1">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lastRenderedPageBreak/>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0E2CF1">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0E2CF1">
                  <w:pPr>
                    <w:ind w:firstLine="480"/>
                    <w:rPr>
                      <w:rFonts w:ascii="BiauKai" w:eastAsia="BiauKai" w:hAnsi="BiauKai" w:cs="BiauKai"/>
                      <w:b/>
                      <w:bCs/>
                      <w:color w:val="FF0000"/>
                    </w:rPr>
                  </w:pPr>
                </w:p>
              </w:tc>
            </w:tr>
            <w:tr w:rsidR="00954B45" w14:paraId="0B91954D" w14:textId="77777777" w:rsidTr="000E2CF1">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0E2CF1">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0E2CF1">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0E2CF1">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0E2CF1">
        <w:tc>
          <w:tcPr>
            <w:tcW w:w="9019" w:type="dxa"/>
          </w:tcPr>
          <w:p w14:paraId="5A8AE066" w14:textId="77777777" w:rsidR="00954B45" w:rsidRDefault="00954B45" w:rsidP="000E2CF1">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0E2CF1">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0E2CF1">
            <w:pPr>
              <w:ind w:firstLine="480"/>
              <w:rPr>
                <w:rFonts w:ascii="BiauKai" w:eastAsia="BiauKai" w:hAnsi="BiauKai" w:cs="BiauKai"/>
                <w:color w:val="FF0000"/>
              </w:rPr>
            </w:pPr>
            <w:r>
              <w:rPr>
                <w:rFonts w:ascii="BiauKai" w:eastAsia="BiauKai" w:hAnsi="BiauKai" w:cs="BiauKai" w:hint="eastAsia"/>
                <w:color w:val="FF0000"/>
              </w:rPr>
              <w:lastRenderedPageBreak/>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0E2CF1">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0E2CF1">
                  <w:pPr>
                    <w:ind w:firstLine="480"/>
                    <w:rPr>
                      <w:rFonts w:ascii="BiauKai" w:eastAsia="BiauKai" w:hAnsi="BiauKai" w:cs="BiauKai"/>
                      <w:b/>
                      <w:bCs/>
                      <w:color w:val="FF0000"/>
                    </w:rPr>
                  </w:pPr>
                </w:p>
              </w:tc>
            </w:tr>
            <w:tr w:rsidR="00954B45" w14:paraId="2E604A2B" w14:textId="77777777" w:rsidTr="000E2CF1">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0E2CF1">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lastRenderedPageBreak/>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0E2CF1">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0E2CF1">
        <w:tc>
          <w:tcPr>
            <w:tcW w:w="1512" w:type="dxa"/>
          </w:tcPr>
          <w:p w14:paraId="08A26F97" w14:textId="77777777" w:rsidR="00954B45" w:rsidRPr="009F798F" w:rsidRDefault="00954B45" w:rsidP="000E2CF1">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0E2CF1">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0E2CF1">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0E2CF1">
        <w:tc>
          <w:tcPr>
            <w:tcW w:w="1512" w:type="dxa"/>
          </w:tcPr>
          <w:p w14:paraId="64D3E35B" w14:textId="77777777" w:rsidR="00954B45" w:rsidRPr="009F798F" w:rsidRDefault="00954B45" w:rsidP="000E2CF1">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0E2CF1">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0E2CF1">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0E2CF1">
        <w:tc>
          <w:tcPr>
            <w:tcW w:w="1512" w:type="dxa"/>
          </w:tcPr>
          <w:p w14:paraId="7E9FD2C7" w14:textId="77777777" w:rsidR="00954B45" w:rsidRPr="009F798F" w:rsidRDefault="00954B45" w:rsidP="000E2CF1">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0E2CF1">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0E2CF1">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0E2CF1">
        <w:tc>
          <w:tcPr>
            <w:tcW w:w="1512" w:type="dxa"/>
          </w:tcPr>
          <w:p w14:paraId="2D7E75A2" w14:textId="77777777" w:rsidR="00954B45" w:rsidRPr="009F798F" w:rsidRDefault="00954B45" w:rsidP="000E2CF1">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0E2CF1">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0E2CF1">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0E2CF1">
        <w:tc>
          <w:tcPr>
            <w:tcW w:w="1512" w:type="dxa"/>
          </w:tcPr>
          <w:p w14:paraId="46476D96" w14:textId="77777777" w:rsidR="00954B45" w:rsidRPr="009F798F" w:rsidRDefault="00954B45" w:rsidP="000E2CF1">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0E2CF1">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0E2CF1">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0E2CF1">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lastRenderedPageBreak/>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0E2CF1">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0E2CF1">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51AB1760" w14:textId="77777777" w:rsidR="00954B45" w:rsidRPr="004375FD" w:rsidRDefault="00954B45" w:rsidP="000E2CF1">
                  <w:pPr>
                    <w:ind w:firstLine="480"/>
                    <w:rPr>
                      <w:rFonts w:ascii="BiauKai" w:eastAsia="BiauKai" w:hAnsi="BiauKai" w:cs="BiauKai"/>
                      <w:b/>
                      <w:bCs/>
                      <w:color w:val="FF0000"/>
                    </w:rPr>
                  </w:pPr>
                </w:p>
              </w:tc>
            </w:tr>
            <w:tr w:rsidR="00954B45" w14:paraId="204F89C5" w14:textId="77777777" w:rsidTr="000E2CF1">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0E2CF1">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0E2CF1">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0E2CF1">
            <w:pPr>
              <w:ind w:firstLine="480"/>
              <w:rPr>
                <w:rFonts w:ascii="BiauKai" w:eastAsia="BiauKai" w:hAnsi="BiauKai" w:cs="BiauKai"/>
                <w:color w:val="FF0000"/>
              </w:rPr>
            </w:pPr>
          </w:p>
          <w:p w14:paraId="18D61D04" w14:textId="77777777" w:rsidR="00954B45" w:rsidRDefault="00954B45" w:rsidP="000E2CF1">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316" w:name="_Toc107083483"/>
      <w:r>
        <w:rPr>
          <w:rFonts w:hint="eastAsia"/>
        </w:rPr>
        <w:lastRenderedPageBreak/>
        <w:t>附錄六</w:t>
      </w:r>
      <w:r>
        <w:rPr>
          <w:rFonts w:hint="eastAsia"/>
        </w:rPr>
        <w:t xml:space="preserve"> </w:t>
      </w:r>
      <w:r>
        <w:rPr>
          <w:rFonts w:hint="eastAsia"/>
        </w:rPr>
        <w:t>專題實作</w:t>
      </w:r>
      <w:bookmarkEnd w:id="316"/>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0E2CF1">
        <w:tc>
          <w:tcPr>
            <w:tcW w:w="8290" w:type="dxa"/>
          </w:tcPr>
          <w:p w14:paraId="714C830F" w14:textId="77777777" w:rsidR="0029649C" w:rsidRPr="00C73563" w:rsidRDefault="0029649C" w:rsidP="000E2CF1">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0E2CF1">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0E2CF1">
        <w:tc>
          <w:tcPr>
            <w:tcW w:w="8290" w:type="dxa"/>
          </w:tcPr>
          <w:p w14:paraId="7624A50B" w14:textId="77777777" w:rsidR="0029649C" w:rsidRPr="008240D5" w:rsidRDefault="0029649C" w:rsidP="000E2CF1">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0E2CF1">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15">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0E2CF1">
        <w:tc>
          <w:tcPr>
            <w:tcW w:w="8290" w:type="dxa"/>
          </w:tcPr>
          <w:p w14:paraId="1FC875CA" w14:textId="77777777" w:rsidR="0029649C" w:rsidRDefault="0029649C" w:rsidP="000E2CF1">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0E2CF1">
        <w:tc>
          <w:tcPr>
            <w:tcW w:w="8290" w:type="dxa"/>
          </w:tcPr>
          <w:p w14:paraId="6BA7C106" w14:textId="77777777" w:rsidR="0029649C" w:rsidRDefault="0029649C" w:rsidP="000E2CF1">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0E2CF1">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17">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0E2CF1">
        <w:tc>
          <w:tcPr>
            <w:tcW w:w="8290" w:type="dxa"/>
          </w:tcPr>
          <w:p w14:paraId="3D19F40F" w14:textId="77777777" w:rsidR="0029649C" w:rsidRDefault="0029649C" w:rsidP="000E2CF1">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0E2CF1">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0E2CF1">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lastRenderedPageBreak/>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0E2CF1">
        <w:tc>
          <w:tcPr>
            <w:tcW w:w="8290" w:type="dxa"/>
          </w:tcPr>
          <w:p w14:paraId="51E9F3D8" w14:textId="77777777" w:rsidR="0029649C" w:rsidRDefault="0029649C" w:rsidP="000E2CF1">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0E2CF1">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0E2CF1">
        <w:tc>
          <w:tcPr>
            <w:tcW w:w="8290" w:type="dxa"/>
          </w:tcPr>
          <w:p w14:paraId="15A6E6F1" w14:textId="77777777" w:rsidR="0029649C" w:rsidRDefault="0029649C" w:rsidP="000E2CF1">
            <w:pPr>
              <w:snapToGrid w:val="0"/>
              <w:ind w:firstLine="480"/>
              <w:rPr>
                <w:rFonts w:ascii="楷體-簡" w:eastAsia="楷體-簡" w:hAnsi="楷體-簡"/>
                <w:b/>
                <w:bCs/>
              </w:rPr>
            </w:pPr>
            <w:r>
              <w:rPr>
                <w:rFonts w:ascii="楷體-簡" w:eastAsia="楷體-簡" w:hAnsi="楷體-簡"/>
                <w:b/>
                <w:bCs/>
                <w:noProof/>
              </w:rPr>
              <w:lastRenderedPageBreak/>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20">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0E2CF1">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0E2CF1">
                  <w:pPr>
                    <w:ind w:firstLine="480"/>
                    <w:rPr>
                      <w:rFonts w:ascii="BiauKai" w:eastAsia="BiauKai" w:hAnsi="BiauKai" w:cs="BiauKai"/>
                      <w:b/>
                      <w:bCs/>
                      <w:color w:val="FF0000"/>
                    </w:rPr>
                  </w:pPr>
                </w:p>
              </w:tc>
            </w:tr>
            <w:tr w:rsidR="0029649C" w14:paraId="529409DB" w14:textId="77777777" w:rsidTr="000E2CF1">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0E2CF1">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0E2CF1">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0E2CF1">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0E2CF1">
                  <w:pPr>
                    <w:ind w:firstLine="480"/>
                    <w:rPr>
                      <w:rFonts w:ascii="BiauKai" w:eastAsia="BiauKai" w:hAnsi="BiauKai" w:cs="BiauKai"/>
                      <w:b/>
                      <w:bCs/>
                      <w:color w:val="FF0000"/>
                    </w:rPr>
                  </w:pPr>
                </w:p>
              </w:tc>
            </w:tr>
            <w:tr w:rsidR="0029649C" w14:paraId="16A37ED7" w14:textId="77777777" w:rsidTr="000E2CF1">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0E2CF1">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0E2CF1">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0E2CF1">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0E2CF1">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0E2CF1">
        <w:tc>
          <w:tcPr>
            <w:tcW w:w="8290" w:type="dxa"/>
          </w:tcPr>
          <w:p w14:paraId="5F14AEA3" w14:textId="77777777" w:rsidR="0029649C" w:rsidRPr="009A49BA" w:rsidRDefault="0029649C" w:rsidP="000E2CF1">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0E2CF1">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0E2CF1">
        <w:tc>
          <w:tcPr>
            <w:tcW w:w="8290" w:type="dxa"/>
          </w:tcPr>
          <w:p w14:paraId="66854A6E" w14:textId="77777777" w:rsidR="0029649C" w:rsidRPr="007A7C6F" w:rsidRDefault="0029649C" w:rsidP="000E2CF1">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0E2CF1">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0E2CF1">
        <w:tc>
          <w:tcPr>
            <w:tcW w:w="8290" w:type="dxa"/>
          </w:tcPr>
          <w:p w14:paraId="55D08F6F" w14:textId="77777777" w:rsidR="0029649C" w:rsidRDefault="0029649C" w:rsidP="000E2CF1">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23">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0E2CF1">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0E2CF1">
                  <w:pPr>
                    <w:ind w:firstLine="480"/>
                    <w:rPr>
                      <w:rFonts w:ascii="BiauKai" w:eastAsia="BiauKai" w:hAnsi="BiauKai" w:cs="BiauKai"/>
                      <w:b/>
                      <w:bCs/>
                      <w:color w:val="FF0000"/>
                    </w:rPr>
                  </w:pPr>
                </w:p>
              </w:tc>
            </w:tr>
            <w:tr w:rsidR="0029649C" w14:paraId="36C00293" w14:textId="77777777" w:rsidTr="000E2CF1">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0E2CF1">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lastRenderedPageBreak/>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0E2CF1">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0E2CF1">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0E2CF1">
                  <w:pPr>
                    <w:ind w:firstLine="480"/>
                    <w:rPr>
                      <w:rFonts w:ascii="BiauKai" w:eastAsia="BiauKai" w:hAnsi="BiauKai" w:cs="BiauKai"/>
                      <w:b/>
                      <w:bCs/>
                      <w:color w:val="FF0000"/>
                    </w:rPr>
                  </w:pPr>
                </w:p>
              </w:tc>
            </w:tr>
            <w:tr w:rsidR="0029649C" w14:paraId="7052B07C" w14:textId="77777777" w:rsidTr="000E2CF1">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0E2CF1">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0E2CF1">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0E2CF1">
        <w:tc>
          <w:tcPr>
            <w:tcW w:w="8290" w:type="dxa"/>
          </w:tcPr>
          <w:p w14:paraId="12F46B8C" w14:textId="77777777" w:rsidR="0029649C" w:rsidRDefault="0029649C" w:rsidP="000E2CF1">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0E2CF1">
        <w:tc>
          <w:tcPr>
            <w:tcW w:w="8290" w:type="dxa"/>
          </w:tcPr>
          <w:p w14:paraId="2B0FBFED" w14:textId="77777777" w:rsidR="0029649C" w:rsidRPr="00386958" w:rsidRDefault="0029649C" w:rsidP="000E2CF1">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0E2CF1">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0E2CF1">
        <w:tc>
          <w:tcPr>
            <w:tcW w:w="8290" w:type="dxa"/>
          </w:tcPr>
          <w:p w14:paraId="45302999" w14:textId="77777777" w:rsidR="0029649C" w:rsidRPr="002A0146" w:rsidRDefault="0029649C" w:rsidP="000E2CF1">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0E2CF1">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0E2CF1">
        <w:tc>
          <w:tcPr>
            <w:tcW w:w="8290" w:type="dxa"/>
          </w:tcPr>
          <w:p w14:paraId="6C09DB12" w14:textId="77777777" w:rsidR="0029649C" w:rsidRDefault="0029649C" w:rsidP="000E2CF1">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0E2CF1">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0E2CF1">
        <w:tc>
          <w:tcPr>
            <w:tcW w:w="8290" w:type="dxa"/>
          </w:tcPr>
          <w:p w14:paraId="103A3FA6" w14:textId="77777777" w:rsidR="0029649C" w:rsidRDefault="0029649C" w:rsidP="000E2CF1">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0E2CF1">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0E2CF1">
        <w:tc>
          <w:tcPr>
            <w:tcW w:w="8290" w:type="dxa"/>
          </w:tcPr>
          <w:p w14:paraId="62B1B87E" w14:textId="77777777" w:rsidR="0029649C" w:rsidRDefault="0029649C" w:rsidP="000E2CF1">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29">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0E2CF1">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0E2CF1">
                  <w:pPr>
                    <w:ind w:firstLine="480"/>
                    <w:rPr>
                      <w:rFonts w:ascii="BiauKai" w:eastAsia="BiauKai" w:hAnsi="BiauKai" w:cs="BiauKai"/>
                      <w:b/>
                      <w:bCs/>
                      <w:color w:val="FF0000"/>
                    </w:rPr>
                  </w:pPr>
                </w:p>
              </w:tc>
            </w:tr>
            <w:tr w:rsidR="0029649C" w14:paraId="5323BFBF" w14:textId="77777777" w:rsidTr="000E2CF1">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0E2CF1">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0E2CF1">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0E2CF1">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0E2CF1">
                  <w:pPr>
                    <w:ind w:firstLine="480"/>
                    <w:rPr>
                      <w:rFonts w:ascii="BiauKai" w:eastAsia="BiauKai" w:hAnsi="BiauKai" w:cs="BiauKai"/>
                      <w:b/>
                      <w:bCs/>
                      <w:color w:val="FF0000"/>
                    </w:rPr>
                  </w:pPr>
                </w:p>
              </w:tc>
            </w:tr>
            <w:tr w:rsidR="0029649C" w14:paraId="6619D049" w14:textId="77777777" w:rsidTr="000E2CF1">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0E2CF1">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0E2CF1">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0E2CF1">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0E2CF1">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0E2CF1">
        <w:tc>
          <w:tcPr>
            <w:tcW w:w="8290" w:type="dxa"/>
          </w:tcPr>
          <w:p w14:paraId="440CAB30" w14:textId="77777777" w:rsidR="0029649C" w:rsidRPr="00C329F6" w:rsidRDefault="0029649C" w:rsidP="000E2CF1">
            <w:pPr>
              <w:snapToGrid w:val="0"/>
              <w:ind w:firstLine="480"/>
              <w:rPr>
                <w:rFonts w:ascii="Cambria Math" w:eastAsia="楷體-簡" w:hAnsi="Cambria Math"/>
                <w:b/>
                <w:bCs/>
              </w:rPr>
            </w:pPr>
            <w:r w:rsidRPr="00C329F6">
              <w:rPr>
                <w:rFonts w:ascii="Cambria Math" w:eastAsia="楷體-簡" w:hAnsi="Cambria Math" w:hint="eastAsia"/>
                <w:b/>
                <w:bCs/>
              </w:rPr>
              <w:lastRenderedPageBreak/>
              <w:t>程式碼：</w:t>
            </w:r>
          </w:p>
          <w:p w14:paraId="35103A03" w14:textId="77777777" w:rsidR="0029649C" w:rsidRDefault="0029649C" w:rsidP="000E2CF1">
            <w:pPr>
              <w:snapToGrid w:val="0"/>
              <w:ind w:firstLine="480"/>
              <w:rPr>
                <w:rFonts w:ascii="Cambria Math" w:eastAsia="楷體-簡" w:hAnsi="Cambria Math"/>
              </w:rPr>
            </w:pPr>
            <w:r w:rsidRPr="00C329F6">
              <w:rPr>
                <w:rFonts w:ascii="Cambria Math" w:eastAsia="楷體-簡" w:hAnsi="Cambria Math"/>
                <w:noProof/>
              </w:rPr>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0E2CF1">
        <w:tc>
          <w:tcPr>
            <w:tcW w:w="8290" w:type="dxa"/>
          </w:tcPr>
          <w:p w14:paraId="61A45191" w14:textId="77777777" w:rsidR="0029649C" w:rsidRDefault="0029649C" w:rsidP="000E2CF1">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0E2CF1">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0E2CF1">
        <w:tc>
          <w:tcPr>
            <w:tcW w:w="8290" w:type="dxa"/>
          </w:tcPr>
          <w:p w14:paraId="46AB6815" w14:textId="77777777" w:rsidR="0029649C" w:rsidRPr="00C329F6" w:rsidRDefault="0029649C" w:rsidP="000E2CF1">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0E2CF1">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lastRenderedPageBreak/>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0E2CF1">
        <w:tc>
          <w:tcPr>
            <w:tcW w:w="8290" w:type="dxa"/>
          </w:tcPr>
          <w:p w14:paraId="21A10641" w14:textId="77777777" w:rsidR="0029649C" w:rsidRDefault="0029649C" w:rsidP="000E2CF1">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32">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0E2CF1">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0E2CF1">
                  <w:pPr>
                    <w:ind w:firstLine="480"/>
                    <w:rPr>
                      <w:rFonts w:ascii="BiauKai" w:eastAsia="BiauKai" w:hAnsi="BiauKai" w:cs="BiauKai"/>
                      <w:b/>
                      <w:bCs/>
                      <w:color w:val="FF0000"/>
                    </w:rPr>
                  </w:pPr>
                </w:p>
              </w:tc>
            </w:tr>
            <w:tr w:rsidR="0029649C" w14:paraId="6DC72BC1" w14:textId="77777777" w:rsidTr="000E2CF1">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0E2CF1">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0E2CF1">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0E2CF1">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0E2CF1">
                  <w:pPr>
                    <w:ind w:firstLine="480"/>
                    <w:rPr>
                      <w:rFonts w:ascii="BiauKai" w:eastAsia="BiauKai" w:hAnsi="BiauKai" w:cs="BiauKai"/>
                      <w:b/>
                      <w:bCs/>
                      <w:color w:val="FF0000"/>
                    </w:rPr>
                  </w:pPr>
                </w:p>
              </w:tc>
            </w:tr>
            <w:tr w:rsidR="0029649C" w14:paraId="31A8B99D" w14:textId="77777777" w:rsidTr="000E2CF1">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0E2CF1">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0E2CF1">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27178D22" w:rsidR="0029649C" w:rsidRDefault="00C65402" w:rsidP="00C65402">
      <w:pPr>
        <w:pStyle w:val="aff"/>
      </w:pPr>
      <w:bookmarkStart w:id="317" w:name="_Toc107083484"/>
      <w:r>
        <w:rPr>
          <w:rFonts w:hint="eastAsia"/>
        </w:rPr>
        <w:lastRenderedPageBreak/>
        <w:t>附錄七</w:t>
      </w:r>
      <w:r>
        <w:rPr>
          <w:rFonts w:hint="eastAsia"/>
        </w:rPr>
        <w:t xml:space="preserve"> </w:t>
      </w:r>
      <w:r>
        <w:rPr>
          <w:rFonts w:hint="eastAsia"/>
        </w:rPr>
        <w:t>電腦科學態度問卷</w:t>
      </w:r>
      <w:bookmarkEnd w:id="317"/>
      <w:r w:rsidR="00DC1949">
        <w:rPr>
          <w:rFonts w:hint="eastAsia"/>
        </w:rPr>
        <w:t>與</w:t>
      </w:r>
      <w:r w:rsidR="006963B8">
        <w:rPr>
          <w:rFonts w:hint="eastAsia"/>
        </w:rPr>
        <w:t>模擬式教學</w:t>
      </w:r>
      <w:r w:rsidR="00DC1949">
        <w:rPr>
          <w:rFonts w:hint="eastAsia"/>
        </w:rPr>
        <w:t>感受調查</w:t>
      </w:r>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0E2CF1">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0E2CF1">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5844247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sidR="006963B8">
              <w:rPr>
                <w:rFonts w:hint="eastAsia"/>
              </w:rPr>
              <w:t>之</w:t>
            </w:r>
            <w:r w:rsidRPr="00511A99">
              <w:t>感受</w:t>
            </w:r>
          </w:p>
          <w:p w14:paraId="224F963F" w14:textId="0233376B"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sidR="006963B8">
              <w:rPr>
                <w:rFonts w:hint="eastAsia"/>
              </w:rPr>
              <w:t>之</w:t>
            </w:r>
            <w:r w:rsidRPr="00511A99">
              <w:t>感受</w:t>
            </w:r>
          </w:p>
          <w:p w14:paraId="6243C640" w14:textId="085ADDEE"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sidR="006963B8">
              <w:rPr>
                <w:rFonts w:hint="eastAsia"/>
              </w:rPr>
              <w:t>之</w:t>
            </w:r>
            <w:r w:rsidRPr="003D0C1F">
              <w:t>感受</w:t>
            </w:r>
          </w:p>
          <w:p w14:paraId="30C953AF" w14:textId="72C1FC82"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0E2CF1">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0E2CF1">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190BEC3D" w:rsidR="00C65402" w:rsidRPr="0094062B" w:rsidRDefault="00C65402" w:rsidP="00C65402">
            <w:pPr>
              <w:ind w:firstLineChars="0" w:firstLine="0"/>
            </w:pPr>
            <w:r>
              <w:t xml:space="preserve">5. </w:t>
            </w:r>
            <w:r>
              <w:rPr>
                <w:rFonts w:hint="eastAsia"/>
              </w:rPr>
              <w:t>講述式教學之感受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0E2CF1">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0E2CF1">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0E2CF1">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18F78C90" w:rsidR="00C65402" w:rsidRPr="007245DF" w:rsidRDefault="00C65402" w:rsidP="00601326">
            <w:pPr>
              <w:ind w:firstLineChars="0" w:firstLine="0"/>
            </w:pPr>
            <w:r w:rsidRPr="007245DF">
              <w:rPr>
                <w:rFonts w:hint="eastAsia"/>
              </w:rPr>
              <w:t>若</w:t>
            </w:r>
            <w:r w:rsidR="001541FF">
              <w:rPr>
                <w:rFonts w:hint="eastAsia"/>
              </w:rPr>
              <w:t>課程</w:t>
            </w:r>
            <w:r w:rsidRPr="007245DF">
              <w:rPr>
                <w:rFonts w:hint="eastAsia"/>
              </w:rPr>
              <w:t>中談論到電腦科學或人工智慧對人類生活的幫助，我會很感興趣。</w:t>
            </w:r>
          </w:p>
        </w:tc>
      </w:tr>
      <w:tr w:rsidR="00C65402" w:rsidRPr="009B1CA6" w14:paraId="50C68F68" w14:textId="77777777" w:rsidTr="000E2CF1">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0E2CF1">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0E2CF1">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0E2CF1">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0E2CF1">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0E2CF1">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0E2CF1">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0E2CF1">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0E2CF1">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0E2CF1">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0E2CF1">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0E2CF1">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0E2CF1">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0E2CF1">
        <w:tc>
          <w:tcPr>
            <w:tcW w:w="2268" w:type="dxa"/>
            <w:vMerge w:val="restart"/>
            <w:vAlign w:val="center"/>
          </w:tcPr>
          <w:p w14:paraId="3375C1F2" w14:textId="3AB94FD8" w:rsidR="00C65402" w:rsidRDefault="00C65402" w:rsidP="00601326">
            <w:pPr>
              <w:ind w:firstLineChars="0" w:firstLine="0"/>
              <w:jc w:val="center"/>
            </w:pPr>
            <w:r>
              <w:rPr>
                <w:rFonts w:hint="eastAsia"/>
              </w:rPr>
              <w:t>講述式教學之感受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0E2CF1">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0E2CF1">
        <w:tc>
          <w:tcPr>
            <w:tcW w:w="2268" w:type="dxa"/>
            <w:tcBorders>
              <w:top w:val="single" w:sz="12" w:space="0" w:color="000000"/>
              <w:bottom w:val="single" w:sz="12" w:space="0" w:color="auto"/>
            </w:tcBorders>
            <w:vAlign w:val="center"/>
          </w:tcPr>
          <w:p w14:paraId="6D9FC5FD" w14:textId="7220620F" w:rsidR="00C65402" w:rsidRPr="009B1CA6" w:rsidRDefault="00C65402" w:rsidP="00601326">
            <w:pPr>
              <w:ind w:firstLineChars="0" w:firstLine="0"/>
              <w:jc w:val="center"/>
            </w:pPr>
            <w:r w:rsidRPr="009B1CA6">
              <w:rPr>
                <w:rFonts w:hint="eastAsia"/>
              </w:rPr>
              <w:t>模擬式教學</w:t>
            </w:r>
            <w:r>
              <w:rPr>
                <w:rFonts w:hint="eastAsia"/>
              </w:rPr>
              <w:t>策略「概念理解」</w:t>
            </w:r>
            <w:r w:rsidR="006963B8">
              <w:rPr>
                <w:rFonts w:hint="eastAsia"/>
              </w:rPr>
              <w:t>之</w:t>
            </w:r>
            <w:r>
              <w:rPr>
                <w:rFonts w:hint="eastAsia"/>
              </w:rPr>
              <w:t>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0E2CF1">
        <w:tc>
          <w:tcPr>
            <w:tcW w:w="2268" w:type="dxa"/>
            <w:vMerge w:val="restart"/>
            <w:tcBorders>
              <w:top w:val="single" w:sz="12" w:space="0" w:color="auto"/>
            </w:tcBorders>
            <w:vAlign w:val="center"/>
          </w:tcPr>
          <w:p w14:paraId="6DB8C742" w14:textId="6799B23C" w:rsidR="00C65402" w:rsidRPr="009B1CA6" w:rsidRDefault="00C65402" w:rsidP="00601326">
            <w:pPr>
              <w:ind w:firstLineChars="0" w:firstLine="0"/>
              <w:jc w:val="center"/>
            </w:pPr>
            <w:r w:rsidRPr="009B1CA6">
              <w:rPr>
                <w:rFonts w:hint="eastAsia"/>
              </w:rPr>
              <w:lastRenderedPageBreak/>
              <w:t>模擬式教學</w:t>
            </w:r>
            <w:r>
              <w:rPr>
                <w:rFonts w:hint="eastAsia"/>
              </w:rPr>
              <w:t>策略「概念反思」</w:t>
            </w:r>
            <w:r w:rsidR="006963B8">
              <w:rPr>
                <w:rFonts w:hint="eastAsia"/>
              </w:rPr>
              <w:t>之</w:t>
            </w:r>
            <w:r>
              <w:rPr>
                <w:rFonts w:hint="eastAsia"/>
              </w:rPr>
              <w:t>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0E2CF1">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0E2CF1">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0E2CF1">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0E2CF1">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0E2CF1">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0E2CF1">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0E2CF1">
        <w:tc>
          <w:tcPr>
            <w:tcW w:w="2268" w:type="dxa"/>
            <w:tcBorders>
              <w:top w:val="single" w:sz="12" w:space="0" w:color="auto"/>
            </w:tcBorders>
            <w:vAlign w:val="center"/>
          </w:tcPr>
          <w:p w14:paraId="1753C07E" w14:textId="1C29D22F" w:rsidR="00C65402" w:rsidRPr="009B1CA6" w:rsidRDefault="00C65402" w:rsidP="00601326">
            <w:pPr>
              <w:ind w:firstLineChars="0" w:firstLine="0"/>
              <w:jc w:val="center"/>
            </w:pPr>
            <w:r w:rsidRPr="003D0C1F">
              <w:rPr>
                <w:rFonts w:hint="eastAsia"/>
              </w:rPr>
              <w:lastRenderedPageBreak/>
              <w:t>模擬式教學</w:t>
            </w:r>
            <w:r w:rsidR="001541FF">
              <w:rPr>
                <w:rFonts w:hint="eastAsia"/>
              </w:rPr>
              <w:t>策略</w:t>
            </w:r>
            <w:r w:rsidRPr="003D0C1F">
              <w:rPr>
                <w:rFonts w:hint="eastAsia"/>
              </w:rPr>
              <w:t>「概念應用」</w:t>
            </w:r>
            <w:r w:rsidR="006963B8">
              <w:rPr>
                <w:rFonts w:hint="eastAsia"/>
              </w:rPr>
              <w:t>之</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0E2CF1">
        <w:tc>
          <w:tcPr>
            <w:tcW w:w="2268" w:type="dxa"/>
            <w:tcBorders>
              <w:top w:val="single" w:sz="12" w:space="0" w:color="000000"/>
              <w:bottom w:val="single" w:sz="12" w:space="0" w:color="000000"/>
            </w:tcBorders>
            <w:vAlign w:val="center"/>
          </w:tcPr>
          <w:p w14:paraId="33D18C9A" w14:textId="57BFEE15"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0E2CF1">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lastRenderedPageBreak/>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0E2CF1">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4" w:author="user" w:date="2022-07-27T21:41:00Z" w:initials="u">
    <w:p w14:paraId="78D47EA1" w14:textId="025F95C6" w:rsidR="001D25B5" w:rsidRDefault="001D25B5">
      <w:pPr>
        <w:pStyle w:val="af8"/>
        <w:ind w:firstLine="360"/>
      </w:pPr>
      <w:r>
        <w:rPr>
          <w:rStyle w:val="af7"/>
        </w:rPr>
        <w:annotationRef/>
      </w:r>
      <w:r>
        <w:rPr>
          <w:rFonts w:hint="eastAsia"/>
        </w:rPr>
        <w:t>要記得</w:t>
      </w:r>
      <w:r>
        <w:rPr>
          <w:rFonts w:hint="eastAsia"/>
        </w:rPr>
        <w:t>:</w:t>
      </w:r>
      <w:r>
        <w:rPr>
          <w:rFonts w:hint="eastAsia"/>
        </w:rPr>
        <w:t>你的重點，是要去彰顯</w:t>
      </w:r>
      <w:r>
        <w:rPr>
          <w:rFonts w:hint="eastAsia"/>
        </w:rPr>
        <w:t xml:space="preserve"> </w:t>
      </w:r>
      <w:r>
        <w:rPr>
          <w:rFonts w:hint="eastAsia"/>
        </w:rPr>
        <w:t>視覺化模擬輔助教學的意義與好處</w:t>
      </w:r>
    </w:p>
    <w:p w14:paraId="28018D4B" w14:textId="64DD55E0" w:rsidR="001D25B5" w:rsidRDefault="001D25B5">
      <w:pPr>
        <w:pStyle w:val="af8"/>
        <w:ind w:firstLine="480"/>
      </w:pPr>
      <w:r>
        <w:rPr>
          <w:rFonts w:hint="eastAsia"/>
        </w:rPr>
        <w:t>所以所有的說明，都是環繞在這上面</w:t>
      </w:r>
    </w:p>
    <w:p w14:paraId="1A346CCF" w14:textId="4C0B9A1A" w:rsidR="001D25B5" w:rsidRDefault="001D25B5">
      <w:pPr>
        <w:pStyle w:val="af8"/>
        <w:ind w:firstLine="480"/>
      </w:pPr>
      <w:r>
        <w:rPr>
          <w:rFonts w:hint="eastAsia"/>
        </w:rPr>
        <w:t>學生感到某個主題很難，跟你的研究並無關</w:t>
      </w:r>
    </w:p>
    <w:p w14:paraId="7423BDDF" w14:textId="6D8FF4B8" w:rsidR="001D25B5" w:rsidRDefault="001D25B5">
      <w:pPr>
        <w:pStyle w:val="af8"/>
        <w:ind w:firstLine="480"/>
        <w:rPr>
          <w:rFonts w:hint="eastAsia"/>
        </w:rPr>
      </w:pPr>
      <w:r>
        <w:rPr>
          <w:rFonts w:hint="eastAsia"/>
        </w:rPr>
        <w:t>你要去說明，為什麼你的視覺化模擬會讓這個主題不難</w:t>
      </w:r>
      <w:bookmarkStart w:id="15" w:name="_GoBack"/>
      <w:bookmarkEnd w:id="15"/>
    </w:p>
  </w:comment>
  <w:comment w:id="21" w:author="user" w:date="2022-07-27T19:22:00Z" w:initials="u">
    <w:p w14:paraId="5036085C" w14:textId="403817F9" w:rsidR="006575CB" w:rsidRDefault="006575CB">
      <w:pPr>
        <w:pStyle w:val="af8"/>
        <w:ind w:firstLine="360"/>
      </w:pPr>
      <w:r>
        <w:rPr>
          <w:rStyle w:val="af7"/>
        </w:rPr>
        <w:annotationRef/>
      </w:r>
      <w:r>
        <w:rPr>
          <w:rFonts w:hint="eastAsia"/>
        </w:rPr>
        <w:t>既然內文都是人工智慧，標題就要是人工智慧。除非內文有說明是類神經網路</w:t>
      </w:r>
    </w:p>
  </w:comment>
  <w:comment w:id="22" w:author="user" w:date="2022-07-22T00:18:00Z" w:initials="u">
    <w:p w14:paraId="4B182EC7" w14:textId="77777777" w:rsidR="000E2CF1" w:rsidRDefault="000E2CF1" w:rsidP="00756B94">
      <w:pPr>
        <w:pStyle w:val="af8"/>
        <w:ind w:firstLine="360"/>
      </w:pPr>
      <w:r>
        <w:rPr>
          <w:rStyle w:val="af7"/>
        </w:rPr>
        <w:annotationRef/>
      </w:r>
      <w:r>
        <w:rPr>
          <w:rFonts w:hint="eastAsia"/>
        </w:rPr>
        <w:t>統一用步驟</w:t>
      </w:r>
    </w:p>
  </w:comment>
  <w:comment w:id="24" w:author="user" w:date="2022-07-27T19:24:00Z" w:initials="u">
    <w:p w14:paraId="2C33EFFA" w14:textId="0A776E05" w:rsidR="006575CB" w:rsidRDefault="006575CB">
      <w:pPr>
        <w:pStyle w:val="af8"/>
        <w:ind w:firstLine="360"/>
      </w:pPr>
      <w:r>
        <w:rPr>
          <w:rStyle w:val="af7"/>
        </w:rPr>
        <w:annotationRef/>
      </w:r>
      <w:r>
        <w:rPr>
          <w:rFonts w:hint="eastAsia"/>
        </w:rPr>
        <w:t>全文英統一</w:t>
      </w:r>
    </w:p>
  </w:comment>
  <w:comment w:id="41" w:author="user" w:date="2022-07-27T17:52:00Z" w:initials="u">
    <w:p w14:paraId="3AD48B2E" w14:textId="3B815EF9" w:rsidR="007A4625" w:rsidRDefault="007A4625">
      <w:pPr>
        <w:pStyle w:val="af8"/>
        <w:ind w:firstLine="360"/>
      </w:pPr>
      <w:r>
        <w:rPr>
          <w:rStyle w:val="af7"/>
        </w:rPr>
        <w:annotationRef/>
      </w:r>
      <w:r>
        <w:rPr>
          <w:rFonts w:hint="eastAsia"/>
        </w:rPr>
        <w:t>後面的文獻與討論也同時作相對應的修改</w:t>
      </w:r>
    </w:p>
  </w:comment>
  <w:comment w:id="47" w:author="user" w:date="2022-07-27T19:35:00Z" w:initials="u">
    <w:p w14:paraId="2C26E70B" w14:textId="0D31DC4E" w:rsidR="00205E97" w:rsidRDefault="00205E97">
      <w:pPr>
        <w:pStyle w:val="af8"/>
        <w:ind w:firstLine="360"/>
      </w:pPr>
      <w:r>
        <w:rPr>
          <w:rStyle w:val="af7"/>
        </w:rPr>
        <w:annotationRef/>
      </w:r>
      <w:r>
        <w:rPr>
          <w:rFonts w:hint="eastAsia"/>
        </w:rPr>
        <w:t>用詞要統一</w:t>
      </w:r>
      <w:r w:rsidR="00E565F1">
        <w:rPr>
          <w:rFonts w:hint="eastAsia"/>
        </w:rPr>
        <w:t>，全文一併檢查</w:t>
      </w:r>
    </w:p>
  </w:comment>
  <w:comment w:id="85" w:author="user" w:date="2022-07-27T19:26:00Z" w:initials="u">
    <w:p w14:paraId="525507DE" w14:textId="11AC87EE" w:rsidR="00FD03A7" w:rsidRDefault="00FD03A7">
      <w:pPr>
        <w:pStyle w:val="af8"/>
        <w:ind w:firstLine="360"/>
      </w:pPr>
      <w:r>
        <w:rPr>
          <w:rStyle w:val="af7"/>
        </w:rPr>
        <w:annotationRef/>
      </w:r>
      <w:r>
        <w:rPr>
          <w:rFonts w:hint="eastAsia"/>
        </w:rPr>
        <w:t>全部定案我再來改英文</w:t>
      </w:r>
    </w:p>
  </w:comment>
  <w:comment w:id="86" w:author="user" w:date="2022-07-27T19:26:00Z" w:initials="u">
    <w:p w14:paraId="66D51888" w14:textId="181AF4D2" w:rsidR="00FD03A7" w:rsidRDefault="00FD03A7">
      <w:pPr>
        <w:pStyle w:val="af8"/>
        <w:ind w:firstLine="360"/>
      </w:pPr>
      <w:r>
        <w:rPr>
          <w:rStyle w:val="af7"/>
        </w:rPr>
        <w:annotationRef/>
      </w:r>
    </w:p>
  </w:comment>
  <w:comment w:id="91" w:author="user" w:date="2022-07-27T19:48:00Z" w:initials="u">
    <w:p w14:paraId="67DFD294" w14:textId="109E6E61" w:rsidR="00130888" w:rsidRDefault="00130888">
      <w:pPr>
        <w:pStyle w:val="af8"/>
        <w:ind w:firstLine="360"/>
      </w:pPr>
      <w:r>
        <w:rPr>
          <w:rStyle w:val="af7"/>
        </w:rPr>
        <w:annotationRef/>
      </w:r>
    </w:p>
  </w:comment>
  <w:comment w:id="92" w:author="user" w:date="2022-07-27T19:46:00Z" w:initials="u">
    <w:p w14:paraId="11A9DEBF" w14:textId="1E0A59B4" w:rsidR="00130888" w:rsidRDefault="00130888">
      <w:pPr>
        <w:pStyle w:val="af8"/>
        <w:ind w:firstLine="360"/>
      </w:pPr>
      <w:r>
        <w:rPr>
          <w:rStyle w:val="af7"/>
        </w:rPr>
        <w:annotationRef/>
      </w:r>
      <w:r>
        <w:rPr>
          <w:rFonts w:hint="eastAsia"/>
        </w:rPr>
        <w:t>章節名稱記得更新，不要有</w:t>
      </w:r>
      <w:proofErr w:type="gramStart"/>
      <w:r>
        <w:t>”</w:t>
      </w:r>
      <w:proofErr w:type="gramEnd"/>
      <w:r>
        <w:rPr>
          <w:rFonts w:hint="eastAsia"/>
        </w:rPr>
        <w:t>課堂</w:t>
      </w:r>
      <w:proofErr w:type="gramStart"/>
      <w:r>
        <w:t>”</w:t>
      </w:r>
      <w:proofErr w:type="gramEnd"/>
      <w:r>
        <w:rPr>
          <w:rFonts w:hint="eastAsia"/>
        </w:rPr>
        <w:t>感受</w:t>
      </w:r>
    </w:p>
  </w:comment>
  <w:comment w:id="109" w:author="user" w:date="2022-07-27T18:46:00Z" w:initials="u">
    <w:p w14:paraId="3EBE94AD" w14:textId="14F39D6E" w:rsidR="00802EEB" w:rsidRDefault="00802EEB">
      <w:pPr>
        <w:pStyle w:val="af8"/>
        <w:ind w:firstLine="360"/>
      </w:pPr>
      <w:r>
        <w:rPr>
          <w:rStyle w:val="af7"/>
        </w:rPr>
        <w:annotationRef/>
      </w:r>
      <w:r>
        <w:rPr>
          <w:rFonts w:hint="eastAsia"/>
        </w:rPr>
        <w:t>這與概念理解等三步驟會造成混淆</w:t>
      </w:r>
    </w:p>
    <w:p w14:paraId="4E9FCE68" w14:textId="5524030D" w:rsidR="00E565F1" w:rsidRDefault="00E565F1" w:rsidP="00E565F1">
      <w:pPr>
        <w:pStyle w:val="af8"/>
        <w:ind w:firstLine="480"/>
      </w:pPr>
      <w:r>
        <w:rPr>
          <w:rFonts w:hint="eastAsia"/>
        </w:rPr>
        <w:t>建議</w:t>
      </w:r>
      <w:proofErr w:type="gramStart"/>
      <w:r>
        <w:rPr>
          <w:rFonts w:hint="eastAsia"/>
        </w:rPr>
        <w:t>刪</w:t>
      </w:r>
      <w:proofErr w:type="gramEnd"/>
      <w:r>
        <w:rPr>
          <w:rFonts w:hint="eastAsia"/>
        </w:rPr>
        <w:t>掉，之前的意見是希望不要去寫</w:t>
      </w:r>
      <w:proofErr w:type="gramStart"/>
      <w:r>
        <w:t>”</w:t>
      </w:r>
      <w:proofErr w:type="gramEnd"/>
      <w:r>
        <w:rPr>
          <w:rFonts w:hint="eastAsia"/>
        </w:rPr>
        <w:t>課堂</w:t>
      </w:r>
      <w:proofErr w:type="gramStart"/>
      <w:r>
        <w:t>”</w:t>
      </w:r>
      <w:proofErr w:type="gramEnd"/>
      <w:r>
        <w:rPr>
          <w:rFonts w:hint="eastAsia"/>
        </w:rPr>
        <w:t>感受、</w:t>
      </w:r>
      <w:proofErr w:type="gramStart"/>
      <w:r>
        <w:t>”</w:t>
      </w:r>
      <w:proofErr w:type="gramEnd"/>
      <w:r>
        <w:rPr>
          <w:rFonts w:hint="eastAsia"/>
        </w:rPr>
        <w:t>課堂</w:t>
      </w:r>
      <w:proofErr w:type="gramStart"/>
      <w:r>
        <w:t>”</w:t>
      </w:r>
      <w:proofErr w:type="gramEnd"/>
      <w:r>
        <w:rPr>
          <w:rFonts w:hint="eastAsia"/>
        </w:rPr>
        <w:t>主題</w:t>
      </w:r>
    </w:p>
  </w:comment>
  <w:comment w:id="215" w:author="user" w:date="2022-07-27T19:48:00Z" w:initials="u">
    <w:p w14:paraId="3091494C" w14:textId="00729A87" w:rsidR="00130888" w:rsidRDefault="00130888">
      <w:pPr>
        <w:pStyle w:val="af8"/>
        <w:ind w:firstLine="360"/>
      </w:pPr>
      <w:r>
        <w:rPr>
          <w:rStyle w:val="af7"/>
        </w:rPr>
        <w:annotationRef/>
      </w:r>
      <w:r>
        <w:rPr>
          <w:rFonts w:hint="eastAsia"/>
        </w:rPr>
        <w:t>課堂都改為教學</w:t>
      </w:r>
    </w:p>
  </w:comment>
  <w:comment w:id="228" w:author="user" w:date="2022-07-27T21:30:00Z" w:initials="u">
    <w:p w14:paraId="38B271F1" w14:textId="2EA2A68A" w:rsidR="00F92A86" w:rsidRDefault="00F92A86">
      <w:pPr>
        <w:pStyle w:val="af8"/>
        <w:ind w:firstLine="360"/>
      </w:pPr>
      <w:r>
        <w:rPr>
          <w:rStyle w:val="af7"/>
        </w:rPr>
        <w:annotationRef/>
      </w:r>
    </w:p>
    <w:p w14:paraId="30DBC231" w14:textId="3ABDBB48" w:rsidR="00F92A86" w:rsidRDefault="00F92A86" w:rsidP="00F92A86">
      <w:pPr>
        <w:pStyle w:val="af8"/>
        <w:ind w:firstLineChars="83" w:firstLine="199"/>
      </w:pPr>
      <w:r>
        <w:t>Terms should be consistent</w:t>
      </w:r>
    </w:p>
    <w:p w14:paraId="4FCC9624" w14:textId="77777777" w:rsidR="00F92A86" w:rsidRDefault="00F92A86" w:rsidP="00F92A86">
      <w:pPr>
        <w:pStyle w:val="af8"/>
        <w:ind w:firstLineChars="83" w:firstLine="199"/>
      </w:pPr>
    </w:p>
    <w:p w14:paraId="124378BE" w14:textId="77777777" w:rsidR="00F92A86" w:rsidRDefault="00F92A86" w:rsidP="00F92A86">
      <w:pPr>
        <w:pStyle w:val="af8"/>
        <w:ind w:firstLineChars="83" w:firstLine="199"/>
      </w:pPr>
    </w:p>
    <w:p w14:paraId="18F9DBEA" w14:textId="77777777" w:rsidR="00F92A86" w:rsidRDefault="00F92A86" w:rsidP="00F92A86">
      <w:pPr>
        <w:pStyle w:val="af8"/>
        <w:ind w:firstLineChars="0" w:firstLine="0"/>
      </w:pPr>
    </w:p>
  </w:comment>
  <w:comment w:id="231" w:author="user" w:date="2022-07-27T18:58:00Z" w:initials="u">
    <w:p w14:paraId="45FA2DFE" w14:textId="56B597B1" w:rsidR="00FA5379" w:rsidRDefault="00FA5379">
      <w:pPr>
        <w:pStyle w:val="af8"/>
        <w:ind w:firstLine="360"/>
      </w:pPr>
      <w:r>
        <w:rPr>
          <w:rStyle w:val="af7"/>
        </w:rPr>
        <w:annotationRef/>
      </w:r>
      <w:r>
        <w:rPr>
          <w:rFonts w:hint="eastAsia"/>
        </w:rPr>
        <w:t>是否評分調整就會影響結果</w:t>
      </w:r>
      <w:r>
        <w:rPr>
          <w:rFonts w:hint="eastAsia"/>
        </w:rPr>
        <w:t>?</w:t>
      </w:r>
      <w:r>
        <w:rPr>
          <w:rFonts w:hint="eastAsia"/>
        </w:rPr>
        <w:t>事實上兩組的差異接近顯著</w:t>
      </w:r>
    </w:p>
  </w:comment>
  <w:comment w:id="260" w:author="user" w:date="2022-07-27T20:18:00Z" w:initials="u">
    <w:p w14:paraId="797A6A97" w14:textId="40C30C0B" w:rsidR="008F0F4A" w:rsidRDefault="008F0F4A">
      <w:pPr>
        <w:pStyle w:val="af8"/>
        <w:ind w:firstLine="360"/>
      </w:pPr>
      <w:r>
        <w:rPr>
          <w:rStyle w:val="af7"/>
        </w:rPr>
        <w:annotationRef/>
      </w:r>
      <w:r>
        <w:rPr>
          <w:rFonts w:hint="eastAsia"/>
        </w:rPr>
        <w:t>前後統一</w:t>
      </w:r>
    </w:p>
  </w:comment>
  <w:comment w:id="265" w:author="user" w:date="2022-07-27T20:20:00Z" w:initials="u">
    <w:p w14:paraId="66D130F5" w14:textId="78DE6617" w:rsidR="008F0F4A" w:rsidRDefault="008F0F4A">
      <w:pPr>
        <w:pStyle w:val="af8"/>
        <w:ind w:firstLine="360"/>
      </w:pPr>
      <w:r>
        <w:rPr>
          <w:rStyle w:val="af7"/>
        </w:rPr>
        <w:annotationRef/>
      </w:r>
      <w:r>
        <w:rPr>
          <w:rFonts w:hint="eastAsia"/>
        </w:rPr>
        <w:t>你的教學策略包含三個步驟，全文應統一</w:t>
      </w:r>
    </w:p>
  </w:comment>
  <w:comment w:id="264" w:author="user" w:date="2022-07-27T20:19:00Z" w:initials="u">
    <w:p w14:paraId="3BC7F96A" w14:textId="4602209C" w:rsidR="008F0F4A" w:rsidRDefault="008F0F4A">
      <w:pPr>
        <w:pStyle w:val="af8"/>
        <w:ind w:firstLine="360"/>
      </w:pPr>
      <w:r>
        <w:rPr>
          <w:rStyle w:val="af7"/>
        </w:rPr>
        <w:annotationRef/>
      </w:r>
      <w:r>
        <w:rPr>
          <w:rFonts w:hint="eastAsia"/>
        </w:rPr>
        <w:t>不要有</w:t>
      </w:r>
      <w:proofErr w:type="gramStart"/>
      <w:r>
        <w:t>”</w:t>
      </w:r>
      <w:proofErr w:type="gramEnd"/>
      <w:r>
        <w:rPr>
          <w:rFonts w:hint="eastAsia"/>
        </w:rPr>
        <w:t>延伸</w:t>
      </w:r>
      <w:proofErr w:type="gramStart"/>
      <w:r>
        <w:t>”</w:t>
      </w:r>
      <w:proofErr w:type="gramEnd"/>
      <w:r>
        <w:rPr>
          <w:rFonts w:hint="eastAsia"/>
        </w:rPr>
        <w:t>活動，會亂掉</w:t>
      </w:r>
    </w:p>
    <w:p w14:paraId="5AA9C9CD" w14:textId="36608236" w:rsidR="008F0F4A" w:rsidRDefault="008F0F4A">
      <w:pPr>
        <w:pStyle w:val="af8"/>
        <w:ind w:firstLine="480"/>
      </w:pPr>
      <w:r>
        <w:rPr>
          <w:rFonts w:hint="eastAsia"/>
        </w:rPr>
        <w:t>就解釋</w:t>
      </w:r>
      <w:r>
        <w:rPr>
          <w:rFonts w:hint="eastAsia"/>
        </w:rPr>
        <w:t xml:space="preserve">: </w:t>
      </w:r>
      <w:r>
        <w:rPr>
          <w:rFonts w:hint="eastAsia"/>
        </w:rPr>
        <w:t>概念理解步驟中，教師以講授式</w:t>
      </w:r>
      <w:r>
        <w:t>….</w:t>
      </w:r>
      <w:proofErr w:type="gramStart"/>
      <w:r>
        <w:t>.</w:t>
      </w:r>
      <w:r>
        <w:rPr>
          <w:rFonts w:hint="eastAsia"/>
        </w:rPr>
        <w:t>，</w:t>
      </w:r>
      <w:proofErr w:type="gramEnd"/>
      <w:r>
        <w:rPr>
          <w:rFonts w:hint="eastAsia"/>
        </w:rPr>
        <w:t>學生可於平台上閱讀</w:t>
      </w:r>
      <w:r>
        <w:t>…..</w:t>
      </w:r>
      <w:r>
        <w:rPr>
          <w:rFonts w:hint="eastAsia"/>
        </w:rPr>
        <w:t>。</w:t>
      </w:r>
    </w:p>
  </w:comment>
  <w:comment w:id="269" w:author="user" w:date="2022-07-27T20:18:00Z" w:initials="u">
    <w:p w14:paraId="7064D40F" w14:textId="4055AF68" w:rsidR="003626FE" w:rsidRDefault="003626FE">
      <w:pPr>
        <w:pStyle w:val="af8"/>
        <w:ind w:firstLine="360"/>
      </w:pPr>
      <w:r>
        <w:rPr>
          <w:rStyle w:val="af7"/>
        </w:rPr>
        <w:annotationRef/>
      </w:r>
      <w:r>
        <w:rPr>
          <w:rFonts w:hint="eastAsia"/>
        </w:rPr>
        <w:t>同前修改，全文一併檢查</w:t>
      </w:r>
    </w:p>
  </w:comment>
  <w:comment w:id="276" w:author="user" w:date="2022-07-27T20:22:00Z" w:initials="u">
    <w:p w14:paraId="74E0142C" w14:textId="77777777" w:rsidR="00C850D0" w:rsidRDefault="00C850D0">
      <w:pPr>
        <w:pStyle w:val="af8"/>
        <w:ind w:firstLine="360"/>
      </w:pPr>
      <w:r>
        <w:rPr>
          <w:rStyle w:val="af7"/>
        </w:rPr>
        <w:annotationRef/>
      </w:r>
      <w:r>
        <w:rPr>
          <w:rFonts w:hint="eastAsia"/>
        </w:rPr>
        <w:t>同前，你的教學策略就三個步驟，</w:t>
      </w:r>
      <w:proofErr w:type="gramStart"/>
      <w:r>
        <w:rPr>
          <w:rFonts w:hint="eastAsia"/>
        </w:rPr>
        <w:t>不要再衍伸</w:t>
      </w:r>
      <w:proofErr w:type="gramEnd"/>
      <w:r>
        <w:rPr>
          <w:rFonts w:hint="eastAsia"/>
        </w:rPr>
        <w:t>課堂活動，不然太亂</w:t>
      </w:r>
    </w:p>
    <w:p w14:paraId="0EB6DA07" w14:textId="764688D9" w:rsidR="00C850D0" w:rsidRDefault="00C850D0">
      <w:pPr>
        <w:pStyle w:val="af8"/>
        <w:ind w:firstLine="480"/>
      </w:pPr>
      <w:r>
        <w:rPr>
          <w:rFonts w:hint="eastAsia"/>
        </w:rPr>
        <w:t>全文一併修改</w:t>
      </w:r>
    </w:p>
  </w:comment>
  <w:comment w:id="292" w:author="user" w:date="2022-07-27T21:38:00Z" w:initials="u">
    <w:p w14:paraId="2C17941E" w14:textId="7A9D8F39" w:rsidR="00213DB9" w:rsidRDefault="00213DB9">
      <w:pPr>
        <w:pStyle w:val="af8"/>
        <w:ind w:firstLine="360"/>
      </w:pPr>
      <w:r>
        <w:rPr>
          <w:rStyle w:val="af7"/>
        </w:rPr>
        <w:annotationRef/>
      </w:r>
      <w:r>
        <w:rPr>
          <w:rFonts w:hint="eastAsia"/>
        </w:rPr>
        <w:t>這並不重要，這樣會讓讀者認為，實驗組學生就是按按鈕而以</w:t>
      </w:r>
    </w:p>
    <w:p w14:paraId="098C8435" w14:textId="3F34293D" w:rsidR="00213DB9" w:rsidRDefault="00213DB9">
      <w:pPr>
        <w:pStyle w:val="af8"/>
        <w:ind w:firstLine="480"/>
      </w:pPr>
      <w:r>
        <w:rPr>
          <w:rFonts w:hint="eastAsia"/>
        </w:rPr>
        <w:t>重點應該是去說明，學生進行什麼</w:t>
      </w:r>
      <w:proofErr w:type="gramStart"/>
      <w:r>
        <w:t>”</w:t>
      </w:r>
      <w:proofErr w:type="gramEnd"/>
      <w:r>
        <w:rPr>
          <w:rFonts w:hint="eastAsia"/>
        </w:rPr>
        <w:t>認知</w:t>
      </w:r>
      <w:proofErr w:type="gramStart"/>
      <w:r>
        <w:t>”</w:t>
      </w:r>
      <w:proofErr w:type="gramEnd"/>
      <w:r>
        <w:rPr>
          <w:rFonts w:hint="eastAsia"/>
        </w:rPr>
        <w:t>上的活動，因為要載入圖片，所以他會理解原來輸入資料是這個意思，原來資料就是生活中的各種圖片啦文字啦什麼的，因為要做什麼，所以學生會有什麼思考歷程</w:t>
      </w:r>
    </w:p>
    <w:p w14:paraId="4F1ED0A4" w14:textId="24E3AB8A" w:rsidR="00213DB9" w:rsidRDefault="00213DB9">
      <w:pPr>
        <w:pStyle w:val="af8"/>
        <w:ind w:firstLine="480"/>
        <w:rPr>
          <w:rFonts w:hint="eastAsia"/>
        </w:rPr>
      </w:pPr>
      <w:r>
        <w:rPr>
          <w:rFonts w:hint="eastAsia"/>
        </w:rPr>
        <w:t>而不是交代學生要按這個，要按那個</w:t>
      </w:r>
    </w:p>
  </w:comment>
  <w:comment w:id="291" w:author="user" w:date="2022-07-27T21:38:00Z" w:initials="u">
    <w:p w14:paraId="65A87822" w14:textId="4A5AC118" w:rsidR="00213DB9" w:rsidRDefault="00213DB9">
      <w:pPr>
        <w:pStyle w:val="af8"/>
        <w:ind w:firstLine="360"/>
      </w:pPr>
      <w:r>
        <w:rPr>
          <w:rStyle w:val="af7"/>
        </w:rPr>
        <w:annotationRef/>
      </w:r>
      <w:r>
        <w:rPr>
          <w:rFonts w:hint="eastAsia"/>
        </w:rPr>
        <w:t>並非要交代</w:t>
      </w:r>
      <w:proofErr w:type="gramStart"/>
      <w:r>
        <w:t>”</w:t>
      </w:r>
      <w:proofErr w:type="gramEnd"/>
      <w:r>
        <w:rPr>
          <w:rFonts w:hint="eastAsia"/>
        </w:rPr>
        <w:t>操作細節</w:t>
      </w:r>
      <w:proofErr w:type="gramStart"/>
      <w:r>
        <w:t>”</w:t>
      </w:r>
      <w:proofErr w:type="gramEnd"/>
      <w:r>
        <w:rPr>
          <w:rFonts w:hint="eastAsia"/>
        </w:rPr>
        <w:t>，而是</w:t>
      </w:r>
      <w:proofErr w:type="gramStart"/>
      <w:r>
        <w:rPr>
          <w:rFonts w:hint="eastAsia"/>
        </w:rPr>
        <w:t>透過說名學生</w:t>
      </w:r>
      <w:proofErr w:type="gramEnd"/>
      <w:r>
        <w:rPr>
          <w:rFonts w:hint="eastAsia"/>
        </w:rPr>
        <w:t>操作了什麼，去說明學生腦子發生的事情，才能去解釋統計資料背後的意義</w:t>
      </w:r>
    </w:p>
  </w:comment>
  <w:comment w:id="293" w:author="user" w:date="2022-07-27T21:18:00Z" w:initials="u">
    <w:p w14:paraId="2FE852A7" w14:textId="0F5E2143" w:rsidR="00F90758" w:rsidRDefault="00F90758" w:rsidP="00F90758">
      <w:pPr>
        <w:pStyle w:val="af8"/>
        <w:ind w:firstLineChars="111"/>
      </w:pPr>
      <w:r>
        <w:rPr>
          <w:rStyle w:val="af7"/>
        </w:rPr>
        <w:annotationRef/>
      </w:r>
      <w:r>
        <w:rPr>
          <w:rFonts w:hint="eastAsia"/>
        </w:rPr>
        <w:t>加減乘除太多餘</w:t>
      </w:r>
    </w:p>
  </w:comment>
  <w:comment w:id="294" w:author="user" w:date="2022-07-27T21:33:00Z" w:initials="u">
    <w:p w14:paraId="50A33B83" w14:textId="4C8CA058" w:rsidR="00322095" w:rsidRDefault="00322095" w:rsidP="00322095">
      <w:pPr>
        <w:pStyle w:val="af8"/>
        <w:ind w:firstLineChars="0" w:firstLine="0"/>
        <w:rPr>
          <w:rFonts w:hint="eastAsia"/>
        </w:rPr>
      </w:pPr>
      <w:r>
        <w:rPr>
          <w:rStyle w:val="af7"/>
        </w:rPr>
        <w:annotationRef/>
      </w:r>
      <w:r w:rsidR="00213DB9">
        <w:rPr>
          <w:rFonts w:hint="eastAsia"/>
        </w:rPr>
        <w:t>很長，是否能在內文中</w:t>
      </w:r>
      <w:proofErr w:type="gramStart"/>
      <w:r w:rsidR="00213DB9">
        <w:rPr>
          <w:rFonts w:hint="eastAsia"/>
        </w:rPr>
        <w:t>做些統整</w:t>
      </w:r>
      <w:proofErr w:type="gramEnd"/>
      <w:r w:rsidR="00213DB9">
        <w:rPr>
          <w:rFonts w:hint="eastAsia"/>
        </w:rPr>
        <w:t>摘要</w:t>
      </w:r>
    </w:p>
  </w:comment>
  <w:comment w:id="295" w:author="user" w:date="2022-07-27T21:20:00Z" w:initials="u">
    <w:p w14:paraId="34C1F865" w14:textId="6AF47ABB" w:rsidR="00F90758" w:rsidRDefault="00F90758">
      <w:pPr>
        <w:pStyle w:val="af8"/>
        <w:ind w:firstLine="360"/>
      </w:pPr>
      <w:r>
        <w:rPr>
          <w:rStyle w:val="af7"/>
        </w:rPr>
        <w:annotationRef/>
      </w:r>
      <w:r>
        <w:rPr>
          <w:rFonts w:hint="eastAsia"/>
        </w:rPr>
        <w:t>其實兩組差異很大不是嗎？只是未達顯著，</w:t>
      </w:r>
    </w:p>
    <w:p w14:paraId="40153ECF" w14:textId="2FAA49CB" w:rsidR="00F90758" w:rsidRDefault="00F90758">
      <w:pPr>
        <w:pStyle w:val="af8"/>
        <w:ind w:firstLine="480"/>
      </w:pPr>
      <w:r>
        <w:rPr>
          <w:rFonts w:hint="eastAsia"/>
        </w:rPr>
        <w:t>建議此段</w:t>
      </w:r>
      <w:proofErr w:type="gramStart"/>
      <w:r>
        <w:rPr>
          <w:rFonts w:hint="eastAsia"/>
        </w:rPr>
        <w:t>刪</w:t>
      </w:r>
      <w:proofErr w:type="gramEnd"/>
      <w:r>
        <w:rPr>
          <w:rFonts w:hint="eastAsia"/>
        </w:rPr>
        <w:t>掉，改說明：由於教學時間較短，且程式的內容較少，因此兩組雖有差異，但未達顯著</w:t>
      </w:r>
    </w:p>
    <w:p w14:paraId="32DDC079" w14:textId="59EBCD44" w:rsidR="00F90758" w:rsidRDefault="00F90758">
      <w:pPr>
        <w:pStyle w:val="af8"/>
        <w:ind w:firstLine="480"/>
      </w:pPr>
      <w:r>
        <w:rPr>
          <w:rFonts w:hint="eastAsia"/>
        </w:rPr>
        <w:t>並在建議那邊可補充，未來可加強模擬工具中的演算法實</w:t>
      </w:r>
      <w:proofErr w:type="gramStart"/>
      <w:r>
        <w:rPr>
          <w:rFonts w:hint="eastAsia"/>
        </w:rPr>
        <w:t>作功</w:t>
      </w:r>
      <w:proofErr w:type="gramEnd"/>
      <w:r>
        <w:rPr>
          <w:rFonts w:hint="eastAsia"/>
        </w:rPr>
        <w:t>能</w:t>
      </w:r>
    </w:p>
  </w:comment>
  <w:comment w:id="296" w:author="user" w:date="2022-07-27T21:16:00Z" w:initials="u">
    <w:p w14:paraId="76604E82" w14:textId="45018B8D" w:rsidR="00DD4D91" w:rsidRDefault="00DD4D91">
      <w:pPr>
        <w:pStyle w:val="af8"/>
        <w:ind w:firstLine="360"/>
      </w:pPr>
      <w:r>
        <w:rPr>
          <w:rStyle w:val="af7"/>
        </w:rPr>
        <w:annotationRef/>
      </w:r>
      <w:r>
        <w:rPr>
          <w:rFonts w:hint="eastAsia"/>
        </w:rPr>
        <w:t>那些編號的</w:t>
      </w:r>
      <w:proofErr w:type="gramStart"/>
      <w:r>
        <w:rPr>
          <w:rFonts w:hint="eastAsia"/>
        </w:rPr>
        <w:t>學生說的</w:t>
      </w:r>
      <w:proofErr w:type="gramEnd"/>
      <w:r>
        <w:rPr>
          <w:rFonts w:hint="eastAsia"/>
        </w:rPr>
        <w:t>?</w:t>
      </w:r>
    </w:p>
  </w:comment>
  <w:comment w:id="298" w:author="user" w:date="2022-07-27T21:08:00Z" w:initials="u">
    <w:p w14:paraId="2EC0225C" w14:textId="532C6097" w:rsidR="00E85AB0" w:rsidRDefault="00E85AB0">
      <w:pPr>
        <w:pStyle w:val="af8"/>
        <w:ind w:firstLine="360"/>
      </w:pPr>
      <w:r>
        <w:rPr>
          <w:rStyle w:val="af7"/>
        </w:rPr>
        <w:annotationRef/>
      </w:r>
      <w:r>
        <w:rPr>
          <w:rFonts w:hint="eastAsia"/>
        </w:rPr>
        <w:t>名詞統一</w:t>
      </w:r>
    </w:p>
  </w:comment>
  <w:comment w:id="300" w:author="user" w:date="2022-07-27T21:15:00Z" w:initials="u">
    <w:p w14:paraId="09BE6D07" w14:textId="5032EDE9" w:rsidR="00DD4D91" w:rsidRDefault="00DD4D91" w:rsidP="00DD4D91">
      <w:pPr>
        <w:pStyle w:val="af8"/>
        <w:ind w:firstLine="360"/>
      </w:pPr>
      <w:r>
        <w:rPr>
          <w:rStyle w:val="af7"/>
        </w:rPr>
        <w:annotationRef/>
      </w:r>
      <w:r>
        <w:rPr>
          <w:rFonts w:hint="eastAsia"/>
        </w:rPr>
        <w:t>說明數學運算是加減乘除這有點多餘，我</w:t>
      </w:r>
      <w:proofErr w:type="gramStart"/>
      <w:r>
        <w:rPr>
          <w:rFonts w:hint="eastAsia"/>
        </w:rPr>
        <w:t>所說的舉例</w:t>
      </w:r>
      <w:proofErr w:type="gramEnd"/>
      <w:r>
        <w:rPr>
          <w:rFonts w:hint="eastAsia"/>
        </w:rPr>
        <w:t>，是指，例如</w:t>
      </w:r>
      <w:r>
        <w:rPr>
          <w:rFonts w:hint="eastAsia"/>
        </w:rPr>
        <w:t>:</w:t>
      </w:r>
      <w:r>
        <w:rPr>
          <w:rFonts w:hint="eastAsia"/>
        </w:rPr>
        <w:t>要更新權重的過程中，需計算</w:t>
      </w:r>
      <w:r>
        <w:t>…</w:t>
      </w:r>
      <w:proofErr w:type="gramStart"/>
      <w:r>
        <w:t>……</w:t>
      </w:r>
      <w:proofErr w:type="gramEnd"/>
      <w:r>
        <w:rPr>
          <w:rFonts w:hint="eastAsia"/>
        </w:rPr>
        <w:t>，</w:t>
      </w:r>
    </w:p>
  </w:comment>
  <w:comment w:id="299" w:author="user" w:date="2022-07-27T21:10:00Z" w:initials="u">
    <w:p w14:paraId="2FC6FAB3" w14:textId="2AEFAE7F" w:rsidR="00E85AB0" w:rsidRDefault="00E85AB0">
      <w:pPr>
        <w:pStyle w:val="af8"/>
        <w:ind w:firstLine="360"/>
      </w:pPr>
      <w:r>
        <w:rPr>
          <w:rStyle w:val="af7"/>
        </w:rPr>
        <w:annotationRef/>
      </w:r>
      <w:r>
        <w:rPr>
          <w:rFonts w:hint="eastAsia"/>
        </w:rPr>
        <w:t>除了難易程度之外，也試著跟前面學習成就的結果交叉討論</w:t>
      </w:r>
      <w:r>
        <w:rPr>
          <w:rFonts w:hint="eastAsia"/>
        </w:rPr>
        <w:t>(</w:t>
      </w:r>
      <w:r>
        <w:rPr>
          <w:rFonts w:hint="eastAsia"/>
        </w:rPr>
        <w:t>學生經歷了什麼樣的模擬操作，所以會感覺到什麼</w:t>
      </w:r>
      <w:r>
        <w:rPr>
          <w:rFonts w:hint="eastAsia"/>
        </w:rPr>
        <w:t>)</w:t>
      </w:r>
      <w:r>
        <w:rPr>
          <w:rFonts w:hint="eastAsia"/>
        </w:rPr>
        <w:t>。</w:t>
      </w:r>
    </w:p>
    <w:p w14:paraId="480614E7" w14:textId="195CF599" w:rsidR="00E85AB0" w:rsidRPr="00E85AB0" w:rsidRDefault="00E85AB0">
      <w:pPr>
        <w:pStyle w:val="af8"/>
        <w:ind w:firstLine="480"/>
      </w:pPr>
      <w:r>
        <w:rPr>
          <w:rFonts w:hint="eastAsia"/>
        </w:rPr>
        <w:t>而這些模擬操作的說明，並非只是細節地告訴讀者該怎麼操作，而是要透過解釋學生經歷了什麼，說明你的研究結果背後的原因</w:t>
      </w:r>
    </w:p>
  </w:comment>
  <w:comment w:id="301" w:author="user" w:date="2022-07-27T21:10:00Z" w:initials="u">
    <w:p w14:paraId="7FE5D82F" w14:textId="39B4AE27" w:rsidR="00E85AB0" w:rsidRDefault="00E85AB0">
      <w:pPr>
        <w:pStyle w:val="af8"/>
        <w:ind w:firstLine="360"/>
      </w:pPr>
      <w:r>
        <w:rPr>
          <w:rStyle w:val="af7"/>
        </w:rPr>
        <w:annotationRef/>
      </w:r>
      <w:r>
        <w:rPr>
          <w:rFonts w:hint="eastAsia"/>
        </w:rPr>
        <w:t>所以</w:t>
      </w:r>
      <w:r>
        <w:rPr>
          <w:rFonts w:hint="eastAsia"/>
        </w:rPr>
        <w:t>?</w:t>
      </w:r>
    </w:p>
  </w:comment>
  <w:comment w:id="302" w:author="user" w:date="2022-07-27T21:09:00Z" w:initials="u">
    <w:p w14:paraId="35C50D75" w14:textId="120E2038" w:rsidR="00E85AB0" w:rsidRDefault="00E85AB0">
      <w:pPr>
        <w:pStyle w:val="af8"/>
        <w:ind w:firstLine="360"/>
      </w:pPr>
      <w:r>
        <w:rPr>
          <w:rStyle w:val="af7"/>
        </w:rPr>
        <w:annotationRef/>
      </w:r>
      <w:r>
        <w:rPr>
          <w:rFonts w:hint="eastAsia"/>
        </w:rPr>
        <w:t>所以</w:t>
      </w:r>
      <w:r>
        <w:rPr>
          <w:rFonts w:hint="eastAsia"/>
        </w:rPr>
        <w:t>?</w:t>
      </w:r>
    </w:p>
  </w:comment>
  <w:comment w:id="303" w:author="user" w:date="2022-07-27T21:12:00Z" w:initials="u">
    <w:p w14:paraId="482F1840" w14:textId="6577E65C" w:rsidR="00DD4D91" w:rsidRDefault="00DD4D91">
      <w:pPr>
        <w:pStyle w:val="af8"/>
        <w:ind w:firstLine="360"/>
      </w:pPr>
      <w:r>
        <w:rPr>
          <w:rStyle w:val="af7"/>
        </w:rPr>
        <w:annotationRef/>
      </w:r>
      <w:r>
        <w:rPr>
          <w:rFonts w:hint="eastAsia"/>
        </w:rPr>
        <w:t>引導什麼</w:t>
      </w:r>
      <w:r>
        <w:rPr>
          <w:rFonts w:hint="eastAsia"/>
        </w:rPr>
        <w:t>?</w:t>
      </w:r>
    </w:p>
    <w:p w14:paraId="43CD433E" w14:textId="0C965B13" w:rsidR="00DD4D91" w:rsidRDefault="00DD4D91">
      <w:pPr>
        <w:pStyle w:val="af8"/>
        <w:ind w:firstLine="480"/>
      </w:pPr>
      <w:r>
        <w:rPr>
          <w:rFonts w:hint="eastAsia"/>
        </w:rPr>
        <w:t>例如</w:t>
      </w:r>
      <w:r>
        <w:rPr>
          <w:rFonts w:hint="eastAsia"/>
        </w:rPr>
        <w:t xml:space="preserve">: </w:t>
      </w:r>
      <w:r>
        <w:t>“</w:t>
      </w:r>
      <w:r>
        <w:rPr>
          <w:rFonts w:hint="eastAsia"/>
        </w:rPr>
        <w:t>學生透過</w:t>
      </w:r>
      <w:r>
        <w:t>…</w:t>
      </w:r>
      <w:r>
        <w:rPr>
          <w:rFonts w:hint="eastAsia"/>
        </w:rPr>
        <w:t>，思考權重如何經由每次的迭代修改其值，並影響下一次的輸出值，藉以了解輸入、權重、輸出的關係</w:t>
      </w:r>
      <w:r>
        <w:t>”</w:t>
      </w:r>
    </w:p>
    <w:p w14:paraId="7F30ABD2" w14:textId="6CD49560" w:rsidR="00DD4D91" w:rsidRDefault="00DD4D91">
      <w:pPr>
        <w:pStyle w:val="af8"/>
        <w:ind w:firstLine="480"/>
      </w:pPr>
      <w:r>
        <w:rPr>
          <w:rFonts w:hint="eastAsia"/>
        </w:rPr>
        <w:t>這樣才能透過這些舉例，讓讀者知道，你的模擬操作，如何幫助學生</w:t>
      </w:r>
      <w:proofErr w:type="gramStart"/>
      <w:r>
        <w:t>”</w:t>
      </w:r>
      <w:proofErr w:type="gramEnd"/>
      <w:r>
        <w:rPr>
          <w:rFonts w:hint="eastAsia"/>
        </w:rPr>
        <w:t>反思</w:t>
      </w:r>
      <w:proofErr w:type="gramStart"/>
      <w:r>
        <w:t>”</w:t>
      </w:r>
      <w:proofErr w:type="gramEnd"/>
    </w:p>
    <w:p w14:paraId="327362CF" w14:textId="139A917E" w:rsidR="00DD4D91" w:rsidRDefault="00DD4D91">
      <w:pPr>
        <w:pStyle w:val="af8"/>
        <w:ind w:firstLine="480"/>
      </w:pPr>
      <w:r>
        <w:rPr>
          <w:rFonts w:hint="eastAsia"/>
        </w:rPr>
        <w:t>若</w:t>
      </w:r>
      <w:proofErr w:type="gramStart"/>
      <w:r>
        <w:rPr>
          <w:rFonts w:hint="eastAsia"/>
        </w:rPr>
        <w:t>只是說有學習</w:t>
      </w:r>
      <w:proofErr w:type="gramEnd"/>
      <w:r>
        <w:rPr>
          <w:rFonts w:hint="eastAsia"/>
        </w:rPr>
        <w:t>單、要回答問題，就無法深刻讓讀者體會你的意思</w:t>
      </w:r>
    </w:p>
  </w:comment>
  <w:comment w:id="304" w:author="user" w:date="2022-07-27T21:35:00Z" w:initials="u">
    <w:p w14:paraId="176DEB23" w14:textId="6E01F31A" w:rsidR="00213DB9" w:rsidRDefault="00213DB9">
      <w:pPr>
        <w:pStyle w:val="af8"/>
        <w:ind w:firstLine="360"/>
      </w:pPr>
      <w:r>
        <w:rPr>
          <w:rStyle w:val="af7"/>
        </w:rPr>
        <w:annotationRef/>
      </w:r>
      <w:r>
        <w:rPr>
          <w:rFonts w:hint="eastAsia"/>
        </w:rPr>
        <w:t>然後呢</w:t>
      </w:r>
      <w:r>
        <w:rPr>
          <w:rFonts w:hint="eastAsia"/>
        </w:rPr>
        <w:t>?</w:t>
      </w:r>
    </w:p>
    <w:p w14:paraId="5BD824A2" w14:textId="10187141" w:rsidR="00213DB9" w:rsidRDefault="00213DB9">
      <w:pPr>
        <w:pStyle w:val="af8"/>
        <w:ind w:firstLine="480"/>
      </w:pPr>
      <w:r>
        <w:rPr>
          <w:rFonts w:hint="eastAsia"/>
        </w:rPr>
        <w:t>是類似這樣的程序，那為什麼會帶給學生這些感受</w:t>
      </w:r>
      <w:r>
        <w:rPr>
          <w:rFonts w:hint="eastAsia"/>
        </w:rPr>
        <w:t>?</w:t>
      </w:r>
    </w:p>
    <w:p w14:paraId="14BD8C41" w14:textId="0A3DFD83" w:rsidR="00213DB9" w:rsidRDefault="00213DB9">
      <w:pPr>
        <w:pStyle w:val="af8"/>
        <w:ind w:firstLine="480"/>
      </w:pPr>
      <w:r>
        <w:rPr>
          <w:rFonts w:hint="eastAsia"/>
        </w:rPr>
        <w:t>解釋模擬操作程序的目的在於，讓讀者知道這些實驗結果的意義，因此不是只有交代模擬操作過程，而是試著去解釋，因為學生經歷這些過程，所以腦子會發生什麼事情，或者會有什麼樣的感受</w:t>
      </w:r>
    </w:p>
  </w:comment>
  <w:comment w:id="307" w:author="user" w:date="2022-07-27T21:04:00Z" w:initials="u">
    <w:p w14:paraId="29BC3467" w14:textId="366D9911" w:rsidR="00C82744" w:rsidRDefault="00C82744">
      <w:pPr>
        <w:pStyle w:val="af8"/>
        <w:ind w:firstLine="360"/>
      </w:pPr>
      <w:r>
        <w:rPr>
          <w:rStyle w:val="af7"/>
        </w:rPr>
        <w:annotationRef/>
      </w:r>
      <w:r>
        <w:rPr>
          <w:rFonts w:hint="eastAsia"/>
        </w:rPr>
        <w:t>同前，除了這些主題的難易度外，是否能說明控制組學生在這些主題中進行了哪些活動</w:t>
      </w:r>
      <w:r>
        <w:rPr>
          <w:rFonts w:hint="eastAsia"/>
        </w:rPr>
        <w:t>?</w:t>
      </w:r>
      <w:r>
        <w:rPr>
          <w:rFonts w:hint="eastAsia"/>
        </w:rPr>
        <w:t>例如</w:t>
      </w:r>
      <w:r>
        <w:rPr>
          <w:rFonts w:hint="eastAsia"/>
        </w:rPr>
        <w:t xml:space="preserve">: </w:t>
      </w:r>
      <w:r>
        <w:rPr>
          <w:rFonts w:hint="eastAsia"/>
        </w:rPr>
        <w:t>寫什麼程式，跑什麼軟體，學什麼概念，但因為中間的流程如何，所以覺得幫助不大</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423BDDF" w15:done="0"/>
  <w15:commentEx w15:paraId="5036085C" w15:done="0"/>
  <w15:commentEx w15:paraId="4B182EC7" w15:done="0"/>
  <w15:commentEx w15:paraId="2C33EFFA" w15:done="0"/>
  <w15:commentEx w15:paraId="3AD48B2E" w15:done="0"/>
  <w15:commentEx w15:paraId="2C26E70B" w15:done="0"/>
  <w15:commentEx w15:paraId="525507DE" w15:done="0"/>
  <w15:commentEx w15:paraId="66D51888" w15:paraIdParent="525507DE" w15:done="0"/>
  <w15:commentEx w15:paraId="67DFD294" w15:done="0"/>
  <w15:commentEx w15:paraId="11A9DEBF" w15:done="0"/>
  <w15:commentEx w15:paraId="4E9FCE68" w15:done="0"/>
  <w15:commentEx w15:paraId="3091494C" w15:done="0"/>
  <w15:commentEx w15:paraId="18F9DBEA" w15:done="0"/>
  <w15:commentEx w15:paraId="45FA2DFE" w15:done="0"/>
  <w15:commentEx w15:paraId="797A6A97" w15:done="0"/>
  <w15:commentEx w15:paraId="66D130F5" w15:done="0"/>
  <w15:commentEx w15:paraId="5AA9C9CD" w15:done="0"/>
  <w15:commentEx w15:paraId="7064D40F" w15:done="0"/>
  <w15:commentEx w15:paraId="0EB6DA07" w15:done="0"/>
  <w15:commentEx w15:paraId="4F1ED0A4" w15:done="0"/>
  <w15:commentEx w15:paraId="65A87822" w15:done="0"/>
  <w15:commentEx w15:paraId="2FE852A7" w15:done="0"/>
  <w15:commentEx w15:paraId="50A33B83" w15:done="0"/>
  <w15:commentEx w15:paraId="32DDC079" w15:done="0"/>
  <w15:commentEx w15:paraId="76604E82" w15:done="0"/>
  <w15:commentEx w15:paraId="2EC0225C" w15:done="0"/>
  <w15:commentEx w15:paraId="09BE6D07" w15:done="0"/>
  <w15:commentEx w15:paraId="480614E7" w15:done="0"/>
  <w15:commentEx w15:paraId="7FE5D82F" w15:done="0"/>
  <w15:commentEx w15:paraId="35C50D75" w15:done="0"/>
  <w15:commentEx w15:paraId="327362CF" w15:done="0"/>
  <w15:commentEx w15:paraId="14BD8C41" w15:done="0"/>
  <w15:commentEx w15:paraId="29BC346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182EC7" w16cid:durableId="26869E20"/>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E0E0D0" w14:textId="77777777" w:rsidR="00600941" w:rsidRDefault="00600941" w:rsidP="00D3535B">
      <w:pPr>
        <w:spacing w:line="240" w:lineRule="auto"/>
        <w:ind w:firstLine="480"/>
      </w:pPr>
      <w:r>
        <w:separator/>
      </w:r>
    </w:p>
  </w:endnote>
  <w:endnote w:type="continuationSeparator" w:id="0">
    <w:p w14:paraId="197F536E" w14:textId="77777777" w:rsidR="00600941" w:rsidRDefault="00600941" w:rsidP="00D3535B">
      <w:pPr>
        <w:spacing w:line="240" w:lineRule="auto"/>
        <w:ind w:firstLine="480"/>
      </w:pPr>
      <w:r>
        <w:continuationSeparator/>
      </w:r>
    </w:p>
  </w:endnote>
  <w:endnote w:type="continuationNotice" w:id="1">
    <w:p w14:paraId="3EA59931" w14:textId="77777777" w:rsidR="00600941" w:rsidRDefault="00600941">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楷體-簡">
    <w:altName w:val="Microsoft YaHei Light"/>
    <w:charset w:val="86"/>
    <w:family w:val="auto"/>
    <w:pitch w:val="variable"/>
    <w:sig w:usb0="80000287" w:usb1="280F3C52" w:usb2="00000016" w:usb3="00000000" w:csb0="0004001F" w:csb1="00000000"/>
  </w:font>
  <w:font w:name="Kaiti SC">
    <w:altName w:val="Microsoft YaHei Light"/>
    <w:charset w:val="86"/>
    <w:family w:val="auto"/>
    <w:pitch w:val="variable"/>
    <w:sig w:usb0="00000000"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auto"/>
    <w:pitch w:val="variable"/>
    <w:sig w:usb0="E00002FF" w:usb1="5000785B" w:usb2="00000000" w:usb3="00000000" w:csb0="0000019F" w:csb1="00000000"/>
  </w:font>
  <w:font w:name="KAITI SC BLACK">
    <w:altName w:val="Microsoft YaHei Light"/>
    <w:charset w:val="86"/>
    <w:family w:val="auto"/>
    <w:pitch w:val="variable"/>
    <w:sig w:usb0="80000287" w:usb1="280F3C52" w:usb2="00000016" w:usb3="00000000" w:csb0="0004001F" w:csb1="00000000"/>
  </w:font>
  <w:font w:name="Yu Mincho">
    <w:altName w:val="Yu Gothic UI"/>
    <w:charset w:val="80"/>
    <w:family w:val="roman"/>
    <w:pitch w:val="variable"/>
    <w:sig w:usb0="800002E7" w:usb1="2AC7FCFF" w:usb2="00000012" w:usb3="00000000" w:csb0="0002009F" w:csb1="00000000"/>
  </w:font>
  <w:font w:name="BiauKai">
    <w:altName w:val="微軟正黑體"/>
    <w:charset w:val="88"/>
    <w:family w:val="auto"/>
    <w:pitch w:val="variable"/>
    <w:sig w:usb0="00000003" w:usb1="08080000" w:usb2="00000010" w:usb3="00000000" w:csb0="00100001" w:csb1="00000000"/>
  </w:font>
  <w:font w:name="Cambria">
    <w:panose1 w:val="02040503050406030204"/>
    <w:charset w:val="00"/>
    <w:family w:val="roman"/>
    <w:pitch w:val="variable"/>
    <w:sig w:usb0="E00006FF" w:usb1="420024FF" w:usb2="02000000" w:usb3="00000000" w:csb0="0000019F" w:csb1="00000000"/>
  </w:font>
  <w:font w:name="Apple Color Emoji">
    <w:altName w:val="MS Gothic"/>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BD0992" w14:textId="77777777" w:rsidR="000E2CF1" w:rsidRDefault="000E2CF1">
    <w:pPr>
      <w:pStyle w:val="ab"/>
      <w:ind w:firstLine="40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0805773"/>
      <w:docPartObj>
        <w:docPartGallery w:val="Page Numbers (Bottom of Page)"/>
        <w:docPartUnique/>
      </w:docPartObj>
    </w:sdtPr>
    <w:sdtEndPr/>
    <w:sdtContent>
      <w:p w14:paraId="47AFC9F4" w14:textId="264B1FF7" w:rsidR="000E2CF1" w:rsidRDefault="000E2CF1">
        <w:pPr>
          <w:pStyle w:val="ab"/>
          <w:ind w:firstLine="400"/>
          <w:jc w:val="center"/>
        </w:pPr>
        <w:r>
          <w:fldChar w:fldCharType="begin"/>
        </w:r>
        <w:r>
          <w:instrText>PAGE   \* MERGEFORMAT</w:instrText>
        </w:r>
        <w:r>
          <w:fldChar w:fldCharType="separate"/>
        </w:r>
        <w:r w:rsidR="001D25B5" w:rsidRPr="001D25B5">
          <w:rPr>
            <w:noProof/>
            <w:lang w:val="zh-TW"/>
          </w:rPr>
          <w:t>9</w:t>
        </w:r>
        <w:r>
          <w:fldChar w:fldCharType="end"/>
        </w:r>
      </w:p>
    </w:sdtContent>
  </w:sdt>
  <w:p w14:paraId="3DE36D75" w14:textId="77777777" w:rsidR="000E2CF1" w:rsidRDefault="000E2CF1">
    <w:pPr>
      <w:pStyle w:val="ab"/>
      <w:ind w:firstLine="40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61828" w14:textId="77777777" w:rsidR="000E2CF1" w:rsidRDefault="000E2CF1">
    <w:pPr>
      <w:pStyle w:val="ab"/>
      <w:ind w:firstLine="4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38C534" w14:textId="77777777" w:rsidR="00600941" w:rsidRDefault="00600941" w:rsidP="00D3535B">
      <w:pPr>
        <w:spacing w:line="240" w:lineRule="auto"/>
        <w:ind w:firstLine="480"/>
      </w:pPr>
      <w:r>
        <w:separator/>
      </w:r>
    </w:p>
  </w:footnote>
  <w:footnote w:type="continuationSeparator" w:id="0">
    <w:p w14:paraId="0A8DE6E4" w14:textId="77777777" w:rsidR="00600941" w:rsidRDefault="00600941" w:rsidP="00D3535B">
      <w:pPr>
        <w:spacing w:line="240" w:lineRule="auto"/>
        <w:ind w:firstLine="480"/>
      </w:pPr>
      <w:r>
        <w:continuationSeparator/>
      </w:r>
    </w:p>
  </w:footnote>
  <w:footnote w:type="continuationNotice" w:id="1">
    <w:p w14:paraId="17DA4C09" w14:textId="77777777" w:rsidR="00600941" w:rsidRDefault="00600941">
      <w:pPr>
        <w:spacing w:line="240" w:lineRule="auto"/>
        <w:ind w:firstLine="48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06B519" w14:textId="77777777" w:rsidR="000E2CF1" w:rsidRDefault="000E2CF1" w:rsidP="00BD52D2">
    <w:pPr>
      <w:pStyle w:val="a9"/>
      <w:ind w:firstLine="40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952E7F" w14:textId="77777777" w:rsidR="000E2CF1" w:rsidRDefault="000E2CF1" w:rsidP="00BD52D2">
    <w:pPr>
      <w:pStyle w:val="a9"/>
      <w:ind w:firstLine="40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0CB866" w14:textId="77777777" w:rsidR="000E2CF1" w:rsidRDefault="000E2CF1">
    <w:pPr>
      <w:pStyle w:val="a9"/>
      <w:ind w:firstLine="40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ser">
    <w15:presenceInfo w15:providerId="Windows Live" w15:userId="a6618a895288fe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trackRevision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a2MDY1N7U0MDA3trBQ0lEKTi0uzszPAykwqgUAi7tFjSwAAAA="/>
  </w:docVars>
  <w:rsids>
    <w:rsidRoot w:val="00C94BD1"/>
    <w:rsid w:val="000033C4"/>
    <w:rsid w:val="00003CE9"/>
    <w:rsid w:val="000052FB"/>
    <w:rsid w:val="0001371B"/>
    <w:rsid w:val="00013FE4"/>
    <w:rsid w:val="0001402D"/>
    <w:rsid w:val="000152E7"/>
    <w:rsid w:val="00021481"/>
    <w:rsid w:val="000233C6"/>
    <w:rsid w:val="000233DE"/>
    <w:rsid w:val="000278FE"/>
    <w:rsid w:val="000323B5"/>
    <w:rsid w:val="00034F62"/>
    <w:rsid w:val="00040A7E"/>
    <w:rsid w:val="00041D12"/>
    <w:rsid w:val="00042F13"/>
    <w:rsid w:val="00042FBD"/>
    <w:rsid w:val="00045450"/>
    <w:rsid w:val="000462E9"/>
    <w:rsid w:val="0004676E"/>
    <w:rsid w:val="000509B0"/>
    <w:rsid w:val="00052A18"/>
    <w:rsid w:val="00053117"/>
    <w:rsid w:val="0005360D"/>
    <w:rsid w:val="00054E11"/>
    <w:rsid w:val="000553EC"/>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777E"/>
    <w:rsid w:val="00093449"/>
    <w:rsid w:val="00093861"/>
    <w:rsid w:val="000950C5"/>
    <w:rsid w:val="00095609"/>
    <w:rsid w:val="000A0740"/>
    <w:rsid w:val="000A1BE9"/>
    <w:rsid w:val="000A2E19"/>
    <w:rsid w:val="000A382D"/>
    <w:rsid w:val="000A43DF"/>
    <w:rsid w:val="000A4B9D"/>
    <w:rsid w:val="000A6E05"/>
    <w:rsid w:val="000B033A"/>
    <w:rsid w:val="000B23F9"/>
    <w:rsid w:val="000B2991"/>
    <w:rsid w:val="000B2FFF"/>
    <w:rsid w:val="000B30C6"/>
    <w:rsid w:val="000B5AE3"/>
    <w:rsid w:val="000B5E08"/>
    <w:rsid w:val="000B670A"/>
    <w:rsid w:val="000B69CF"/>
    <w:rsid w:val="000B7505"/>
    <w:rsid w:val="000C1476"/>
    <w:rsid w:val="000C1B54"/>
    <w:rsid w:val="000C33D4"/>
    <w:rsid w:val="000C4C8A"/>
    <w:rsid w:val="000C50D4"/>
    <w:rsid w:val="000C62F8"/>
    <w:rsid w:val="000C6371"/>
    <w:rsid w:val="000C77DD"/>
    <w:rsid w:val="000D3058"/>
    <w:rsid w:val="000D3073"/>
    <w:rsid w:val="000E0F3C"/>
    <w:rsid w:val="000E224A"/>
    <w:rsid w:val="000E2CF1"/>
    <w:rsid w:val="000E3E50"/>
    <w:rsid w:val="000E6939"/>
    <w:rsid w:val="000E70AA"/>
    <w:rsid w:val="000E760A"/>
    <w:rsid w:val="000E7692"/>
    <w:rsid w:val="000F1690"/>
    <w:rsid w:val="000F17A3"/>
    <w:rsid w:val="000F1890"/>
    <w:rsid w:val="000F344C"/>
    <w:rsid w:val="000F4245"/>
    <w:rsid w:val="000F436C"/>
    <w:rsid w:val="000F612D"/>
    <w:rsid w:val="000F62EF"/>
    <w:rsid w:val="00101BAD"/>
    <w:rsid w:val="001027B1"/>
    <w:rsid w:val="001032EC"/>
    <w:rsid w:val="0010373B"/>
    <w:rsid w:val="0010502D"/>
    <w:rsid w:val="001058C9"/>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0888"/>
    <w:rsid w:val="00132A7C"/>
    <w:rsid w:val="00137F7B"/>
    <w:rsid w:val="00140821"/>
    <w:rsid w:val="00140BF6"/>
    <w:rsid w:val="0014208E"/>
    <w:rsid w:val="0014282A"/>
    <w:rsid w:val="001438A7"/>
    <w:rsid w:val="0014707F"/>
    <w:rsid w:val="00151B0B"/>
    <w:rsid w:val="001525C6"/>
    <w:rsid w:val="001541FF"/>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4D0"/>
    <w:rsid w:val="001726AA"/>
    <w:rsid w:val="00174E15"/>
    <w:rsid w:val="00174F2E"/>
    <w:rsid w:val="00176909"/>
    <w:rsid w:val="00177278"/>
    <w:rsid w:val="00177B7B"/>
    <w:rsid w:val="0018123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0A4D"/>
    <w:rsid w:val="001A1C95"/>
    <w:rsid w:val="001A38B8"/>
    <w:rsid w:val="001A508A"/>
    <w:rsid w:val="001A6CCB"/>
    <w:rsid w:val="001A72F0"/>
    <w:rsid w:val="001A7A39"/>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25B5"/>
    <w:rsid w:val="001D2BCB"/>
    <w:rsid w:val="001D41D2"/>
    <w:rsid w:val="001D4BE6"/>
    <w:rsid w:val="001D6F52"/>
    <w:rsid w:val="001D79A1"/>
    <w:rsid w:val="001E033B"/>
    <w:rsid w:val="001E1F98"/>
    <w:rsid w:val="001E351F"/>
    <w:rsid w:val="001E37FA"/>
    <w:rsid w:val="001E3B14"/>
    <w:rsid w:val="001E7CF7"/>
    <w:rsid w:val="001F0B9B"/>
    <w:rsid w:val="001F0C38"/>
    <w:rsid w:val="001F1BDC"/>
    <w:rsid w:val="001F48E6"/>
    <w:rsid w:val="001F62D5"/>
    <w:rsid w:val="001F6F46"/>
    <w:rsid w:val="001F7F87"/>
    <w:rsid w:val="00201A11"/>
    <w:rsid w:val="00202E13"/>
    <w:rsid w:val="00205700"/>
    <w:rsid w:val="00205E97"/>
    <w:rsid w:val="002075B8"/>
    <w:rsid w:val="00211F7F"/>
    <w:rsid w:val="00211FAC"/>
    <w:rsid w:val="00213559"/>
    <w:rsid w:val="00213DB9"/>
    <w:rsid w:val="00216CB1"/>
    <w:rsid w:val="00217609"/>
    <w:rsid w:val="0022195E"/>
    <w:rsid w:val="00222389"/>
    <w:rsid w:val="0022248A"/>
    <w:rsid w:val="00224692"/>
    <w:rsid w:val="00227CA3"/>
    <w:rsid w:val="00230D45"/>
    <w:rsid w:val="00232B78"/>
    <w:rsid w:val="00232F62"/>
    <w:rsid w:val="00233154"/>
    <w:rsid w:val="002346D1"/>
    <w:rsid w:val="00234F28"/>
    <w:rsid w:val="00235254"/>
    <w:rsid w:val="00235732"/>
    <w:rsid w:val="00235DE9"/>
    <w:rsid w:val="00241373"/>
    <w:rsid w:val="0024289A"/>
    <w:rsid w:val="00243F29"/>
    <w:rsid w:val="002478A0"/>
    <w:rsid w:val="00250D8C"/>
    <w:rsid w:val="002513E7"/>
    <w:rsid w:val="00252316"/>
    <w:rsid w:val="002552FB"/>
    <w:rsid w:val="002605FC"/>
    <w:rsid w:val="00260D5B"/>
    <w:rsid w:val="002611A3"/>
    <w:rsid w:val="00261A4C"/>
    <w:rsid w:val="002666CD"/>
    <w:rsid w:val="00266C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351A"/>
    <w:rsid w:val="00293AE5"/>
    <w:rsid w:val="00294FA0"/>
    <w:rsid w:val="002956A1"/>
    <w:rsid w:val="0029649C"/>
    <w:rsid w:val="00296E2E"/>
    <w:rsid w:val="00297A47"/>
    <w:rsid w:val="002A1FBB"/>
    <w:rsid w:val="002A7388"/>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300"/>
    <w:rsid w:val="002E4611"/>
    <w:rsid w:val="002E4F4F"/>
    <w:rsid w:val="002E5B0E"/>
    <w:rsid w:val="002E7C59"/>
    <w:rsid w:val="002F0870"/>
    <w:rsid w:val="002F31BD"/>
    <w:rsid w:val="002F50E7"/>
    <w:rsid w:val="002F55CD"/>
    <w:rsid w:val="002F673D"/>
    <w:rsid w:val="002F6F7B"/>
    <w:rsid w:val="00300BE1"/>
    <w:rsid w:val="003016A3"/>
    <w:rsid w:val="00302E49"/>
    <w:rsid w:val="00303F8B"/>
    <w:rsid w:val="00305060"/>
    <w:rsid w:val="003077DD"/>
    <w:rsid w:val="00310A3B"/>
    <w:rsid w:val="00315120"/>
    <w:rsid w:val="00315AEC"/>
    <w:rsid w:val="00317274"/>
    <w:rsid w:val="00317D44"/>
    <w:rsid w:val="00320929"/>
    <w:rsid w:val="00321140"/>
    <w:rsid w:val="00322095"/>
    <w:rsid w:val="00322761"/>
    <w:rsid w:val="00324978"/>
    <w:rsid w:val="0032499B"/>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6FE"/>
    <w:rsid w:val="00362B26"/>
    <w:rsid w:val="00364298"/>
    <w:rsid w:val="00364495"/>
    <w:rsid w:val="003700AC"/>
    <w:rsid w:val="003730CB"/>
    <w:rsid w:val="0037312D"/>
    <w:rsid w:val="0037423A"/>
    <w:rsid w:val="0037461B"/>
    <w:rsid w:val="00374CCA"/>
    <w:rsid w:val="0038044B"/>
    <w:rsid w:val="00380D13"/>
    <w:rsid w:val="003821BA"/>
    <w:rsid w:val="0038633A"/>
    <w:rsid w:val="0038670F"/>
    <w:rsid w:val="00392664"/>
    <w:rsid w:val="003940FB"/>
    <w:rsid w:val="003957EB"/>
    <w:rsid w:val="00396C74"/>
    <w:rsid w:val="00396D1C"/>
    <w:rsid w:val="003A0794"/>
    <w:rsid w:val="003A1FF7"/>
    <w:rsid w:val="003A212C"/>
    <w:rsid w:val="003A2174"/>
    <w:rsid w:val="003A4C6D"/>
    <w:rsid w:val="003A59D4"/>
    <w:rsid w:val="003B0262"/>
    <w:rsid w:val="003B179F"/>
    <w:rsid w:val="003B2140"/>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17FA"/>
    <w:rsid w:val="003E2B7B"/>
    <w:rsid w:val="003E3076"/>
    <w:rsid w:val="003E470E"/>
    <w:rsid w:val="003F0AED"/>
    <w:rsid w:val="003F100C"/>
    <w:rsid w:val="003F120F"/>
    <w:rsid w:val="003F1C87"/>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6B1B"/>
    <w:rsid w:val="00437B7C"/>
    <w:rsid w:val="00440232"/>
    <w:rsid w:val="004416B0"/>
    <w:rsid w:val="004416F6"/>
    <w:rsid w:val="004451A4"/>
    <w:rsid w:val="00446164"/>
    <w:rsid w:val="00446990"/>
    <w:rsid w:val="00447442"/>
    <w:rsid w:val="00452881"/>
    <w:rsid w:val="00456884"/>
    <w:rsid w:val="00457FBE"/>
    <w:rsid w:val="00460510"/>
    <w:rsid w:val="0046091F"/>
    <w:rsid w:val="0046153D"/>
    <w:rsid w:val="00461B3E"/>
    <w:rsid w:val="004620BF"/>
    <w:rsid w:val="00466A93"/>
    <w:rsid w:val="004670BE"/>
    <w:rsid w:val="0047092B"/>
    <w:rsid w:val="00471680"/>
    <w:rsid w:val="004719B0"/>
    <w:rsid w:val="004720BC"/>
    <w:rsid w:val="00472860"/>
    <w:rsid w:val="00473834"/>
    <w:rsid w:val="004749EB"/>
    <w:rsid w:val="004755AA"/>
    <w:rsid w:val="004759EB"/>
    <w:rsid w:val="00475C7C"/>
    <w:rsid w:val="00475ED6"/>
    <w:rsid w:val="00476FD0"/>
    <w:rsid w:val="004779F6"/>
    <w:rsid w:val="00484E39"/>
    <w:rsid w:val="004879FF"/>
    <w:rsid w:val="0049131F"/>
    <w:rsid w:val="00491CBF"/>
    <w:rsid w:val="00492169"/>
    <w:rsid w:val="00493125"/>
    <w:rsid w:val="00494019"/>
    <w:rsid w:val="00496190"/>
    <w:rsid w:val="004966F3"/>
    <w:rsid w:val="004A0A16"/>
    <w:rsid w:val="004A0D72"/>
    <w:rsid w:val="004A37EC"/>
    <w:rsid w:val="004A3F22"/>
    <w:rsid w:val="004A76D6"/>
    <w:rsid w:val="004B5EF7"/>
    <w:rsid w:val="004B62F1"/>
    <w:rsid w:val="004B725A"/>
    <w:rsid w:val="004B7840"/>
    <w:rsid w:val="004C11F6"/>
    <w:rsid w:val="004C29DC"/>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0294"/>
    <w:rsid w:val="00502277"/>
    <w:rsid w:val="00503E58"/>
    <w:rsid w:val="00503F1D"/>
    <w:rsid w:val="0050432A"/>
    <w:rsid w:val="00504C5B"/>
    <w:rsid w:val="00505512"/>
    <w:rsid w:val="00506C8A"/>
    <w:rsid w:val="005070FA"/>
    <w:rsid w:val="00510EA6"/>
    <w:rsid w:val="005110CA"/>
    <w:rsid w:val="005135DA"/>
    <w:rsid w:val="00516BFF"/>
    <w:rsid w:val="00520B2B"/>
    <w:rsid w:val="0052131B"/>
    <w:rsid w:val="00521B68"/>
    <w:rsid w:val="0053307F"/>
    <w:rsid w:val="00533ECB"/>
    <w:rsid w:val="0053591D"/>
    <w:rsid w:val="00540D10"/>
    <w:rsid w:val="0054172C"/>
    <w:rsid w:val="00541ACA"/>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3825"/>
    <w:rsid w:val="005743B5"/>
    <w:rsid w:val="0058003D"/>
    <w:rsid w:val="00580AB0"/>
    <w:rsid w:val="005810B5"/>
    <w:rsid w:val="00581751"/>
    <w:rsid w:val="00583D72"/>
    <w:rsid w:val="00584735"/>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54E0"/>
    <w:rsid w:val="005A6DC9"/>
    <w:rsid w:val="005A7831"/>
    <w:rsid w:val="005B0C68"/>
    <w:rsid w:val="005B13C4"/>
    <w:rsid w:val="005B2E2E"/>
    <w:rsid w:val="005B3817"/>
    <w:rsid w:val="005B3C06"/>
    <w:rsid w:val="005B5428"/>
    <w:rsid w:val="005B54B6"/>
    <w:rsid w:val="005B5C30"/>
    <w:rsid w:val="005B667C"/>
    <w:rsid w:val="005C0DBD"/>
    <w:rsid w:val="005C22A1"/>
    <w:rsid w:val="005C6199"/>
    <w:rsid w:val="005C67A7"/>
    <w:rsid w:val="005C6F9B"/>
    <w:rsid w:val="005C7572"/>
    <w:rsid w:val="005D0E2F"/>
    <w:rsid w:val="005D19E4"/>
    <w:rsid w:val="005D34BF"/>
    <w:rsid w:val="005D544C"/>
    <w:rsid w:val="005D633F"/>
    <w:rsid w:val="005D7F22"/>
    <w:rsid w:val="005E135E"/>
    <w:rsid w:val="005E2BA9"/>
    <w:rsid w:val="005E3623"/>
    <w:rsid w:val="005E68FC"/>
    <w:rsid w:val="005E6BDF"/>
    <w:rsid w:val="005F2D2A"/>
    <w:rsid w:val="005F339A"/>
    <w:rsid w:val="005F37F8"/>
    <w:rsid w:val="005F38B8"/>
    <w:rsid w:val="005F4109"/>
    <w:rsid w:val="005F4E3A"/>
    <w:rsid w:val="005F5F6F"/>
    <w:rsid w:val="005F643D"/>
    <w:rsid w:val="005F7777"/>
    <w:rsid w:val="00600941"/>
    <w:rsid w:val="00601326"/>
    <w:rsid w:val="006031EB"/>
    <w:rsid w:val="006050F3"/>
    <w:rsid w:val="00611D1D"/>
    <w:rsid w:val="006121D0"/>
    <w:rsid w:val="0062068C"/>
    <w:rsid w:val="006222C8"/>
    <w:rsid w:val="00624572"/>
    <w:rsid w:val="0062554B"/>
    <w:rsid w:val="0062554E"/>
    <w:rsid w:val="00626CA8"/>
    <w:rsid w:val="00630306"/>
    <w:rsid w:val="00630424"/>
    <w:rsid w:val="006322F7"/>
    <w:rsid w:val="00634134"/>
    <w:rsid w:val="00634225"/>
    <w:rsid w:val="00634B91"/>
    <w:rsid w:val="00636423"/>
    <w:rsid w:val="00637635"/>
    <w:rsid w:val="00640AE6"/>
    <w:rsid w:val="00641679"/>
    <w:rsid w:val="00647E4D"/>
    <w:rsid w:val="00651810"/>
    <w:rsid w:val="00651D01"/>
    <w:rsid w:val="0065375B"/>
    <w:rsid w:val="00653A3D"/>
    <w:rsid w:val="0065443E"/>
    <w:rsid w:val="00654947"/>
    <w:rsid w:val="00654D5E"/>
    <w:rsid w:val="006559C7"/>
    <w:rsid w:val="00656FD3"/>
    <w:rsid w:val="006575CB"/>
    <w:rsid w:val="00661A53"/>
    <w:rsid w:val="00664A88"/>
    <w:rsid w:val="00665109"/>
    <w:rsid w:val="00666132"/>
    <w:rsid w:val="00670504"/>
    <w:rsid w:val="0067360F"/>
    <w:rsid w:val="00675980"/>
    <w:rsid w:val="00675A05"/>
    <w:rsid w:val="00681278"/>
    <w:rsid w:val="006822DF"/>
    <w:rsid w:val="006838BB"/>
    <w:rsid w:val="00683C44"/>
    <w:rsid w:val="00684114"/>
    <w:rsid w:val="006851B1"/>
    <w:rsid w:val="00686979"/>
    <w:rsid w:val="00690613"/>
    <w:rsid w:val="00690ED8"/>
    <w:rsid w:val="00691F63"/>
    <w:rsid w:val="006927F7"/>
    <w:rsid w:val="00694BFA"/>
    <w:rsid w:val="00696372"/>
    <w:rsid w:val="006963B8"/>
    <w:rsid w:val="006969A5"/>
    <w:rsid w:val="00697980"/>
    <w:rsid w:val="006979C1"/>
    <w:rsid w:val="00697B97"/>
    <w:rsid w:val="006A44E4"/>
    <w:rsid w:val="006A48BB"/>
    <w:rsid w:val="006A66E4"/>
    <w:rsid w:val="006A6D6C"/>
    <w:rsid w:val="006A6DC3"/>
    <w:rsid w:val="006A704D"/>
    <w:rsid w:val="006A72C0"/>
    <w:rsid w:val="006B0C1E"/>
    <w:rsid w:val="006B17D5"/>
    <w:rsid w:val="006B26BC"/>
    <w:rsid w:val="006B2CEA"/>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235D"/>
    <w:rsid w:val="006D2D80"/>
    <w:rsid w:val="006D387D"/>
    <w:rsid w:val="006D3DDC"/>
    <w:rsid w:val="006D4932"/>
    <w:rsid w:val="006D6287"/>
    <w:rsid w:val="006D7E81"/>
    <w:rsid w:val="006E048B"/>
    <w:rsid w:val="006E307C"/>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0845"/>
    <w:rsid w:val="0073231B"/>
    <w:rsid w:val="007326AA"/>
    <w:rsid w:val="00735122"/>
    <w:rsid w:val="00735CBA"/>
    <w:rsid w:val="00735F0C"/>
    <w:rsid w:val="00735F90"/>
    <w:rsid w:val="00737347"/>
    <w:rsid w:val="00737B84"/>
    <w:rsid w:val="00740F4A"/>
    <w:rsid w:val="00743D5D"/>
    <w:rsid w:val="007469E1"/>
    <w:rsid w:val="007473EE"/>
    <w:rsid w:val="00747B85"/>
    <w:rsid w:val="0075044D"/>
    <w:rsid w:val="00750E3A"/>
    <w:rsid w:val="0075131C"/>
    <w:rsid w:val="00754138"/>
    <w:rsid w:val="00756263"/>
    <w:rsid w:val="00756B94"/>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1EDD"/>
    <w:rsid w:val="007A24F7"/>
    <w:rsid w:val="007A4173"/>
    <w:rsid w:val="007A433C"/>
    <w:rsid w:val="007A4625"/>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E02F3"/>
    <w:rsid w:val="007E1116"/>
    <w:rsid w:val="007E2021"/>
    <w:rsid w:val="007E340C"/>
    <w:rsid w:val="007F121F"/>
    <w:rsid w:val="007F5BE3"/>
    <w:rsid w:val="007F5D1B"/>
    <w:rsid w:val="008013A8"/>
    <w:rsid w:val="00802D0D"/>
    <w:rsid w:val="00802EEB"/>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F04"/>
    <w:rsid w:val="00820171"/>
    <w:rsid w:val="00821A55"/>
    <w:rsid w:val="00825075"/>
    <w:rsid w:val="00825088"/>
    <w:rsid w:val="00825E7B"/>
    <w:rsid w:val="008263C9"/>
    <w:rsid w:val="00827AF6"/>
    <w:rsid w:val="00831F67"/>
    <w:rsid w:val="00832078"/>
    <w:rsid w:val="00832EF8"/>
    <w:rsid w:val="00835329"/>
    <w:rsid w:val="00836DF9"/>
    <w:rsid w:val="00837039"/>
    <w:rsid w:val="008377A3"/>
    <w:rsid w:val="008406FD"/>
    <w:rsid w:val="00841365"/>
    <w:rsid w:val="008415ED"/>
    <w:rsid w:val="0084172E"/>
    <w:rsid w:val="008509CF"/>
    <w:rsid w:val="00852BF1"/>
    <w:rsid w:val="00855042"/>
    <w:rsid w:val="00855778"/>
    <w:rsid w:val="00855D8C"/>
    <w:rsid w:val="0085656F"/>
    <w:rsid w:val="00856F95"/>
    <w:rsid w:val="008578DE"/>
    <w:rsid w:val="0086205C"/>
    <w:rsid w:val="00865BD3"/>
    <w:rsid w:val="00866B9A"/>
    <w:rsid w:val="00867FB8"/>
    <w:rsid w:val="00870848"/>
    <w:rsid w:val="00870BB9"/>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257F"/>
    <w:rsid w:val="008D3776"/>
    <w:rsid w:val="008D4005"/>
    <w:rsid w:val="008D5EA4"/>
    <w:rsid w:val="008E0556"/>
    <w:rsid w:val="008E0879"/>
    <w:rsid w:val="008E1525"/>
    <w:rsid w:val="008E1B9D"/>
    <w:rsid w:val="008E25DA"/>
    <w:rsid w:val="008E30D2"/>
    <w:rsid w:val="008E5487"/>
    <w:rsid w:val="008E5D97"/>
    <w:rsid w:val="008E751A"/>
    <w:rsid w:val="008F0A7D"/>
    <w:rsid w:val="008F0D05"/>
    <w:rsid w:val="008F0F4A"/>
    <w:rsid w:val="008F28FA"/>
    <w:rsid w:val="008F2AFA"/>
    <w:rsid w:val="008F2DFF"/>
    <w:rsid w:val="008F561E"/>
    <w:rsid w:val="008F649B"/>
    <w:rsid w:val="008F779F"/>
    <w:rsid w:val="008F7CEB"/>
    <w:rsid w:val="00901AA1"/>
    <w:rsid w:val="0090429C"/>
    <w:rsid w:val="00904B10"/>
    <w:rsid w:val="00904EF3"/>
    <w:rsid w:val="00910546"/>
    <w:rsid w:val="009108B9"/>
    <w:rsid w:val="00912D84"/>
    <w:rsid w:val="00913092"/>
    <w:rsid w:val="00913D7F"/>
    <w:rsid w:val="0091501F"/>
    <w:rsid w:val="00917DF4"/>
    <w:rsid w:val="009216BA"/>
    <w:rsid w:val="009233F9"/>
    <w:rsid w:val="00923A21"/>
    <w:rsid w:val="00926846"/>
    <w:rsid w:val="00930018"/>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275C"/>
    <w:rsid w:val="0097380A"/>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4005"/>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4782"/>
    <w:rsid w:val="00A06728"/>
    <w:rsid w:val="00A12516"/>
    <w:rsid w:val="00A12EBE"/>
    <w:rsid w:val="00A13B44"/>
    <w:rsid w:val="00A1407B"/>
    <w:rsid w:val="00A1445D"/>
    <w:rsid w:val="00A1597E"/>
    <w:rsid w:val="00A15B22"/>
    <w:rsid w:val="00A16161"/>
    <w:rsid w:val="00A16DA3"/>
    <w:rsid w:val="00A170FD"/>
    <w:rsid w:val="00A17A67"/>
    <w:rsid w:val="00A207CE"/>
    <w:rsid w:val="00A22A32"/>
    <w:rsid w:val="00A23586"/>
    <w:rsid w:val="00A267F3"/>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4FAE"/>
    <w:rsid w:val="00A4568F"/>
    <w:rsid w:val="00A50B04"/>
    <w:rsid w:val="00A55A66"/>
    <w:rsid w:val="00A565FA"/>
    <w:rsid w:val="00A5776B"/>
    <w:rsid w:val="00A60B8B"/>
    <w:rsid w:val="00A60EDC"/>
    <w:rsid w:val="00A60FE5"/>
    <w:rsid w:val="00A63ADC"/>
    <w:rsid w:val="00A64B2F"/>
    <w:rsid w:val="00A64CEB"/>
    <w:rsid w:val="00A64D94"/>
    <w:rsid w:val="00A7285D"/>
    <w:rsid w:val="00A73E99"/>
    <w:rsid w:val="00A7772A"/>
    <w:rsid w:val="00A77E77"/>
    <w:rsid w:val="00A80C97"/>
    <w:rsid w:val="00A82D3B"/>
    <w:rsid w:val="00A8388F"/>
    <w:rsid w:val="00A847B6"/>
    <w:rsid w:val="00A918DA"/>
    <w:rsid w:val="00A91987"/>
    <w:rsid w:val="00A91FAB"/>
    <w:rsid w:val="00A928C6"/>
    <w:rsid w:val="00A93B20"/>
    <w:rsid w:val="00A96609"/>
    <w:rsid w:val="00A96A44"/>
    <w:rsid w:val="00A976A9"/>
    <w:rsid w:val="00AA1463"/>
    <w:rsid w:val="00AA1898"/>
    <w:rsid w:val="00AA29B5"/>
    <w:rsid w:val="00AA2A3A"/>
    <w:rsid w:val="00AA4427"/>
    <w:rsid w:val="00AA55ED"/>
    <w:rsid w:val="00AA72DA"/>
    <w:rsid w:val="00AB0B61"/>
    <w:rsid w:val="00AB108B"/>
    <w:rsid w:val="00AB3350"/>
    <w:rsid w:val="00AC122C"/>
    <w:rsid w:val="00AC3BC5"/>
    <w:rsid w:val="00AC5E21"/>
    <w:rsid w:val="00AC673E"/>
    <w:rsid w:val="00AD1DF2"/>
    <w:rsid w:val="00AD2BD7"/>
    <w:rsid w:val="00AD512E"/>
    <w:rsid w:val="00AD5917"/>
    <w:rsid w:val="00AD72F2"/>
    <w:rsid w:val="00AE4F3B"/>
    <w:rsid w:val="00AE5297"/>
    <w:rsid w:val="00AE6084"/>
    <w:rsid w:val="00AE6E67"/>
    <w:rsid w:val="00AF32B1"/>
    <w:rsid w:val="00AF674C"/>
    <w:rsid w:val="00B02B77"/>
    <w:rsid w:val="00B05E53"/>
    <w:rsid w:val="00B070A2"/>
    <w:rsid w:val="00B07D12"/>
    <w:rsid w:val="00B12821"/>
    <w:rsid w:val="00B12FB6"/>
    <w:rsid w:val="00B17C19"/>
    <w:rsid w:val="00B21280"/>
    <w:rsid w:val="00B21BFC"/>
    <w:rsid w:val="00B2286B"/>
    <w:rsid w:val="00B23D97"/>
    <w:rsid w:val="00B2522B"/>
    <w:rsid w:val="00B27FC5"/>
    <w:rsid w:val="00B30B9E"/>
    <w:rsid w:val="00B30ECA"/>
    <w:rsid w:val="00B324AF"/>
    <w:rsid w:val="00B33D92"/>
    <w:rsid w:val="00B37EA4"/>
    <w:rsid w:val="00B406CF"/>
    <w:rsid w:val="00B41D15"/>
    <w:rsid w:val="00B42811"/>
    <w:rsid w:val="00B430CE"/>
    <w:rsid w:val="00B43486"/>
    <w:rsid w:val="00B4593F"/>
    <w:rsid w:val="00B46A2E"/>
    <w:rsid w:val="00B46C36"/>
    <w:rsid w:val="00B52422"/>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E0F"/>
    <w:rsid w:val="00B90876"/>
    <w:rsid w:val="00B90923"/>
    <w:rsid w:val="00B91F92"/>
    <w:rsid w:val="00B935F7"/>
    <w:rsid w:val="00B94552"/>
    <w:rsid w:val="00B94D0F"/>
    <w:rsid w:val="00B97FD3"/>
    <w:rsid w:val="00BA5552"/>
    <w:rsid w:val="00BA646E"/>
    <w:rsid w:val="00BA696A"/>
    <w:rsid w:val="00BA7E59"/>
    <w:rsid w:val="00BB064C"/>
    <w:rsid w:val="00BB3265"/>
    <w:rsid w:val="00BB3DE6"/>
    <w:rsid w:val="00BB5F81"/>
    <w:rsid w:val="00BB77D5"/>
    <w:rsid w:val="00BC169A"/>
    <w:rsid w:val="00BC2D11"/>
    <w:rsid w:val="00BC2D9F"/>
    <w:rsid w:val="00BC3EBD"/>
    <w:rsid w:val="00BC5AD8"/>
    <w:rsid w:val="00BD41D8"/>
    <w:rsid w:val="00BD52D2"/>
    <w:rsid w:val="00BD533A"/>
    <w:rsid w:val="00BD7A9D"/>
    <w:rsid w:val="00BE11F9"/>
    <w:rsid w:val="00BE1235"/>
    <w:rsid w:val="00BE1BBD"/>
    <w:rsid w:val="00BE53B2"/>
    <w:rsid w:val="00BE5CDD"/>
    <w:rsid w:val="00BE694D"/>
    <w:rsid w:val="00BE7959"/>
    <w:rsid w:val="00BE7CD5"/>
    <w:rsid w:val="00BF11C5"/>
    <w:rsid w:val="00BF1D97"/>
    <w:rsid w:val="00BF4B23"/>
    <w:rsid w:val="00BF6D2B"/>
    <w:rsid w:val="00BF7158"/>
    <w:rsid w:val="00C02311"/>
    <w:rsid w:val="00C028CD"/>
    <w:rsid w:val="00C04D98"/>
    <w:rsid w:val="00C06890"/>
    <w:rsid w:val="00C10FF6"/>
    <w:rsid w:val="00C13D96"/>
    <w:rsid w:val="00C15DA6"/>
    <w:rsid w:val="00C16CCD"/>
    <w:rsid w:val="00C16FF0"/>
    <w:rsid w:val="00C22D65"/>
    <w:rsid w:val="00C236FF"/>
    <w:rsid w:val="00C2698E"/>
    <w:rsid w:val="00C27A00"/>
    <w:rsid w:val="00C3014E"/>
    <w:rsid w:val="00C3120E"/>
    <w:rsid w:val="00C31728"/>
    <w:rsid w:val="00C3203A"/>
    <w:rsid w:val="00C321CC"/>
    <w:rsid w:val="00C35A91"/>
    <w:rsid w:val="00C35D7D"/>
    <w:rsid w:val="00C36D3D"/>
    <w:rsid w:val="00C37966"/>
    <w:rsid w:val="00C419EC"/>
    <w:rsid w:val="00C4373A"/>
    <w:rsid w:val="00C43906"/>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1C38"/>
    <w:rsid w:val="00C744DF"/>
    <w:rsid w:val="00C74E1A"/>
    <w:rsid w:val="00C7660C"/>
    <w:rsid w:val="00C7691F"/>
    <w:rsid w:val="00C7781E"/>
    <w:rsid w:val="00C80059"/>
    <w:rsid w:val="00C806EF"/>
    <w:rsid w:val="00C82744"/>
    <w:rsid w:val="00C8445B"/>
    <w:rsid w:val="00C850D0"/>
    <w:rsid w:val="00C858C5"/>
    <w:rsid w:val="00C85F44"/>
    <w:rsid w:val="00C878A5"/>
    <w:rsid w:val="00C87FB3"/>
    <w:rsid w:val="00C90DB4"/>
    <w:rsid w:val="00C9131C"/>
    <w:rsid w:val="00C92E51"/>
    <w:rsid w:val="00C932D9"/>
    <w:rsid w:val="00C946BC"/>
    <w:rsid w:val="00C94BD1"/>
    <w:rsid w:val="00C94D59"/>
    <w:rsid w:val="00C95295"/>
    <w:rsid w:val="00CA0A3F"/>
    <w:rsid w:val="00CA2B15"/>
    <w:rsid w:val="00CA3B15"/>
    <w:rsid w:val="00CA6871"/>
    <w:rsid w:val="00CA78EC"/>
    <w:rsid w:val="00CB10FF"/>
    <w:rsid w:val="00CB1209"/>
    <w:rsid w:val="00CB3D4A"/>
    <w:rsid w:val="00CC0BB9"/>
    <w:rsid w:val="00CC1A8D"/>
    <w:rsid w:val="00CC2008"/>
    <w:rsid w:val="00CC236C"/>
    <w:rsid w:val="00CC24FA"/>
    <w:rsid w:val="00CC321A"/>
    <w:rsid w:val="00CC3976"/>
    <w:rsid w:val="00CC4949"/>
    <w:rsid w:val="00CC4F53"/>
    <w:rsid w:val="00CC6F15"/>
    <w:rsid w:val="00CC7477"/>
    <w:rsid w:val="00CD0B51"/>
    <w:rsid w:val="00CD2ED7"/>
    <w:rsid w:val="00CD461E"/>
    <w:rsid w:val="00CD501E"/>
    <w:rsid w:val="00CD6106"/>
    <w:rsid w:val="00CD6C8E"/>
    <w:rsid w:val="00CD70A3"/>
    <w:rsid w:val="00CE18E4"/>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52CA"/>
    <w:rsid w:val="00D16137"/>
    <w:rsid w:val="00D22C4D"/>
    <w:rsid w:val="00D23CE5"/>
    <w:rsid w:val="00D2671C"/>
    <w:rsid w:val="00D2741B"/>
    <w:rsid w:val="00D27C25"/>
    <w:rsid w:val="00D3535B"/>
    <w:rsid w:val="00D41678"/>
    <w:rsid w:val="00D431DB"/>
    <w:rsid w:val="00D437F3"/>
    <w:rsid w:val="00D45B69"/>
    <w:rsid w:val="00D467F5"/>
    <w:rsid w:val="00D46E9D"/>
    <w:rsid w:val="00D50222"/>
    <w:rsid w:val="00D507CB"/>
    <w:rsid w:val="00D50F62"/>
    <w:rsid w:val="00D53B1E"/>
    <w:rsid w:val="00D552D2"/>
    <w:rsid w:val="00D60399"/>
    <w:rsid w:val="00D61662"/>
    <w:rsid w:val="00D62114"/>
    <w:rsid w:val="00D6391F"/>
    <w:rsid w:val="00D63B43"/>
    <w:rsid w:val="00D665B2"/>
    <w:rsid w:val="00D67D3F"/>
    <w:rsid w:val="00D71B53"/>
    <w:rsid w:val="00D71FAE"/>
    <w:rsid w:val="00D73BC3"/>
    <w:rsid w:val="00D76273"/>
    <w:rsid w:val="00D80DA9"/>
    <w:rsid w:val="00D811B2"/>
    <w:rsid w:val="00D8171F"/>
    <w:rsid w:val="00D82DE5"/>
    <w:rsid w:val="00D84A08"/>
    <w:rsid w:val="00D858CF"/>
    <w:rsid w:val="00D85C66"/>
    <w:rsid w:val="00D8614C"/>
    <w:rsid w:val="00D87497"/>
    <w:rsid w:val="00D878A2"/>
    <w:rsid w:val="00D903C7"/>
    <w:rsid w:val="00D92B76"/>
    <w:rsid w:val="00D92D8B"/>
    <w:rsid w:val="00D9364E"/>
    <w:rsid w:val="00D93804"/>
    <w:rsid w:val="00D94E98"/>
    <w:rsid w:val="00D9567E"/>
    <w:rsid w:val="00D975AB"/>
    <w:rsid w:val="00D97984"/>
    <w:rsid w:val="00DA04EF"/>
    <w:rsid w:val="00DA0770"/>
    <w:rsid w:val="00DA3C58"/>
    <w:rsid w:val="00DA49D9"/>
    <w:rsid w:val="00DA4C37"/>
    <w:rsid w:val="00DA5EFD"/>
    <w:rsid w:val="00DA7411"/>
    <w:rsid w:val="00DA7F65"/>
    <w:rsid w:val="00DB45C2"/>
    <w:rsid w:val="00DB66C6"/>
    <w:rsid w:val="00DB6F6A"/>
    <w:rsid w:val="00DC14FC"/>
    <w:rsid w:val="00DC16DF"/>
    <w:rsid w:val="00DC1949"/>
    <w:rsid w:val="00DC2420"/>
    <w:rsid w:val="00DC2AE1"/>
    <w:rsid w:val="00DC3BA9"/>
    <w:rsid w:val="00DC4B80"/>
    <w:rsid w:val="00DC6616"/>
    <w:rsid w:val="00DC6962"/>
    <w:rsid w:val="00DC7EDA"/>
    <w:rsid w:val="00DD0249"/>
    <w:rsid w:val="00DD17E7"/>
    <w:rsid w:val="00DD1863"/>
    <w:rsid w:val="00DD1EFF"/>
    <w:rsid w:val="00DD2750"/>
    <w:rsid w:val="00DD29D9"/>
    <w:rsid w:val="00DD36CC"/>
    <w:rsid w:val="00DD4D91"/>
    <w:rsid w:val="00DD64DE"/>
    <w:rsid w:val="00DE0922"/>
    <w:rsid w:val="00DE1656"/>
    <w:rsid w:val="00DE2B71"/>
    <w:rsid w:val="00DE4DDB"/>
    <w:rsid w:val="00DE4DFF"/>
    <w:rsid w:val="00DE6E8D"/>
    <w:rsid w:val="00DE743D"/>
    <w:rsid w:val="00DE7880"/>
    <w:rsid w:val="00DF1A75"/>
    <w:rsid w:val="00DF4290"/>
    <w:rsid w:val="00DF4F22"/>
    <w:rsid w:val="00DF5331"/>
    <w:rsid w:val="00E00825"/>
    <w:rsid w:val="00E028E0"/>
    <w:rsid w:val="00E052FF"/>
    <w:rsid w:val="00E05387"/>
    <w:rsid w:val="00E05571"/>
    <w:rsid w:val="00E103ED"/>
    <w:rsid w:val="00E11B25"/>
    <w:rsid w:val="00E13129"/>
    <w:rsid w:val="00E13ED0"/>
    <w:rsid w:val="00E16980"/>
    <w:rsid w:val="00E174FC"/>
    <w:rsid w:val="00E201C4"/>
    <w:rsid w:val="00E20927"/>
    <w:rsid w:val="00E237BA"/>
    <w:rsid w:val="00E23CAD"/>
    <w:rsid w:val="00E2503E"/>
    <w:rsid w:val="00E25C37"/>
    <w:rsid w:val="00E26BAA"/>
    <w:rsid w:val="00E2781C"/>
    <w:rsid w:val="00E3176C"/>
    <w:rsid w:val="00E341B4"/>
    <w:rsid w:val="00E34AA1"/>
    <w:rsid w:val="00E354D5"/>
    <w:rsid w:val="00E35E05"/>
    <w:rsid w:val="00E37AD7"/>
    <w:rsid w:val="00E415B6"/>
    <w:rsid w:val="00E41A65"/>
    <w:rsid w:val="00E41DCA"/>
    <w:rsid w:val="00E42620"/>
    <w:rsid w:val="00E4294B"/>
    <w:rsid w:val="00E4301F"/>
    <w:rsid w:val="00E43D2C"/>
    <w:rsid w:val="00E43FD5"/>
    <w:rsid w:val="00E44F8F"/>
    <w:rsid w:val="00E45529"/>
    <w:rsid w:val="00E45F36"/>
    <w:rsid w:val="00E47538"/>
    <w:rsid w:val="00E52563"/>
    <w:rsid w:val="00E5406B"/>
    <w:rsid w:val="00E55D05"/>
    <w:rsid w:val="00E565F1"/>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5AB0"/>
    <w:rsid w:val="00E86AF4"/>
    <w:rsid w:val="00E87BBA"/>
    <w:rsid w:val="00E92864"/>
    <w:rsid w:val="00E946A4"/>
    <w:rsid w:val="00E94A9B"/>
    <w:rsid w:val="00E94B98"/>
    <w:rsid w:val="00E95257"/>
    <w:rsid w:val="00E95A44"/>
    <w:rsid w:val="00E95CD6"/>
    <w:rsid w:val="00EA13EE"/>
    <w:rsid w:val="00EA1CCE"/>
    <w:rsid w:val="00EA5DA5"/>
    <w:rsid w:val="00EA780C"/>
    <w:rsid w:val="00EB5DCB"/>
    <w:rsid w:val="00EB5DF9"/>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4592"/>
    <w:rsid w:val="00EE7FF6"/>
    <w:rsid w:val="00EF185E"/>
    <w:rsid w:val="00EF1C2C"/>
    <w:rsid w:val="00EF22C7"/>
    <w:rsid w:val="00EF442E"/>
    <w:rsid w:val="00EF6D57"/>
    <w:rsid w:val="00F00018"/>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33828"/>
    <w:rsid w:val="00F356B5"/>
    <w:rsid w:val="00F405E6"/>
    <w:rsid w:val="00F408E4"/>
    <w:rsid w:val="00F41358"/>
    <w:rsid w:val="00F417B9"/>
    <w:rsid w:val="00F42417"/>
    <w:rsid w:val="00F424F0"/>
    <w:rsid w:val="00F430F5"/>
    <w:rsid w:val="00F43733"/>
    <w:rsid w:val="00F44773"/>
    <w:rsid w:val="00F450D2"/>
    <w:rsid w:val="00F45526"/>
    <w:rsid w:val="00F45BB7"/>
    <w:rsid w:val="00F46E54"/>
    <w:rsid w:val="00F47839"/>
    <w:rsid w:val="00F515FB"/>
    <w:rsid w:val="00F51E0A"/>
    <w:rsid w:val="00F54AF0"/>
    <w:rsid w:val="00F54F8A"/>
    <w:rsid w:val="00F55865"/>
    <w:rsid w:val="00F56895"/>
    <w:rsid w:val="00F6123C"/>
    <w:rsid w:val="00F626CC"/>
    <w:rsid w:val="00F62CB3"/>
    <w:rsid w:val="00F7075E"/>
    <w:rsid w:val="00F72687"/>
    <w:rsid w:val="00F72B05"/>
    <w:rsid w:val="00F72F2E"/>
    <w:rsid w:val="00F73295"/>
    <w:rsid w:val="00F754C2"/>
    <w:rsid w:val="00F75605"/>
    <w:rsid w:val="00F82A39"/>
    <w:rsid w:val="00F833D5"/>
    <w:rsid w:val="00F85B92"/>
    <w:rsid w:val="00F900C4"/>
    <w:rsid w:val="00F90758"/>
    <w:rsid w:val="00F92A86"/>
    <w:rsid w:val="00F951ED"/>
    <w:rsid w:val="00F952CE"/>
    <w:rsid w:val="00F96768"/>
    <w:rsid w:val="00FA0ED1"/>
    <w:rsid w:val="00FA0F1C"/>
    <w:rsid w:val="00FA14F9"/>
    <w:rsid w:val="00FA21C5"/>
    <w:rsid w:val="00FA2597"/>
    <w:rsid w:val="00FA269E"/>
    <w:rsid w:val="00FA5379"/>
    <w:rsid w:val="00FB06F0"/>
    <w:rsid w:val="00FB0E16"/>
    <w:rsid w:val="00FB2075"/>
    <w:rsid w:val="00FB30AB"/>
    <w:rsid w:val="00FB3308"/>
    <w:rsid w:val="00FB57E4"/>
    <w:rsid w:val="00FB6332"/>
    <w:rsid w:val="00FC24B4"/>
    <w:rsid w:val="00FC2DA7"/>
    <w:rsid w:val="00FC320F"/>
    <w:rsid w:val="00FC3D3C"/>
    <w:rsid w:val="00FC48E1"/>
    <w:rsid w:val="00FC796D"/>
    <w:rsid w:val="00FD034B"/>
    <w:rsid w:val="00FD03A7"/>
    <w:rsid w:val="00FD2D84"/>
    <w:rsid w:val="00FD3789"/>
    <w:rsid w:val="00FD3E04"/>
    <w:rsid w:val="00FD4E3D"/>
    <w:rsid w:val="00FD519F"/>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5341803">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476653680">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42056536">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2626128">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489615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51694219">
      <w:bodyDiv w:val="1"/>
      <w:marLeft w:val="0"/>
      <w:marRight w:val="0"/>
      <w:marTop w:val="0"/>
      <w:marBottom w:val="0"/>
      <w:divBdr>
        <w:top w:val="none" w:sz="0" w:space="0" w:color="auto"/>
        <w:left w:val="none" w:sz="0" w:space="0" w:color="auto"/>
        <w:bottom w:val="none" w:sz="0" w:space="0" w:color="auto"/>
        <w:right w:val="none" w:sz="0" w:space="0" w:color="auto"/>
      </w:divBdr>
    </w:div>
    <w:div w:id="1286699618">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21297802">
      <w:bodyDiv w:val="1"/>
      <w:marLeft w:val="0"/>
      <w:marRight w:val="0"/>
      <w:marTop w:val="0"/>
      <w:marBottom w:val="0"/>
      <w:divBdr>
        <w:top w:val="none" w:sz="0" w:space="0" w:color="auto"/>
        <w:left w:val="none" w:sz="0" w:space="0" w:color="auto"/>
        <w:bottom w:val="none" w:sz="0" w:space="0" w:color="auto"/>
        <w:right w:val="none" w:sz="0" w:space="0" w:color="auto"/>
      </w:divBdr>
    </w:div>
    <w:div w:id="1422675913">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29945519">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03630580">
      <w:bodyDiv w:val="1"/>
      <w:marLeft w:val="0"/>
      <w:marRight w:val="0"/>
      <w:marTop w:val="0"/>
      <w:marBottom w:val="0"/>
      <w:divBdr>
        <w:top w:val="none" w:sz="0" w:space="0" w:color="auto"/>
        <w:left w:val="none" w:sz="0" w:space="0" w:color="auto"/>
        <w:bottom w:val="none" w:sz="0" w:space="0" w:color="auto"/>
        <w:right w:val="none" w:sz="0" w:space="0" w:color="auto"/>
      </w:divBdr>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46612055">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782607978">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870801520">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1315227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1814260">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49241564">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418647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microsoft.com/office/2016/09/relationships/commentsIds" Target="commentsIds.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comments" Target="comment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microsoft.com/office/2011/relationships/commentsExtended" Target="commentsExtended.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52141-67B9-423E-9658-3E21CF64A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201</Pages>
  <Words>15182</Words>
  <Characters>86538</Characters>
  <Application>Microsoft Office Word</Application>
  <DocSecurity>0</DocSecurity>
  <Lines>721</Lines>
  <Paragraphs>203</Paragraphs>
  <ScaleCrop>false</ScaleCrop>
  <Company/>
  <LinksUpToDate>false</LinksUpToDate>
  <CharactersWithSpaces>101517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user</cp:lastModifiedBy>
  <cp:revision>36</cp:revision>
  <cp:lastPrinted>2022-07-21T06:15:00Z</cp:lastPrinted>
  <dcterms:created xsi:type="dcterms:W3CDTF">2022-07-27T08:22:00Z</dcterms:created>
  <dcterms:modified xsi:type="dcterms:W3CDTF">2022-07-27T13:42:00Z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